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493D2D" w14:textId="77777777" w:rsidR="0015091C" w:rsidRPr="00451BD4" w:rsidRDefault="0015091C" w:rsidP="0015091C">
      <w:pPr>
        <w:pStyle w:val="Title"/>
        <w:numPr>
          <w:ilvl w:val="0"/>
          <w:numId w:val="0"/>
        </w:numPr>
        <w:ind w:left="720"/>
        <w:jc w:val="left"/>
        <w:rPr>
          <w:rFonts w:cs="Arial"/>
        </w:rPr>
      </w:pPr>
    </w:p>
    <w:p w14:paraId="5FBCD32B" w14:textId="77777777" w:rsidR="0015091C" w:rsidRPr="00451BD4" w:rsidRDefault="0015091C" w:rsidP="0015091C">
      <w:pPr>
        <w:pStyle w:val="Title"/>
        <w:numPr>
          <w:ilvl w:val="0"/>
          <w:numId w:val="0"/>
        </w:numPr>
        <w:ind w:left="720"/>
        <w:jc w:val="left"/>
        <w:rPr>
          <w:rFonts w:cs="Arial"/>
        </w:rPr>
      </w:pPr>
    </w:p>
    <w:p w14:paraId="69FE0112" w14:textId="77777777" w:rsidR="0015091C" w:rsidRPr="00451BD4" w:rsidRDefault="0015091C" w:rsidP="0015091C">
      <w:pPr>
        <w:pStyle w:val="Title"/>
        <w:numPr>
          <w:ilvl w:val="0"/>
          <w:numId w:val="0"/>
        </w:numPr>
        <w:ind w:left="720"/>
        <w:jc w:val="left"/>
        <w:rPr>
          <w:rFonts w:cs="Arial"/>
        </w:rPr>
      </w:pPr>
      <w:r w:rsidRPr="00451BD4">
        <w:rPr>
          <w:rFonts w:cs="Arial"/>
        </w:rPr>
        <w:t xml:space="preserve">                  </w:t>
      </w:r>
      <w:r w:rsidRPr="00451BD4">
        <w:rPr>
          <w:rFonts w:cs="Arial"/>
          <w:noProof/>
          <w:lang w:val="en-US"/>
        </w:rPr>
        <w:drawing>
          <wp:inline distT="0" distB="0" distL="0" distR="0" wp14:anchorId="48E92768" wp14:editId="12B9AC21">
            <wp:extent cx="3561715" cy="92392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1715" cy="923925"/>
                    </a:xfrm>
                    <a:prstGeom prst="rect">
                      <a:avLst/>
                    </a:prstGeom>
                    <a:noFill/>
                  </pic:spPr>
                </pic:pic>
              </a:graphicData>
            </a:graphic>
          </wp:inline>
        </w:drawing>
      </w:r>
    </w:p>
    <w:p w14:paraId="507BF152" w14:textId="77777777" w:rsidR="0015091C" w:rsidRPr="00451BD4" w:rsidRDefault="0015091C" w:rsidP="0015091C">
      <w:pPr>
        <w:jc w:val="center"/>
        <w:rPr>
          <w:rFonts w:cs="Arial"/>
          <w:bCs/>
          <w:sz w:val="28"/>
        </w:rPr>
      </w:pPr>
    </w:p>
    <w:p w14:paraId="2EBDEAA7" w14:textId="77777777" w:rsidR="00F47929" w:rsidRPr="00F47929" w:rsidRDefault="00F47929" w:rsidP="00F47929">
      <w:pPr>
        <w:jc w:val="center"/>
        <w:rPr>
          <w:moveTo w:id="0" w:author="Krishnakant Bairagi" w:date="2020-07-24T13:53:00Z"/>
          <w:rFonts w:cs="Arial"/>
          <w:b/>
          <w:bCs/>
          <w:color w:val="222A35" w:themeColor="text2" w:themeShade="80"/>
          <w:sz w:val="28"/>
          <w:rPrChange w:id="1" w:author="Krishnakant Bairagi" w:date="2020-07-24T13:56:00Z">
            <w:rPr>
              <w:moveTo w:id="2" w:author="Krishnakant Bairagi" w:date="2020-07-24T13:53:00Z"/>
              <w:rFonts w:cs="Arial"/>
              <w:b/>
              <w:bCs/>
              <w:sz w:val="28"/>
            </w:rPr>
          </w:rPrChange>
        </w:rPr>
      </w:pPr>
      <w:moveToRangeStart w:id="3" w:author="Krishnakant Bairagi" w:date="2020-07-24T13:53:00Z" w:name="move46491225"/>
      <w:moveTo w:id="4" w:author="Krishnakant Bairagi" w:date="2020-07-24T13:53:00Z">
        <w:r w:rsidRPr="00F47929">
          <w:rPr>
            <w:rFonts w:cs="Arial"/>
            <w:b/>
            <w:bCs/>
            <w:color w:val="222A35" w:themeColor="text2" w:themeShade="80"/>
            <w:sz w:val="28"/>
            <w:rPrChange w:id="5" w:author="Krishnakant Bairagi" w:date="2020-07-24T13:56:00Z">
              <w:rPr>
                <w:rFonts w:cs="Arial"/>
                <w:b/>
                <w:bCs/>
                <w:sz w:val="28"/>
              </w:rPr>
            </w:rPrChange>
          </w:rPr>
          <w:t>GOVERNMENT APPROVAL TRACKING SYSTEM (GATS)</w:t>
        </w:r>
      </w:moveTo>
    </w:p>
    <w:p w14:paraId="46DFD013" w14:textId="77777777" w:rsidR="00F47929" w:rsidRPr="00F47929" w:rsidRDefault="00F47929" w:rsidP="00F47929">
      <w:pPr>
        <w:jc w:val="center"/>
        <w:rPr>
          <w:moveTo w:id="6" w:author="Krishnakant Bairagi" w:date="2020-07-24T13:53:00Z"/>
          <w:rFonts w:cs="Arial"/>
          <w:b/>
          <w:bCs/>
          <w:color w:val="222A35" w:themeColor="text2" w:themeShade="80"/>
          <w:sz w:val="28"/>
          <w:rPrChange w:id="7" w:author="Krishnakant Bairagi" w:date="2020-07-24T13:56:00Z">
            <w:rPr>
              <w:moveTo w:id="8" w:author="Krishnakant Bairagi" w:date="2020-07-24T13:53:00Z"/>
              <w:rFonts w:cs="Arial"/>
              <w:b/>
              <w:bCs/>
              <w:sz w:val="28"/>
            </w:rPr>
          </w:rPrChange>
        </w:rPr>
      </w:pPr>
      <w:moveTo w:id="9" w:author="Krishnakant Bairagi" w:date="2020-07-24T13:53:00Z">
        <w:r w:rsidRPr="00F47929">
          <w:rPr>
            <w:rFonts w:cs="Arial"/>
            <w:b/>
            <w:bCs/>
            <w:color w:val="222A35" w:themeColor="text2" w:themeShade="80"/>
            <w:sz w:val="28"/>
            <w:rPrChange w:id="10" w:author="Krishnakant Bairagi" w:date="2020-07-24T13:56:00Z">
              <w:rPr>
                <w:rFonts w:cs="Arial"/>
                <w:b/>
                <w:bCs/>
                <w:sz w:val="28"/>
              </w:rPr>
            </w:rPrChange>
          </w:rPr>
          <w:t>SYSTEM OPERATION DOCUMENT</w:t>
        </w:r>
      </w:moveTo>
    </w:p>
    <w:p w14:paraId="3DE5B234" w14:textId="1BA31C3D" w:rsidR="0015091C" w:rsidRPr="00F47929" w:rsidRDefault="00F47929" w:rsidP="00F47929">
      <w:pPr>
        <w:spacing w:before="0"/>
        <w:jc w:val="center"/>
        <w:rPr>
          <w:rFonts w:cs="Arial"/>
          <w:bCs/>
          <w:color w:val="222A35" w:themeColor="text2" w:themeShade="80"/>
          <w:sz w:val="28"/>
          <w:szCs w:val="28"/>
          <w:rPrChange w:id="11" w:author="Krishnakant Bairagi" w:date="2020-07-24T13:56:00Z">
            <w:rPr>
              <w:rFonts w:cs="Arial"/>
              <w:bCs/>
              <w:sz w:val="28"/>
              <w:szCs w:val="28"/>
            </w:rPr>
          </w:rPrChange>
        </w:rPr>
      </w:pPr>
      <w:moveTo w:id="12" w:author="Krishnakant Bairagi" w:date="2020-07-24T13:53:00Z">
        <w:r w:rsidRPr="00F47929">
          <w:rPr>
            <w:rFonts w:cs="Arial"/>
            <w:color w:val="222A35" w:themeColor="text2" w:themeShade="80"/>
            <w:sz w:val="28"/>
            <w:szCs w:val="28"/>
            <w:rPrChange w:id="13" w:author="Krishnakant Bairagi" w:date="2020-07-24T13:56:00Z">
              <w:rPr>
                <w:rFonts w:cs="Arial"/>
              </w:rPr>
            </w:rPrChange>
          </w:rPr>
          <w:t xml:space="preserve">MAB\IT </w:t>
        </w:r>
        <w:proofErr w:type="spellStart"/>
        <w:r w:rsidRPr="00F47929">
          <w:rPr>
            <w:rFonts w:cs="Arial"/>
            <w:color w:val="222A35" w:themeColor="text2" w:themeShade="80"/>
            <w:sz w:val="28"/>
            <w:szCs w:val="28"/>
            <w:rPrChange w:id="14" w:author="Krishnakant Bairagi" w:date="2020-07-24T13:56:00Z">
              <w:rPr>
                <w:rFonts w:cs="Arial"/>
              </w:rPr>
            </w:rPrChange>
          </w:rPr>
          <w:t>Dept</w:t>
        </w:r>
        <w:proofErr w:type="spellEnd"/>
        <w:r w:rsidRPr="00F47929">
          <w:rPr>
            <w:rFonts w:cs="Arial"/>
            <w:color w:val="222A35" w:themeColor="text2" w:themeShade="80"/>
            <w:sz w:val="28"/>
            <w:szCs w:val="28"/>
            <w:rPrChange w:id="15" w:author="Krishnakant Bairagi" w:date="2020-07-24T13:56:00Z">
              <w:rPr>
                <w:rFonts w:cs="Arial"/>
              </w:rPr>
            </w:rPrChange>
          </w:rPr>
          <w:t>\SOD\GATS\2.</w:t>
        </w:r>
      </w:moveTo>
      <w:ins w:id="16" w:author="Krishnakant Bairagi" w:date="2020-07-27T13:57:00Z">
        <w:r w:rsidR="009E4EB6">
          <w:rPr>
            <w:rFonts w:cs="Arial"/>
            <w:color w:val="222A35" w:themeColor="text2" w:themeShade="80"/>
            <w:sz w:val="28"/>
            <w:szCs w:val="28"/>
          </w:rPr>
          <w:t>3</w:t>
        </w:r>
      </w:ins>
      <w:moveTo w:id="17" w:author="Krishnakant Bairagi" w:date="2020-07-24T13:53:00Z">
        <w:del w:id="18" w:author="Krishnakant Bairagi" w:date="2020-07-27T13:57:00Z">
          <w:r w:rsidRPr="00F47929" w:rsidDel="009E4EB6">
            <w:rPr>
              <w:rFonts w:cs="Arial"/>
              <w:color w:val="222A35" w:themeColor="text2" w:themeShade="80"/>
              <w:sz w:val="28"/>
              <w:szCs w:val="28"/>
              <w:rPrChange w:id="19" w:author="Krishnakant Bairagi" w:date="2020-07-24T13:56:00Z">
                <w:rPr>
                  <w:rFonts w:cs="Arial"/>
                </w:rPr>
              </w:rPrChange>
            </w:rPr>
            <w:delText>2</w:delText>
          </w:r>
        </w:del>
      </w:moveTo>
      <w:moveToRangeEnd w:id="3"/>
    </w:p>
    <w:p w14:paraId="2FF23F72" w14:textId="77777777" w:rsidR="0015091C" w:rsidRPr="00F47929" w:rsidRDefault="0015091C" w:rsidP="0015091C">
      <w:pPr>
        <w:rPr>
          <w:rFonts w:cs="Arial"/>
          <w:b/>
          <w:bCs/>
          <w:color w:val="222A35" w:themeColor="text2" w:themeShade="80"/>
          <w:sz w:val="28"/>
          <w:rPrChange w:id="20" w:author="Krishnakant Bairagi" w:date="2020-07-24T13:56:00Z">
            <w:rPr>
              <w:rFonts w:cs="Arial"/>
              <w:b/>
              <w:bCs/>
              <w:sz w:val="28"/>
            </w:rPr>
          </w:rPrChange>
        </w:rPr>
      </w:pPr>
    </w:p>
    <w:p w14:paraId="7B78C7FC" w14:textId="77777777" w:rsidR="0015091C" w:rsidRPr="00451BD4" w:rsidRDefault="0015091C" w:rsidP="0015091C">
      <w:pPr>
        <w:jc w:val="center"/>
        <w:rPr>
          <w:rFonts w:cs="Arial"/>
          <w:b/>
          <w:bCs/>
          <w:sz w:val="28"/>
        </w:rPr>
      </w:pPr>
    </w:p>
    <w:p w14:paraId="46E8F50A" w14:textId="77777777" w:rsidR="00F47929" w:rsidRPr="00F47929" w:rsidRDefault="00F47929" w:rsidP="00F47929">
      <w:pPr>
        <w:pStyle w:val="Heading5"/>
        <w:jc w:val="center"/>
        <w:rPr>
          <w:moveTo w:id="21" w:author="Krishnakant Bairagi" w:date="2020-07-24T13:54:00Z"/>
          <w:rFonts w:cs="Arial"/>
          <w:color w:val="222A35" w:themeColor="text2" w:themeShade="80"/>
          <w:rPrChange w:id="22" w:author="Krishnakant Bairagi" w:date="2020-07-24T13:56:00Z">
            <w:rPr>
              <w:moveTo w:id="23" w:author="Krishnakant Bairagi" w:date="2020-07-24T13:54:00Z"/>
              <w:rFonts w:cs="Arial"/>
            </w:rPr>
          </w:rPrChange>
        </w:rPr>
      </w:pPr>
      <w:moveToRangeStart w:id="24" w:author="Krishnakant Bairagi" w:date="2020-07-24T13:54:00Z" w:name="move46491303"/>
      <w:moveTo w:id="25" w:author="Krishnakant Bairagi" w:date="2020-07-24T13:54:00Z">
        <w:r w:rsidRPr="00F47929">
          <w:rPr>
            <w:rFonts w:cs="Arial"/>
            <w:color w:val="222A35" w:themeColor="text2" w:themeShade="80"/>
            <w:rPrChange w:id="26" w:author="Krishnakant Bairagi" w:date="2020-07-24T13:56:00Z">
              <w:rPr>
                <w:rFonts w:cs="Arial"/>
              </w:rPr>
            </w:rPrChange>
          </w:rPr>
          <w:t>Prepared by   :</w:t>
        </w:r>
      </w:moveTo>
    </w:p>
    <w:p w14:paraId="720D5CCB" w14:textId="77777777" w:rsidR="00F47929" w:rsidRPr="00F47929" w:rsidRDefault="00F47929" w:rsidP="00F47929">
      <w:pPr>
        <w:pStyle w:val="Heading5"/>
        <w:jc w:val="center"/>
        <w:rPr>
          <w:moveTo w:id="27" w:author="Krishnakant Bairagi" w:date="2020-07-24T13:54:00Z"/>
          <w:rFonts w:cs="Arial"/>
          <w:color w:val="222A35" w:themeColor="text2" w:themeShade="80"/>
          <w:rPrChange w:id="28" w:author="Krishnakant Bairagi" w:date="2020-07-24T13:56:00Z">
            <w:rPr>
              <w:moveTo w:id="29" w:author="Krishnakant Bairagi" w:date="2020-07-24T13:54:00Z"/>
              <w:rFonts w:cs="Arial"/>
            </w:rPr>
          </w:rPrChange>
        </w:rPr>
      </w:pPr>
      <w:moveTo w:id="30" w:author="Krishnakant Bairagi" w:date="2020-07-24T13:54:00Z">
        <w:r w:rsidRPr="00F47929">
          <w:rPr>
            <w:rFonts w:cs="Arial"/>
            <w:color w:val="222A35" w:themeColor="text2" w:themeShade="80"/>
            <w:rPrChange w:id="31" w:author="Krishnakant Bairagi" w:date="2020-07-24T13:56:00Z">
              <w:rPr>
                <w:rFonts w:cs="Arial"/>
              </w:rPr>
            </w:rPrChange>
          </w:rPr>
          <w:t>GATS Development Team</w:t>
        </w:r>
      </w:moveTo>
    </w:p>
    <w:p w14:paraId="05ADC1A0" w14:textId="77777777" w:rsidR="00F47929" w:rsidRPr="00F47929" w:rsidRDefault="00F47929" w:rsidP="00F47929">
      <w:pPr>
        <w:pStyle w:val="Heading5"/>
        <w:jc w:val="center"/>
        <w:rPr>
          <w:moveTo w:id="32" w:author="Krishnakant Bairagi" w:date="2020-07-24T13:54:00Z"/>
          <w:rFonts w:cs="Arial"/>
          <w:color w:val="222A35" w:themeColor="text2" w:themeShade="80"/>
          <w:rPrChange w:id="33" w:author="Krishnakant Bairagi" w:date="2020-07-24T13:56:00Z">
            <w:rPr>
              <w:moveTo w:id="34" w:author="Krishnakant Bairagi" w:date="2020-07-24T13:54:00Z"/>
              <w:rFonts w:cs="Arial"/>
            </w:rPr>
          </w:rPrChange>
        </w:rPr>
      </w:pPr>
      <w:moveTo w:id="35" w:author="Krishnakant Bairagi" w:date="2020-07-24T13:54:00Z">
        <w:r w:rsidRPr="00F47929">
          <w:rPr>
            <w:rFonts w:cs="Arial"/>
            <w:color w:val="222A35" w:themeColor="text2" w:themeShade="80"/>
            <w:rPrChange w:id="36" w:author="Krishnakant Bairagi" w:date="2020-07-24T13:56:00Z">
              <w:rPr>
                <w:rFonts w:cs="Arial"/>
              </w:rPr>
            </w:rPrChange>
          </w:rPr>
          <w:t>Application Management Services (AMS)</w:t>
        </w:r>
      </w:moveTo>
    </w:p>
    <w:p w14:paraId="75E9BD8F" w14:textId="77777777" w:rsidR="00F47929" w:rsidRPr="00F47929" w:rsidRDefault="00F47929" w:rsidP="00F47929">
      <w:pPr>
        <w:pStyle w:val="Heading5"/>
        <w:jc w:val="center"/>
        <w:rPr>
          <w:moveTo w:id="37" w:author="Krishnakant Bairagi" w:date="2020-07-24T13:54:00Z"/>
          <w:rFonts w:cs="Arial"/>
          <w:color w:val="222A35" w:themeColor="text2" w:themeShade="80"/>
          <w:rPrChange w:id="38" w:author="Krishnakant Bairagi" w:date="2020-07-24T13:56:00Z">
            <w:rPr>
              <w:moveTo w:id="39" w:author="Krishnakant Bairagi" w:date="2020-07-24T13:54:00Z"/>
              <w:rFonts w:cs="Arial"/>
            </w:rPr>
          </w:rPrChange>
        </w:rPr>
      </w:pPr>
      <w:moveTo w:id="40" w:author="Krishnakant Bairagi" w:date="2020-07-24T13:54:00Z">
        <w:r w:rsidRPr="00F47929">
          <w:rPr>
            <w:rFonts w:cs="Arial"/>
            <w:color w:val="222A35" w:themeColor="text2" w:themeShade="80"/>
            <w:rPrChange w:id="41" w:author="Krishnakant Bairagi" w:date="2020-07-24T13:56:00Z">
              <w:rPr>
                <w:rFonts w:cs="Arial"/>
              </w:rPr>
            </w:rPrChange>
          </w:rPr>
          <w:t xml:space="preserve">IT </w:t>
        </w:r>
        <w:proofErr w:type="spellStart"/>
        <w:r w:rsidRPr="00F47929">
          <w:rPr>
            <w:rFonts w:cs="Arial"/>
            <w:color w:val="222A35" w:themeColor="text2" w:themeShade="80"/>
            <w:rPrChange w:id="42" w:author="Krishnakant Bairagi" w:date="2020-07-24T13:56:00Z">
              <w:rPr>
                <w:rFonts w:cs="Arial"/>
              </w:rPr>
            </w:rPrChange>
          </w:rPr>
          <w:t>Dept</w:t>
        </w:r>
        <w:proofErr w:type="spellEnd"/>
      </w:moveTo>
    </w:p>
    <w:p w14:paraId="231A1E1F" w14:textId="77777777" w:rsidR="00F47929" w:rsidRPr="00F47929" w:rsidRDefault="00F47929" w:rsidP="00F47929">
      <w:pPr>
        <w:ind w:left="0" w:right="-36"/>
        <w:jc w:val="both"/>
        <w:rPr>
          <w:moveTo w:id="43" w:author="Krishnakant Bairagi" w:date="2020-07-24T13:54:00Z"/>
          <w:rFonts w:cs="Arial"/>
          <w:color w:val="222A35" w:themeColor="text2" w:themeShade="80"/>
          <w:sz w:val="18"/>
          <w:szCs w:val="18"/>
          <w:lang w:val="en-GB"/>
          <w:rPrChange w:id="44" w:author="Krishnakant Bairagi" w:date="2020-07-24T13:56:00Z">
            <w:rPr>
              <w:moveTo w:id="45" w:author="Krishnakant Bairagi" w:date="2020-07-24T13:54:00Z"/>
              <w:rFonts w:cs="Arial"/>
              <w:sz w:val="18"/>
              <w:szCs w:val="18"/>
              <w:lang w:val="en-GB"/>
            </w:rPr>
          </w:rPrChange>
        </w:rPr>
      </w:pPr>
    </w:p>
    <w:moveToRangeEnd w:id="24"/>
    <w:p w14:paraId="639D0B00" w14:textId="28E3D180" w:rsidR="0015091C" w:rsidRPr="00451BD4" w:rsidDel="00F47929" w:rsidRDefault="0015091C" w:rsidP="0015091C">
      <w:pPr>
        <w:jc w:val="center"/>
        <w:rPr>
          <w:del w:id="46" w:author="Krishnakant Bairagi" w:date="2020-07-24T13:54:00Z"/>
          <w:rFonts w:cs="Arial"/>
          <w:b/>
          <w:bCs/>
          <w:sz w:val="28"/>
        </w:rPr>
      </w:pPr>
    </w:p>
    <w:p w14:paraId="1ABBF3F7" w14:textId="7BE31610" w:rsidR="0015091C" w:rsidRPr="00451BD4" w:rsidDel="00F47929" w:rsidRDefault="0015091C" w:rsidP="0015091C">
      <w:pPr>
        <w:jc w:val="center"/>
        <w:rPr>
          <w:del w:id="47" w:author="Krishnakant Bairagi" w:date="2020-07-24T13:53:00Z"/>
          <w:moveFrom w:id="48" w:author="Krishnakant Bairagi" w:date="2020-07-24T13:53:00Z"/>
          <w:rFonts w:cs="Arial"/>
          <w:b/>
          <w:bCs/>
          <w:sz w:val="28"/>
        </w:rPr>
      </w:pPr>
      <w:moveFromRangeStart w:id="49" w:author="Krishnakant Bairagi" w:date="2020-07-24T13:53:00Z" w:name="move46491225"/>
      <w:moveFrom w:id="50" w:author="Krishnakant Bairagi" w:date="2020-07-24T13:53:00Z">
        <w:del w:id="51" w:author="Krishnakant Bairagi" w:date="2020-07-24T13:53:00Z">
          <w:r w:rsidRPr="00451BD4" w:rsidDel="00F47929">
            <w:rPr>
              <w:rFonts w:cs="Arial"/>
              <w:b/>
              <w:bCs/>
              <w:sz w:val="28"/>
            </w:rPr>
            <w:delText xml:space="preserve">GOVERNMENT APPROVAL TRACKING </w:delText>
          </w:r>
          <w:r w:rsidR="00F91FE3" w:rsidRPr="00451BD4" w:rsidDel="00F47929">
            <w:rPr>
              <w:rFonts w:cs="Arial"/>
              <w:b/>
              <w:bCs/>
              <w:sz w:val="28"/>
            </w:rPr>
            <w:delText>SYSTEM (</w:delText>
          </w:r>
          <w:r w:rsidR="002F295F" w:rsidRPr="00451BD4" w:rsidDel="00F47929">
            <w:rPr>
              <w:rFonts w:cs="Arial"/>
              <w:b/>
              <w:bCs/>
              <w:sz w:val="28"/>
            </w:rPr>
            <w:delText>GATS)</w:delText>
          </w:r>
        </w:del>
      </w:moveFrom>
    </w:p>
    <w:p w14:paraId="378B12F6" w14:textId="0EDDE495" w:rsidR="0015091C" w:rsidRPr="00451BD4" w:rsidDel="00F47929" w:rsidRDefault="0015091C" w:rsidP="0015091C">
      <w:pPr>
        <w:jc w:val="center"/>
        <w:rPr>
          <w:del w:id="52" w:author="Krishnakant Bairagi" w:date="2020-07-24T13:53:00Z"/>
          <w:moveFrom w:id="53" w:author="Krishnakant Bairagi" w:date="2020-07-24T13:53:00Z"/>
          <w:rFonts w:cs="Arial"/>
          <w:b/>
          <w:bCs/>
          <w:sz w:val="28"/>
        </w:rPr>
      </w:pPr>
      <w:moveFrom w:id="54" w:author="Krishnakant Bairagi" w:date="2020-07-24T13:53:00Z">
        <w:del w:id="55" w:author="Krishnakant Bairagi" w:date="2020-07-24T13:53:00Z">
          <w:r w:rsidRPr="00451BD4" w:rsidDel="00F47929">
            <w:rPr>
              <w:rFonts w:cs="Arial"/>
              <w:b/>
              <w:bCs/>
              <w:sz w:val="28"/>
            </w:rPr>
            <w:delText>SYSTEM OPERATION DOCUMENT</w:delText>
          </w:r>
        </w:del>
      </w:moveFrom>
    </w:p>
    <w:p w14:paraId="6D63451A" w14:textId="7B53D9A3" w:rsidR="0015091C" w:rsidRPr="00451BD4" w:rsidDel="00F47929" w:rsidRDefault="008650BA" w:rsidP="0015091C">
      <w:pPr>
        <w:pStyle w:val="Title"/>
        <w:numPr>
          <w:ilvl w:val="0"/>
          <w:numId w:val="0"/>
        </w:numPr>
        <w:ind w:left="360"/>
        <w:rPr>
          <w:del w:id="56" w:author="Krishnakant Bairagi" w:date="2020-07-24T13:53:00Z"/>
          <w:rFonts w:cs="Arial"/>
        </w:rPr>
      </w:pPr>
      <w:moveFrom w:id="57" w:author="Krishnakant Bairagi" w:date="2020-07-24T13:53:00Z">
        <w:del w:id="58" w:author="Krishnakant Bairagi" w:date="2020-07-24T13:53:00Z">
          <w:r w:rsidRPr="00451BD4" w:rsidDel="00F47929">
            <w:rPr>
              <w:rFonts w:cs="Arial"/>
            </w:rPr>
            <w:delText>MAB\IT Dept\SOD\GATS\2</w:delText>
          </w:r>
          <w:r w:rsidR="000E5116" w:rsidRPr="00451BD4" w:rsidDel="00F47929">
            <w:rPr>
              <w:rFonts w:cs="Arial"/>
            </w:rPr>
            <w:delText>.</w:delText>
          </w:r>
          <w:r w:rsidR="0042249F" w:rsidDel="00F47929">
            <w:rPr>
              <w:rFonts w:cs="Arial"/>
            </w:rPr>
            <w:delText>2</w:delText>
          </w:r>
        </w:del>
      </w:moveFrom>
      <w:moveFromRangeEnd w:id="49"/>
    </w:p>
    <w:p w14:paraId="145ED934" w14:textId="26D16CEF" w:rsidR="0015091C" w:rsidRPr="00451BD4" w:rsidDel="00F47929" w:rsidRDefault="0015091C" w:rsidP="0015091C">
      <w:pPr>
        <w:pStyle w:val="Title"/>
        <w:numPr>
          <w:ilvl w:val="0"/>
          <w:numId w:val="0"/>
        </w:numPr>
        <w:tabs>
          <w:tab w:val="left" w:pos="6270"/>
        </w:tabs>
        <w:ind w:left="720"/>
        <w:jc w:val="left"/>
        <w:rPr>
          <w:del w:id="59" w:author="Krishnakant Bairagi" w:date="2020-07-24T13:53:00Z"/>
          <w:rFonts w:cs="Arial"/>
        </w:rPr>
      </w:pPr>
      <w:del w:id="60" w:author="Krishnakant Bairagi" w:date="2020-07-24T13:53:00Z">
        <w:r w:rsidRPr="00451BD4" w:rsidDel="00F47929">
          <w:rPr>
            <w:rFonts w:cs="Arial"/>
          </w:rPr>
          <w:tab/>
        </w:r>
      </w:del>
    </w:p>
    <w:p w14:paraId="15BF62F4" w14:textId="4B4CCE50" w:rsidR="0015091C" w:rsidRPr="00451BD4" w:rsidDel="00F47929" w:rsidRDefault="0015091C" w:rsidP="0015091C">
      <w:pPr>
        <w:pStyle w:val="Heading5"/>
        <w:jc w:val="center"/>
        <w:rPr>
          <w:del w:id="61" w:author="Krishnakant Bairagi" w:date="2020-07-24T13:53:00Z"/>
          <w:rFonts w:cs="Arial"/>
        </w:rPr>
      </w:pPr>
    </w:p>
    <w:p w14:paraId="6A43F3EB" w14:textId="4D4FCA8C" w:rsidR="0015091C" w:rsidRPr="00451BD4" w:rsidDel="00F47929" w:rsidRDefault="0015091C" w:rsidP="0015091C">
      <w:pPr>
        <w:pStyle w:val="Heading5"/>
        <w:jc w:val="center"/>
        <w:rPr>
          <w:del w:id="62" w:author="Krishnakant Bairagi" w:date="2020-07-24T13:55:00Z"/>
          <w:rFonts w:cs="Arial"/>
        </w:rPr>
      </w:pPr>
    </w:p>
    <w:p w14:paraId="4BF170F0" w14:textId="51297ABD" w:rsidR="0015091C" w:rsidRPr="00451BD4" w:rsidDel="00F47929" w:rsidRDefault="0015091C" w:rsidP="0015091C">
      <w:pPr>
        <w:pStyle w:val="Heading5"/>
        <w:jc w:val="center"/>
        <w:rPr>
          <w:del w:id="63" w:author="Krishnakant Bairagi" w:date="2020-07-24T13:55:00Z"/>
          <w:moveFrom w:id="64" w:author="Krishnakant Bairagi" w:date="2020-07-24T13:54:00Z"/>
          <w:rFonts w:cs="Arial"/>
        </w:rPr>
      </w:pPr>
      <w:moveFromRangeStart w:id="65" w:author="Krishnakant Bairagi" w:date="2020-07-24T13:54:00Z" w:name="move46491303"/>
      <w:moveFrom w:id="66" w:author="Krishnakant Bairagi" w:date="2020-07-24T13:54:00Z">
        <w:del w:id="67" w:author="Krishnakant Bairagi" w:date="2020-07-24T13:55:00Z">
          <w:r w:rsidRPr="00451BD4" w:rsidDel="00F47929">
            <w:rPr>
              <w:rFonts w:cs="Arial"/>
            </w:rPr>
            <w:delText>Prepared by   :</w:delText>
          </w:r>
        </w:del>
      </w:moveFrom>
    </w:p>
    <w:p w14:paraId="0886769D" w14:textId="7311F3C0" w:rsidR="0015091C" w:rsidRPr="00451BD4" w:rsidDel="00F47929" w:rsidRDefault="0015091C" w:rsidP="0015091C">
      <w:pPr>
        <w:pStyle w:val="Heading5"/>
        <w:jc w:val="center"/>
        <w:rPr>
          <w:del w:id="68" w:author="Krishnakant Bairagi" w:date="2020-07-24T13:55:00Z"/>
          <w:moveFrom w:id="69" w:author="Krishnakant Bairagi" w:date="2020-07-24T13:54:00Z"/>
          <w:rFonts w:cs="Arial"/>
        </w:rPr>
      </w:pPr>
      <w:moveFrom w:id="70" w:author="Krishnakant Bairagi" w:date="2020-07-24T13:54:00Z">
        <w:del w:id="71" w:author="Krishnakant Bairagi" w:date="2020-07-24T13:55:00Z">
          <w:r w:rsidRPr="00451BD4" w:rsidDel="00F47929">
            <w:rPr>
              <w:rFonts w:cs="Arial"/>
            </w:rPr>
            <w:delText>GATS Development Team</w:delText>
          </w:r>
        </w:del>
      </w:moveFrom>
    </w:p>
    <w:p w14:paraId="29812D31" w14:textId="7ADEBF73" w:rsidR="0015091C" w:rsidRPr="00451BD4" w:rsidDel="00F47929" w:rsidRDefault="0015091C" w:rsidP="0015091C">
      <w:pPr>
        <w:pStyle w:val="Heading5"/>
        <w:jc w:val="center"/>
        <w:rPr>
          <w:del w:id="72" w:author="Krishnakant Bairagi" w:date="2020-07-24T13:55:00Z"/>
          <w:moveFrom w:id="73" w:author="Krishnakant Bairagi" w:date="2020-07-24T13:54:00Z"/>
          <w:rFonts w:cs="Arial"/>
        </w:rPr>
      </w:pPr>
      <w:moveFrom w:id="74" w:author="Krishnakant Bairagi" w:date="2020-07-24T13:54:00Z">
        <w:del w:id="75" w:author="Krishnakant Bairagi" w:date="2020-07-24T13:55:00Z">
          <w:r w:rsidRPr="00451BD4" w:rsidDel="00F47929">
            <w:rPr>
              <w:rFonts w:cs="Arial"/>
            </w:rPr>
            <w:delText>Application Management Services (AMS)</w:delText>
          </w:r>
        </w:del>
      </w:moveFrom>
    </w:p>
    <w:p w14:paraId="28D87C0B" w14:textId="77777777" w:rsidR="00F47929" w:rsidRPr="00451BD4" w:rsidRDefault="00F47929" w:rsidP="00F47929">
      <w:pPr>
        <w:ind w:left="0" w:right="-36"/>
        <w:jc w:val="both"/>
        <w:rPr>
          <w:ins w:id="76" w:author="Krishnakant Bairagi" w:date="2020-07-24T13:55:00Z"/>
          <w:rFonts w:cs="Arial"/>
          <w:sz w:val="18"/>
          <w:szCs w:val="18"/>
          <w:lang w:val="en-GB"/>
        </w:rPr>
        <w:sectPr w:rsidR="00F47929" w:rsidRPr="00451BD4" w:rsidSect="002F376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216" w:footer="216" w:gutter="0"/>
          <w:cols w:space="720"/>
          <w:docGrid w:linePitch="360"/>
        </w:sectPr>
      </w:pPr>
      <w:ins w:id="77" w:author="Krishnakant Bairagi" w:date="2020-07-24T13:55:00Z">
        <w:r w:rsidRPr="00451BD4">
          <w:rPr>
            <w:rFonts w:cs="Arial"/>
            <w:b/>
            <w:sz w:val="18"/>
            <w:szCs w:val="18"/>
            <w:lang w:val="en-GB"/>
          </w:rPr>
          <w:t>ALL INFORMATION CONTAINED HEREIN IS RESTRICTED AND SHALL BE KEPT FOR INTERNAL USE ONLY</w:t>
        </w:r>
        <w:r w:rsidRPr="00451BD4">
          <w:rPr>
            <w:rFonts w:cs="Arial"/>
            <w:sz w:val="18"/>
            <w:szCs w:val="18"/>
            <w:lang w:val="en-GB"/>
          </w:rPr>
          <w:t xml:space="preserve">. None of this information shall be divulged to persons other than Malaysia Airlines </w:t>
        </w:r>
        <w:proofErr w:type="spellStart"/>
        <w:r w:rsidRPr="00451BD4">
          <w:rPr>
            <w:rFonts w:cs="Arial"/>
            <w:sz w:val="18"/>
            <w:szCs w:val="18"/>
            <w:lang w:val="en-GB"/>
          </w:rPr>
          <w:t>Berhad</w:t>
        </w:r>
        <w:proofErr w:type="spellEnd"/>
        <w:r w:rsidRPr="00451BD4">
          <w:rPr>
            <w:rFonts w:cs="Arial"/>
            <w:sz w:val="18"/>
            <w:szCs w:val="18"/>
            <w:lang w:val="en-GB"/>
          </w:rPr>
          <w:t xml:space="preserve"> employees and contractors authorized by the nature of their duties to receive such information, or individuals or organisations authorised by Malaysia Airlines </w:t>
        </w:r>
        <w:proofErr w:type="spellStart"/>
        <w:r w:rsidRPr="00451BD4">
          <w:rPr>
            <w:rFonts w:cs="Arial"/>
            <w:sz w:val="18"/>
            <w:szCs w:val="18"/>
            <w:lang w:val="en-GB"/>
          </w:rPr>
          <w:t>Berhad</w:t>
        </w:r>
        <w:proofErr w:type="spellEnd"/>
        <w:r w:rsidRPr="00451BD4">
          <w:rPr>
            <w:rFonts w:cs="Arial"/>
            <w:sz w:val="18"/>
            <w:szCs w:val="18"/>
            <w:lang w:val="en-GB"/>
          </w:rPr>
          <w:t xml:space="preserve"> in accordance with existing policy regarding release of company information.</w:t>
        </w:r>
      </w:ins>
    </w:p>
    <w:p w14:paraId="5BAF8791" w14:textId="33A700DA" w:rsidR="0015091C" w:rsidRPr="00451BD4" w:rsidDel="00F47929" w:rsidRDefault="0015091C" w:rsidP="0015091C">
      <w:pPr>
        <w:pStyle w:val="Heading5"/>
        <w:jc w:val="center"/>
        <w:rPr>
          <w:del w:id="78" w:author="Krishnakant Bairagi" w:date="2020-07-24T13:55:00Z"/>
          <w:moveFrom w:id="79" w:author="Krishnakant Bairagi" w:date="2020-07-24T13:54:00Z"/>
          <w:rFonts w:cs="Arial"/>
        </w:rPr>
      </w:pPr>
      <w:moveFrom w:id="80" w:author="Krishnakant Bairagi" w:date="2020-07-24T13:54:00Z">
        <w:del w:id="81" w:author="Krishnakant Bairagi" w:date="2020-07-24T13:55:00Z">
          <w:r w:rsidRPr="00451BD4" w:rsidDel="00F47929">
            <w:rPr>
              <w:rFonts w:cs="Arial"/>
            </w:rPr>
            <w:lastRenderedPageBreak/>
            <w:delText>IT</w:delText>
          </w:r>
          <w:r w:rsidR="00822B69" w:rsidRPr="00451BD4" w:rsidDel="00F47929">
            <w:rPr>
              <w:rFonts w:cs="Arial"/>
            </w:rPr>
            <w:delText xml:space="preserve"> Dept</w:delText>
          </w:r>
        </w:del>
      </w:moveFrom>
    </w:p>
    <w:p w14:paraId="77F0AC8D" w14:textId="3544BBC2" w:rsidR="0015091C" w:rsidRPr="00451BD4" w:rsidDel="00F47929" w:rsidRDefault="0015091C" w:rsidP="0015091C">
      <w:pPr>
        <w:ind w:left="0" w:right="-36"/>
        <w:jc w:val="both"/>
        <w:rPr>
          <w:del w:id="82" w:author="Krishnakant Bairagi" w:date="2020-07-24T13:55:00Z"/>
          <w:moveFrom w:id="83" w:author="Krishnakant Bairagi" w:date="2020-07-24T13:54:00Z"/>
          <w:rFonts w:cs="Arial"/>
          <w:sz w:val="18"/>
          <w:szCs w:val="18"/>
          <w:lang w:val="en-GB"/>
        </w:rPr>
      </w:pPr>
    </w:p>
    <w:moveFromRangeEnd w:id="65"/>
    <w:p w14:paraId="6718861F" w14:textId="77777777" w:rsidR="0015091C" w:rsidRPr="00451BD4" w:rsidDel="00F47929" w:rsidRDefault="0015091C" w:rsidP="0015091C">
      <w:pPr>
        <w:ind w:left="0" w:right="-36"/>
        <w:jc w:val="both"/>
        <w:rPr>
          <w:del w:id="84" w:author="Krishnakant Bairagi" w:date="2020-07-24T13:55:00Z"/>
          <w:rFonts w:cs="Arial"/>
          <w:sz w:val="18"/>
          <w:szCs w:val="18"/>
          <w:lang w:val="en-GB"/>
        </w:rPr>
      </w:pPr>
    </w:p>
    <w:p w14:paraId="32DE387E" w14:textId="77777777" w:rsidR="0015091C" w:rsidRPr="00451BD4" w:rsidDel="00F47929" w:rsidRDefault="0015091C" w:rsidP="0015091C">
      <w:pPr>
        <w:ind w:left="0" w:right="-36"/>
        <w:jc w:val="both"/>
        <w:rPr>
          <w:del w:id="85" w:author="Krishnakant Bairagi" w:date="2020-07-24T13:54:00Z"/>
          <w:rFonts w:cs="Arial"/>
          <w:sz w:val="18"/>
          <w:szCs w:val="18"/>
          <w:lang w:val="en-GB"/>
        </w:rPr>
      </w:pPr>
    </w:p>
    <w:p w14:paraId="1229FC76" w14:textId="77777777" w:rsidR="0015091C" w:rsidRPr="00451BD4" w:rsidDel="00F47929" w:rsidRDefault="0015091C" w:rsidP="0015091C">
      <w:pPr>
        <w:tabs>
          <w:tab w:val="left" w:pos="1920"/>
        </w:tabs>
        <w:ind w:left="0" w:right="-36"/>
        <w:jc w:val="both"/>
        <w:rPr>
          <w:del w:id="86" w:author="Krishnakant Bairagi" w:date="2020-07-24T13:54:00Z"/>
          <w:rFonts w:cs="Arial"/>
          <w:b/>
          <w:sz w:val="18"/>
          <w:szCs w:val="18"/>
          <w:lang w:val="en-GB"/>
        </w:rPr>
      </w:pPr>
      <w:del w:id="87" w:author="Krishnakant Bairagi" w:date="2020-07-24T13:54:00Z">
        <w:r w:rsidRPr="00451BD4" w:rsidDel="00F47929">
          <w:rPr>
            <w:rFonts w:cs="Arial"/>
            <w:b/>
            <w:sz w:val="18"/>
            <w:szCs w:val="18"/>
            <w:lang w:val="en-GB"/>
          </w:rPr>
          <w:tab/>
        </w:r>
      </w:del>
    </w:p>
    <w:p w14:paraId="6FC707AB" w14:textId="77777777" w:rsidR="0015091C" w:rsidRPr="00451BD4" w:rsidDel="00BA799F" w:rsidRDefault="0015091C">
      <w:pPr>
        <w:tabs>
          <w:tab w:val="left" w:pos="1920"/>
        </w:tabs>
        <w:ind w:left="0" w:right="-36"/>
        <w:jc w:val="both"/>
        <w:rPr>
          <w:del w:id="88" w:author="Krishnakant Bairagi" w:date="2020-07-24T11:23:00Z"/>
          <w:rFonts w:cs="Arial"/>
          <w:b/>
          <w:sz w:val="18"/>
          <w:szCs w:val="18"/>
          <w:lang w:val="en-GB"/>
        </w:rPr>
        <w:pPrChange w:id="89" w:author="Krishnakant Bairagi" w:date="2020-07-24T13:54:00Z">
          <w:pPr>
            <w:ind w:left="0" w:right="-36"/>
            <w:jc w:val="both"/>
          </w:pPr>
        </w:pPrChange>
      </w:pPr>
    </w:p>
    <w:p w14:paraId="417E0BEE" w14:textId="77777777" w:rsidR="0015091C" w:rsidRPr="00451BD4" w:rsidDel="00BA799F" w:rsidRDefault="0015091C" w:rsidP="0015091C">
      <w:pPr>
        <w:ind w:left="0" w:right="-36"/>
        <w:jc w:val="both"/>
        <w:rPr>
          <w:del w:id="90" w:author="Krishnakant Bairagi" w:date="2020-07-24T11:23:00Z"/>
          <w:rFonts w:cs="Arial"/>
          <w:b/>
          <w:sz w:val="18"/>
          <w:szCs w:val="18"/>
          <w:lang w:val="en-GB"/>
        </w:rPr>
      </w:pPr>
    </w:p>
    <w:p w14:paraId="1B9C7704" w14:textId="77777777" w:rsidR="0015091C" w:rsidRPr="00451BD4" w:rsidDel="00BA799F" w:rsidRDefault="0015091C" w:rsidP="0015091C">
      <w:pPr>
        <w:ind w:left="0" w:right="-36"/>
        <w:jc w:val="both"/>
        <w:rPr>
          <w:del w:id="91" w:author="Krishnakant Bairagi" w:date="2020-07-24T11:23:00Z"/>
          <w:rFonts w:cs="Arial"/>
          <w:b/>
          <w:sz w:val="18"/>
          <w:szCs w:val="18"/>
          <w:lang w:val="en-GB"/>
        </w:rPr>
      </w:pPr>
    </w:p>
    <w:p w14:paraId="5C8E87DA" w14:textId="77777777" w:rsidR="0015091C" w:rsidRPr="00451BD4" w:rsidDel="00BA799F" w:rsidRDefault="0015091C" w:rsidP="0015091C">
      <w:pPr>
        <w:ind w:left="0" w:right="-36"/>
        <w:jc w:val="both"/>
        <w:rPr>
          <w:del w:id="92" w:author="Krishnakant Bairagi" w:date="2020-07-24T11:23:00Z"/>
          <w:rFonts w:cs="Arial"/>
          <w:b/>
          <w:sz w:val="18"/>
          <w:szCs w:val="18"/>
          <w:lang w:val="en-GB"/>
        </w:rPr>
      </w:pPr>
    </w:p>
    <w:p w14:paraId="62FEA743" w14:textId="02A077D0" w:rsidR="0015091C" w:rsidDel="00777F5B" w:rsidRDefault="0015091C" w:rsidP="0015091C">
      <w:pPr>
        <w:ind w:left="0" w:right="-36"/>
        <w:jc w:val="both"/>
        <w:rPr>
          <w:del w:id="93" w:author="Krishnakant Bairagi" w:date="2020-07-24T13:55:00Z"/>
          <w:rFonts w:cs="Arial"/>
          <w:sz w:val="18"/>
          <w:szCs w:val="18"/>
          <w:lang w:val="en-GB"/>
        </w:rPr>
      </w:pPr>
      <w:del w:id="94" w:author="Krishnakant Bairagi" w:date="2020-07-24T13:55:00Z">
        <w:r w:rsidRPr="00451BD4" w:rsidDel="00F47929">
          <w:rPr>
            <w:rFonts w:cs="Arial"/>
            <w:b/>
            <w:sz w:val="18"/>
            <w:szCs w:val="18"/>
            <w:lang w:val="en-GB"/>
          </w:rPr>
          <w:delText>ALL INFORMATION CONTAINED HEREIN IS RESTRICTED AND SHALL BE KEPT FOR INTERNAL USE ONLY</w:delText>
        </w:r>
        <w:r w:rsidRPr="00451BD4" w:rsidDel="00F47929">
          <w:rPr>
            <w:rFonts w:cs="Arial"/>
            <w:sz w:val="18"/>
            <w:szCs w:val="18"/>
            <w:lang w:val="en-GB"/>
          </w:rPr>
          <w:delText>. None of this information shall be divulged to persons other than Malaysia Airlines Berhad employees and contractors authorized by the nature of their duties to receive such information, or individuals or organisations authorised by Malaysia Airlines Berhad in accordance with existing policy regarding release of company information.</w:delText>
        </w:r>
      </w:del>
    </w:p>
    <w:p w14:paraId="7D2AC18B" w14:textId="77777777" w:rsidR="00777F5B" w:rsidRDefault="00777F5B" w:rsidP="0015091C">
      <w:pPr>
        <w:ind w:left="0" w:right="-36"/>
        <w:jc w:val="both"/>
        <w:rPr>
          <w:ins w:id="95" w:author="Krishnakant Bairagi" w:date="2020-07-24T13:59:00Z"/>
          <w:rFonts w:cs="Arial"/>
          <w:sz w:val="18"/>
          <w:szCs w:val="18"/>
          <w:lang w:val="en-GB"/>
        </w:rPr>
      </w:pPr>
    </w:p>
    <w:p w14:paraId="6C4FE0B0" w14:textId="77777777" w:rsidR="00777F5B" w:rsidRDefault="00777F5B" w:rsidP="0015091C">
      <w:pPr>
        <w:ind w:left="0" w:right="-36"/>
        <w:jc w:val="both"/>
        <w:rPr>
          <w:ins w:id="96" w:author="Krishnakant Bairagi" w:date="2020-07-24T13:59:00Z"/>
          <w:rFonts w:cs="Arial"/>
          <w:sz w:val="18"/>
          <w:szCs w:val="18"/>
          <w:lang w:val="en-GB"/>
        </w:rPr>
      </w:pPr>
    </w:p>
    <w:p w14:paraId="4F6BAF0E" w14:textId="77777777" w:rsidR="00777F5B" w:rsidRDefault="00777F5B" w:rsidP="0015091C">
      <w:pPr>
        <w:ind w:left="0" w:right="-36"/>
        <w:jc w:val="both"/>
        <w:rPr>
          <w:ins w:id="97" w:author="Krishnakant Bairagi" w:date="2020-07-24T13:59:00Z"/>
          <w:rFonts w:cs="Arial"/>
          <w:sz w:val="18"/>
          <w:szCs w:val="18"/>
          <w:lang w:val="en-GB"/>
        </w:rPr>
      </w:pPr>
    </w:p>
    <w:p w14:paraId="7127944F" w14:textId="77777777" w:rsidR="00777F5B" w:rsidRDefault="00777F5B" w:rsidP="0015091C">
      <w:pPr>
        <w:ind w:left="0" w:right="-36"/>
        <w:jc w:val="both"/>
        <w:rPr>
          <w:ins w:id="98" w:author="Krishnakant Bairagi" w:date="2020-07-24T13:59:00Z"/>
          <w:rFonts w:cs="Arial"/>
          <w:sz w:val="18"/>
          <w:szCs w:val="18"/>
          <w:lang w:val="en-GB"/>
        </w:rPr>
      </w:pPr>
    </w:p>
    <w:p w14:paraId="16718DF1" w14:textId="77777777" w:rsidR="00777F5B" w:rsidRDefault="00777F5B" w:rsidP="0015091C">
      <w:pPr>
        <w:ind w:left="0" w:right="-36"/>
        <w:jc w:val="both"/>
        <w:rPr>
          <w:ins w:id="99" w:author="Krishnakant Bairagi" w:date="2020-07-24T13:59:00Z"/>
          <w:rFonts w:cs="Arial"/>
          <w:sz w:val="18"/>
          <w:szCs w:val="18"/>
          <w:lang w:val="en-GB"/>
        </w:rPr>
      </w:pPr>
    </w:p>
    <w:p w14:paraId="642CE7E6" w14:textId="77777777" w:rsidR="00777F5B" w:rsidRPr="00451BD4" w:rsidRDefault="00777F5B" w:rsidP="00777F5B">
      <w:pPr>
        <w:rPr>
          <w:ins w:id="100" w:author="Krishnakant Bairagi" w:date="2020-07-24T13:59:00Z"/>
          <w:rFonts w:cs="Arial"/>
        </w:rPr>
      </w:pPr>
    </w:p>
    <w:p w14:paraId="2CADCBDC" w14:textId="77777777" w:rsidR="00777F5B" w:rsidRDefault="00777F5B" w:rsidP="00777F5B">
      <w:pPr>
        <w:rPr>
          <w:ins w:id="101" w:author="Krishnakant Bairagi" w:date="2020-07-24T13:59:00Z"/>
          <w:rFonts w:cs="Arial"/>
        </w:rPr>
      </w:pPr>
    </w:p>
    <w:p w14:paraId="1D5F181E" w14:textId="77777777" w:rsidR="00777F5B" w:rsidRPr="00451BD4" w:rsidRDefault="00777F5B" w:rsidP="0015091C">
      <w:pPr>
        <w:ind w:left="0" w:right="-36"/>
        <w:jc w:val="both"/>
        <w:rPr>
          <w:ins w:id="102" w:author="Krishnakant Bairagi" w:date="2020-07-24T13:59:00Z"/>
          <w:rFonts w:cs="Arial"/>
          <w:sz w:val="18"/>
          <w:szCs w:val="18"/>
          <w:lang w:val="en-GB"/>
        </w:rPr>
        <w:sectPr w:rsidR="00777F5B" w:rsidRPr="00451BD4" w:rsidSect="002F3762">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216" w:footer="216" w:gutter="0"/>
          <w:cols w:space="720"/>
          <w:docGrid w:linePitch="360"/>
        </w:sectPr>
      </w:pPr>
    </w:p>
    <w:p w14:paraId="5E6392D9" w14:textId="77777777" w:rsidR="0015091C" w:rsidRPr="00451BD4" w:rsidRDefault="0015091C" w:rsidP="0015091C">
      <w:pPr>
        <w:rPr>
          <w:rFonts w:cs="Arial"/>
        </w:rPr>
      </w:pPr>
    </w:p>
    <w:p w14:paraId="2D05830C" w14:textId="77777777" w:rsidR="0015091C" w:rsidRPr="00451BD4" w:rsidRDefault="0015091C" w:rsidP="0015091C">
      <w:pPr>
        <w:rPr>
          <w:rFonts w:cs="Arial"/>
        </w:rPr>
      </w:pPr>
    </w:p>
    <w:p w14:paraId="478132A2" w14:textId="77777777" w:rsidR="0015091C" w:rsidRPr="00451BD4" w:rsidRDefault="0015091C" w:rsidP="0015091C">
      <w:pPr>
        <w:rPr>
          <w:rFonts w:cs="Arial"/>
        </w:rPr>
      </w:pPr>
    </w:p>
    <w:p w14:paraId="4280516F" w14:textId="77777777" w:rsidR="0015091C" w:rsidRPr="00451BD4" w:rsidRDefault="0015091C" w:rsidP="0015091C">
      <w:pPr>
        <w:rPr>
          <w:rFonts w:cs="Arial"/>
        </w:rPr>
      </w:pPr>
    </w:p>
    <w:p w14:paraId="4FC0EE55" w14:textId="77777777" w:rsidR="0015091C" w:rsidRPr="00451BD4" w:rsidRDefault="0015091C" w:rsidP="0015091C">
      <w:pPr>
        <w:rPr>
          <w:rFonts w:cs="Arial"/>
        </w:rPr>
      </w:pPr>
    </w:p>
    <w:p w14:paraId="37841902" w14:textId="77777777" w:rsidR="0015091C" w:rsidRPr="00451BD4" w:rsidRDefault="0015091C" w:rsidP="0015091C">
      <w:pPr>
        <w:rPr>
          <w:rFonts w:cs="Arial"/>
        </w:rPr>
      </w:pPr>
    </w:p>
    <w:p w14:paraId="61C02B4E" w14:textId="77777777" w:rsidR="0015091C" w:rsidRPr="00451BD4" w:rsidRDefault="0015091C" w:rsidP="0015091C">
      <w:pPr>
        <w:rPr>
          <w:rFonts w:cs="Arial"/>
        </w:rPr>
      </w:pPr>
    </w:p>
    <w:p w14:paraId="244A376A" w14:textId="77777777" w:rsidR="0015091C" w:rsidRPr="00451BD4" w:rsidRDefault="0015091C" w:rsidP="0015091C">
      <w:pPr>
        <w:rPr>
          <w:rFonts w:cs="Arial"/>
        </w:rPr>
      </w:pPr>
    </w:p>
    <w:p w14:paraId="4E3C9C72" w14:textId="77777777" w:rsidR="0015091C" w:rsidRPr="00451BD4" w:rsidRDefault="0015091C" w:rsidP="0015091C">
      <w:pPr>
        <w:rPr>
          <w:rFonts w:cs="Arial"/>
        </w:rPr>
      </w:pPr>
    </w:p>
    <w:p w14:paraId="064AB170" w14:textId="77777777" w:rsidR="0015091C" w:rsidRPr="00451BD4" w:rsidRDefault="0015091C" w:rsidP="0015091C">
      <w:pPr>
        <w:rPr>
          <w:rFonts w:cs="Arial"/>
        </w:rPr>
      </w:pPr>
    </w:p>
    <w:p w14:paraId="7A85B800" w14:textId="77777777" w:rsidR="0015091C" w:rsidRPr="00451BD4" w:rsidRDefault="0015091C" w:rsidP="0015091C">
      <w:pPr>
        <w:rPr>
          <w:rFonts w:cs="Arial"/>
        </w:rPr>
      </w:pPr>
    </w:p>
    <w:p w14:paraId="76F0DF8B" w14:textId="77777777" w:rsidR="0015091C" w:rsidRPr="00451BD4" w:rsidRDefault="0015091C" w:rsidP="0015091C">
      <w:pPr>
        <w:rPr>
          <w:rFonts w:cs="Arial"/>
          <w:b/>
        </w:rPr>
      </w:pPr>
    </w:p>
    <w:p w14:paraId="11BCC7F7" w14:textId="77777777" w:rsidR="0015091C" w:rsidRPr="00451BD4" w:rsidRDefault="0015091C" w:rsidP="0015091C">
      <w:pPr>
        <w:rPr>
          <w:rFonts w:cs="Arial"/>
          <w:b/>
        </w:rPr>
      </w:pPr>
    </w:p>
    <w:p w14:paraId="12501AF0" w14:textId="77777777" w:rsidR="0015091C" w:rsidRPr="00451BD4" w:rsidRDefault="0015091C" w:rsidP="0015091C">
      <w:pPr>
        <w:rPr>
          <w:rFonts w:cs="Arial"/>
        </w:rPr>
      </w:pPr>
    </w:p>
    <w:p w14:paraId="26261240" w14:textId="77777777" w:rsidR="0015091C" w:rsidRPr="00451BD4" w:rsidRDefault="0015091C" w:rsidP="0015091C">
      <w:pPr>
        <w:jc w:val="center"/>
        <w:rPr>
          <w:rFonts w:cs="Arial"/>
          <w:b/>
          <w:bCs/>
          <w:sz w:val="28"/>
          <w:szCs w:val="28"/>
        </w:rPr>
      </w:pPr>
      <w:r w:rsidRPr="00451BD4">
        <w:rPr>
          <w:rFonts w:cs="Arial"/>
          <w:b/>
          <w:bCs/>
          <w:sz w:val="28"/>
          <w:szCs w:val="28"/>
        </w:rPr>
        <w:t>INTENTIONALLY LEFT BLANK</w:t>
      </w:r>
    </w:p>
    <w:p w14:paraId="5035B067" w14:textId="77777777" w:rsidR="00B57718" w:rsidRDefault="00B57718" w:rsidP="0015091C">
      <w:pPr>
        <w:rPr>
          <w:rFonts w:cs="Arial"/>
        </w:rPr>
      </w:pPr>
    </w:p>
    <w:p w14:paraId="5D8EFA2E" w14:textId="77777777" w:rsidR="004A252F" w:rsidRDefault="004A252F" w:rsidP="0015091C">
      <w:pPr>
        <w:rPr>
          <w:rFonts w:cs="Arial"/>
        </w:rPr>
        <w:sectPr w:rsidR="004A252F" w:rsidSect="002F3762">
          <w:footerReference w:type="even" r:id="rId25"/>
          <w:headerReference w:type="first" r:id="rId26"/>
          <w:pgSz w:w="12240" w:h="15840"/>
          <w:pgMar w:top="1440" w:right="1440" w:bottom="1440" w:left="1440" w:header="216" w:footer="216" w:gutter="0"/>
          <w:cols w:space="720"/>
          <w:docGrid w:linePitch="360"/>
        </w:sectPr>
      </w:pPr>
    </w:p>
    <w:tbl>
      <w:tblPr>
        <w:tblW w:w="0" w:type="auto"/>
        <w:jc w:val="center"/>
        <w:tblLook w:val="0000" w:firstRow="0" w:lastRow="0" w:firstColumn="0" w:lastColumn="0" w:noHBand="0" w:noVBand="0"/>
      </w:tblPr>
      <w:tblGrid>
        <w:gridCol w:w="2104"/>
        <w:gridCol w:w="1471"/>
        <w:gridCol w:w="4901"/>
      </w:tblGrid>
      <w:tr w:rsidR="0015091C" w:rsidRPr="00451BD4" w14:paraId="0C19765B" w14:textId="77777777" w:rsidTr="34EBC7F3">
        <w:trPr>
          <w:trHeight w:val="375"/>
          <w:jc w:val="center"/>
        </w:trPr>
        <w:tc>
          <w:tcPr>
            <w:tcW w:w="2104" w:type="dxa"/>
          </w:tcPr>
          <w:p w14:paraId="2AA8A19A" w14:textId="77777777" w:rsidR="0015091C" w:rsidRPr="00451BD4" w:rsidRDefault="0015091C" w:rsidP="00D005CD">
            <w:pPr>
              <w:ind w:left="0" w:right="9"/>
              <w:rPr>
                <w:rFonts w:cs="Arial"/>
              </w:rPr>
            </w:pPr>
            <w:r w:rsidRPr="00451BD4">
              <w:rPr>
                <w:rFonts w:cs="Arial"/>
              </w:rPr>
              <w:lastRenderedPageBreak/>
              <w:t xml:space="preserve">   </w:t>
            </w:r>
          </w:p>
          <w:p w14:paraId="224C5FD9" w14:textId="77777777" w:rsidR="00822B69" w:rsidRPr="00451BD4" w:rsidRDefault="00822B69" w:rsidP="00D005CD">
            <w:pPr>
              <w:ind w:left="0" w:right="9"/>
              <w:rPr>
                <w:rFonts w:cs="Arial"/>
              </w:rPr>
            </w:pPr>
          </w:p>
          <w:p w14:paraId="6705C592" w14:textId="77777777" w:rsidR="0015091C" w:rsidRPr="00451BD4" w:rsidRDefault="0015091C" w:rsidP="00D005CD">
            <w:pPr>
              <w:ind w:left="0" w:right="9"/>
              <w:rPr>
                <w:rFonts w:cs="Arial"/>
              </w:rPr>
            </w:pPr>
            <w:r w:rsidRPr="00451BD4">
              <w:rPr>
                <w:rFonts w:cs="Arial"/>
              </w:rPr>
              <w:t xml:space="preserve">       Prepared By</w:t>
            </w:r>
          </w:p>
        </w:tc>
        <w:tc>
          <w:tcPr>
            <w:tcW w:w="1471" w:type="dxa"/>
          </w:tcPr>
          <w:p w14:paraId="637965A7" w14:textId="77777777" w:rsidR="0015091C" w:rsidRPr="00451BD4" w:rsidRDefault="0015091C" w:rsidP="00D005CD">
            <w:pPr>
              <w:jc w:val="center"/>
              <w:rPr>
                <w:rFonts w:cs="Arial"/>
              </w:rPr>
            </w:pPr>
          </w:p>
          <w:p w14:paraId="433D9BEC" w14:textId="77777777" w:rsidR="00822B69" w:rsidRPr="00451BD4" w:rsidRDefault="00822B69" w:rsidP="00D005CD">
            <w:pPr>
              <w:jc w:val="center"/>
              <w:rPr>
                <w:rFonts w:cs="Arial"/>
              </w:rPr>
            </w:pPr>
          </w:p>
          <w:p w14:paraId="2D9387EC" w14:textId="77777777" w:rsidR="0015091C" w:rsidRPr="00451BD4" w:rsidRDefault="0015091C" w:rsidP="00D005CD">
            <w:pPr>
              <w:jc w:val="center"/>
              <w:rPr>
                <w:rFonts w:cs="Arial"/>
              </w:rPr>
            </w:pPr>
            <w:r w:rsidRPr="00451BD4">
              <w:rPr>
                <w:rFonts w:cs="Arial"/>
              </w:rPr>
              <w:t>:</w:t>
            </w:r>
          </w:p>
        </w:tc>
        <w:tc>
          <w:tcPr>
            <w:tcW w:w="4901" w:type="dxa"/>
            <w:tcBorders>
              <w:bottom w:val="single" w:sz="4" w:space="0" w:color="auto"/>
            </w:tcBorders>
          </w:tcPr>
          <w:p w14:paraId="0FD244C0" w14:textId="77777777" w:rsidR="0015091C" w:rsidRPr="00451BD4" w:rsidRDefault="0015091C" w:rsidP="00D005CD">
            <w:pPr>
              <w:jc w:val="center"/>
              <w:rPr>
                <w:rFonts w:cs="Arial"/>
              </w:rPr>
            </w:pPr>
          </w:p>
          <w:p w14:paraId="10A42F54" w14:textId="77777777" w:rsidR="00822B69" w:rsidRPr="00451BD4" w:rsidRDefault="00822B69" w:rsidP="00D005CD">
            <w:pPr>
              <w:jc w:val="center"/>
              <w:rPr>
                <w:rFonts w:cs="Arial"/>
              </w:rPr>
            </w:pPr>
          </w:p>
          <w:p w14:paraId="05B85820" w14:textId="77777777" w:rsidR="00822B69" w:rsidRPr="00451BD4" w:rsidRDefault="00822B69" w:rsidP="00D005CD">
            <w:pPr>
              <w:jc w:val="center"/>
              <w:rPr>
                <w:rFonts w:cs="Arial"/>
              </w:rPr>
            </w:pPr>
          </w:p>
        </w:tc>
      </w:tr>
      <w:tr w:rsidR="0015091C" w:rsidRPr="00451BD4" w14:paraId="5E01973C" w14:textId="77777777" w:rsidTr="34EBC7F3">
        <w:trPr>
          <w:trHeight w:val="359"/>
          <w:jc w:val="center"/>
        </w:trPr>
        <w:tc>
          <w:tcPr>
            <w:tcW w:w="2104" w:type="dxa"/>
          </w:tcPr>
          <w:p w14:paraId="47DE3369" w14:textId="77777777" w:rsidR="0015091C" w:rsidRPr="00451BD4" w:rsidRDefault="0015091C" w:rsidP="00D005CD">
            <w:pPr>
              <w:jc w:val="center"/>
              <w:rPr>
                <w:rFonts w:cs="Arial"/>
              </w:rPr>
            </w:pPr>
          </w:p>
        </w:tc>
        <w:tc>
          <w:tcPr>
            <w:tcW w:w="1471" w:type="dxa"/>
          </w:tcPr>
          <w:p w14:paraId="32671F62" w14:textId="77777777" w:rsidR="0015091C" w:rsidRPr="00451BD4" w:rsidRDefault="0015091C" w:rsidP="00D005CD">
            <w:pPr>
              <w:jc w:val="center"/>
              <w:rPr>
                <w:rFonts w:cs="Arial"/>
              </w:rPr>
            </w:pPr>
          </w:p>
        </w:tc>
        <w:tc>
          <w:tcPr>
            <w:tcW w:w="4901" w:type="dxa"/>
            <w:tcBorders>
              <w:top w:val="single" w:sz="4" w:space="0" w:color="auto"/>
            </w:tcBorders>
          </w:tcPr>
          <w:p w14:paraId="392BBD15" w14:textId="5A73A53E" w:rsidR="0015091C" w:rsidRPr="00451BD4" w:rsidRDefault="00856292" w:rsidP="00856292">
            <w:pPr>
              <w:jc w:val="center"/>
              <w:rPr>
                <w:rFonts w:cs="Arial"/>
              </w:rPr>
            </w:pPr>
            <w:proofErr w:type="spellStart"/>
            <w:ins w:id="123" w:author="Krishnakant Bairagi" w:date="2020-07-27T13:14:00Z">
              <w:r>
                <w:rPr>
                  <w:rFonts w:cs="Arial"/>
                </w:rPr>
                <w:t>Krishnakant</w:t>
              </w:r>
              <w:proofErr w:type="spellEnd"/>
              <w:r>
                <w:rPr>
                  <w:rFonts w:cs="Arial"/>
                </w:rPr>
                <w:t xml:space="preserve"> </w:t>
              </w:r>
              <w:proofErr w:type="spellStart"/>
              <w:r>
                <w:rPr>
                  <w:rFonts w:cs="Arial"/>
                </w:rPr>
                <w:t>Bairagi</w:t>
              </w:r>
            </w:ins>
            <w:proofErr w:type="spellEnd"/>
            <w:del w:id="124" w:author="Krishnakant Bairagi" w:date="2020-07-27T13:14:00Z">
              <w:r w:rsidR="0042249F" w:rsidDel="00856292">
                <w:rPr>
                  <w:rFonts w:cs="Arial"/>
                </w:rPr>
                <w:delText>Deepti Jain</w:delText>
              </w:r>
            </w:del>
          </w:p>
        </w:tc>
      </w:tr>
      <w:tr w:rsidR="0015091C" w:rsidRPr="00451BD4" w14:paraId="20F881AC" w14:textId="77777777" w:rsidTr="34EBC7F3">
        <w:trPr>
          <w:trHeight w:val="359"/>
          <w:jc w:val="center"/>
        </w:trPr>
        <w:tc>
          <w:tcPr>
            <w:tcW w:w="2104" w:type="dxa"/>
          </w:tcPr>
          <w:p w14:paraId="7E13B302" w14:textId="77777777" w:rsidR="0015091C" w:rsidRPr="00451BD4" w:rsidRDefault="0015091C" w:rsidP="00D005CD">
            <w:pPr>
              <w:jc w:val="center"/>
              <w:rPr>
                <w:rFonts w:cs="Arial"/>
              </w:rPr>
            </w:pPr>
          </w:p>
        </w:tc>
        <w:tc>
          <w:tcPr>
            <w:tcW w:w="1471" w:type="dxa"/>
          </w:tcPr>
          <w:p w14:paraId="54C7483D" w14:textId="77777777" w:rsidR="0015091C" w:rsidRPr="00451BD4" w:rsidRDefault="0015091C" w:rsidP="00D005CD">
            <w:pPr>
              <w:jc w:val="center"/>
              <w:rPr>
                <w:rFonts w:cs="Arial"/>
              </w:rPr>
            </w:pPr>
          </w:p>
        </w:tc>
        <w:tc>
          <w:tcPr>
            <w:tcW w:w="4901" w:type="dxa"/>
          </w:tcPr>
          <w:p w14:paraId="7C2B3761" w14:textId="77777777" w:rsidR="0015091C" w:rsidRPr="00451BD4" w:rsidRDefault="0015091C" w:rsidP="00822B69">
            <w:pPr>
              <w:jc w:val="center"/>
              <w:rPr>
                <w:rFonts w:cs="Arial"/>
              </w:rPr>
            </w:pPr>
            <w:r w:rsidRPr="00451BD4">
              <w:rPr>
                <w:rFonts w:cs="Arial"/>
              </w:rPr>
              <w:t xml:space="preserve">GATS </w:t>
            </w:r>
            <w:r w:rsidR="00822B69" w:rsidRPr="00451BD4">
              <w:rPr>
                <w:rFonts w:cs="Arial"/>
              </w:rPr>
              <w:t>Support</w:t>
            </w:r>
            <w:r w:rsidRPr="00451BD4">
              <w:rPr>
                <w:rFonts w:cs="Arial"/>
              </w:rPr>
              <w:t xml:space="preserve"> Team</w:t>
            </w:r>
          </w:p>
        </w:tc>
      </w:tr>
      <w:tr w:rsidR="0015091C" w:rsidRPr="00451BD4" w14:paraId="1768CE39" w14:textId="77777777" w:rsidTr="34EBC7F3">
        <w:trPr>
          <w:trHeight w:val="359"/>
          <w:jc w:val="center"/>
        </w:trPr>
        <w:tc>
          <w:tcPr>
            <w:tcW w:w="2104" w:type="dxa"/>
          </w:tcPr>
          <w:p w14:paraId="789359A8" w14:textId="77777777" w:rsidR="0015091C" w:rsidRPr="00451BD4" w:rsidRDefault="0015091C" w:rsidP="00D005CD">
            <w:pPr>
              <w:jc w:val="center"/>
              <w:rPr>
                <w:rFonts w:cs="Arial"/>
              </w:rPr>
            </w:pPr>
          </w:p>
        </w:tc>
        <w:tc>
          <w:tcPr>
            <w:tcW w:w="1471" w:type="dxa"/>
          </w:tcPr>
          <w:p w14:paraId="47E36862" w14:textId="77777777" w:rsidR="0015091C" w:rsidRPr="00451BD4" w:rsidRDefault="0015091C" w:rsidP="00D005CD">
            <w:pPr>
              <w:jc w:val="center"/>
              <w:rPr>
                <w:rFonts w:cs="Arial"/>
              </w:rPr>
            </w:pPr>
          </w:p>
        </w:tc>
        <w:tc>
          <w:tcPr>
            <w:tcW w:w="4901" w:type="dxa"/>
          </w:tcPr>
          <w:p w14:paraId="0D8664C1" w14:textId="677D9135" w:rsidR="00822B69" w:rsidRPr="00451BD4" w:rsidRDefault="0015091C" w:rsidP="00F84076">
            <w:pPr>
              <w:jc w:val="center"/>
              <w:rPr>
                <w:rFonts w:cs="Arial"/>
              </w:rPr>
            </w:pPr>
            <w:r w:rsidRPr="00451BD4">
              <w:rPr>
                <w:rFonts w:cs="Arial"/>
              </w:rPr>
              <w:t xml:space="preserve">Application Management Services </w:t>
            </w:r>
          </w:p>
          <w:p w14:paraId="77D3E799" w14:textId="77777777" w:rsidR="00822B69" w:rsidRPr="00451BD4" w:rsidRDefault="00822B69" w:rsidP="00D005CD">
            <w:pPr>
              <w:jc w:val="center"/>
              <w:rPr>
                <w:rFonts w:cs="Arial"/>
              </w:rPr>
            </w:pPr>
          </w:p>
        </w:tc>
      </w:tr>
      <w:tr w:rsidR="00DA2E0B" w:rsidRPr="00451BD4" w14:paraId="21C82B2D" w14:textId="77777777" w:rsidTr="34EBC7F3">
        <w:trPr>
          <w:trHeight w:val="593"/>
          <w:jc w:val="center"/>
        </w:trPr>
        <w:tc>
          <w:tcPr>
            <w:tcW w:w="2104" w:type="dxa"/>
          </w:tcPr>
          <w:p w14:paraId="2ABC1B14" w14:textId="7B7FAF89" w:rsidR="00DA2E0B" w:rsidRPr="00451BD4" w:rsidRDefault="00DA2E0B" w:rsidP="00DA2E0B">
            <w:pPr>
              <w:ind w:left="31" w:right="0"/>
              <w:jc w:val="center"/>
              <w:rPr>
                <w:rFonts w:cs="Arial"/>
              </w:rPr>
            </w:pPr>
            <w:r>
              <w:t>Reviewed By</w:t>
            </w:r>
          </w:p>
        </w:tc>
        <w:tc>
          <w:tcPr>
            <w:tcW w:w="1471" w:type="dxa"/>
          </w:tcPr>
          <w:p w14:paraId="399639F8" w14:textId="77777777" w:rsidR="00DA2E0B" w:rsidRDefault="00DA2E0B" w:rsidP="00DA2E0B">
            <w:pPr>
              <w:jc w:val="center"/>
            </w:pPr>
            <w:r>
              <w:t>:</w:t>
            </w:r>
          </w:p>
          <w:p w14:paraId="533AA740" w14:textId="77777777" w:rsidR="00DA2E0B" w:rsidRDefault="00DA2E0B" w:rsidP="00DA2E0B">
            <w:pPr>
              <w:jc w:val="center"/>
            </w:pPr>
          </w:p>
          <w:p w14:paraId="0C2F1905" w14:textId="77777777" w:rsidR="00DA2E0B" w:rsidRDefault="00DA2E0B" w:rsidP="00DA2E0B">
            <w:pPr>
              <w:jc w:val="center"/>
            </w:pPr>
          </w:p>
          <w:p w14:paraId="05DF9555" w14:textId="77777777" w:rsidR="00DA2E0B" w:rsidRDefault="00DA2E0B" w:rsidP="00DA2E0B">
            <w:pPr>
              <w:jc w:val="center"/>
            </w:pPr>
          </w:p>
          <w:p w14:paraId="6D70A06A" w14:textId="77777777" w:rsidR="00DA2E0B" w:rsidRDefault="00DA2E0B" w:rsidP="00DA2E0B">
            <w:pPr>
              <w:jc w:val="center"/>
            </w:pPr>
          </w:p>
          <w:p w14:paraId="11915B1A" w14:textId="77777777" w:rsidR="00DA2E0B" w:rsidRDefault="00DA2E0B" w:rsidP="00DA2E0B">
            <w:pPr>
              <w:jc w:val="center"/>
            </w:pPr>
          </w:p>
          <w:p w14:paraId="0D6794DA" w14:textId="6BE37F23" w:rsidR="00DA2E0B" w:rsidRPr="00451BD4" w:rsidRDefault="00DA2E0B" w:rsidP="00DA2E0B">
            <w:pPr>
              <w:jc w:val="center"/>
              <w:rPr>
                <w:rFonts w:cs="Arial"/>
              </w:rPr>
            </w:pPr>
            <w:r>
              <w:t>:</w:t>
            </w:r>
          </w:p>
        </w:tc>
        <w:tc>
          <w:tcPr>
            <w:tcW w:w="4901" w:type="dxa"/>
            <w:tcBorders>
              <w:bottom w:val="single" w:sz="4" w:space="0" w:color="auto"/>
            </w:tcBorders>
          </w:tcPr>
          <w:tbl>
            <w:tblPr>
              <w:tblW w:w="4685" w:type="dxa"/>
              <w:tblLook w:val="0000" w:firstRow="0" w:lastRow="0" w:firstColumn="0" w:lastColumn="0" w:noHBand="0" w:noVBand="0"/>
            </w:tblPr>
            <w:tblGrid>
              <w:gridCol w:w="4685"/>
            </w:tblGrid>
            <w:tr w:rsidR="00DA2E0B" w14:paraId="13DE0302" w14:textId="77777777" w:rsidTr="34EBC7F3">
              <w:trPr>
                <w:trHeight w:val="593"/>
              </w:trPr>
              <w:tc>
                <w:tcPr>
                  <w:tcW w:w="4685" w:type="dxa"/>
                  <w:tcBorders>
                    <w:bottom w:val="single" w:sz="4" w:space="0" w:color="000000" w:themeColor="text1"/>
                  </w:tcBorders>
                  <w:shd w:val="clear" w:color="auto" w:fill="auto"/>
                </w:tcPr>
                <w:p w14:paraId="2DB5006C" w14:textId="77777777" w:rsidR="00DA2E0B" w:rsidRDefault="00DA2E0B" w:rsidP="00F84076">
                  <w:pPr>
                    <w:snapToGrid w:val="0"/>
                    <w:ind w:left="0"/>
                  </w:pPr>
                </w:p>
              </w:tc>
            </w:tr>
            <w:tr w:rsidR="00DA2E0B" w14:paraId="1BC232A7" w14:textId="77777777" w:rsidTr="34EBC7F3">
              <w:trPr>
                <w:trHeight w:val="359"/>
              </w:trPr>
              <w:tc>
                <w:tcPr>
                  <w:tcW w:w="4685" w:type="dxa"/>
                  <w:tcBorders>
                    <w:top w:val="single" w:sz="4" w:space="0" w:color="000000" w:themeColor="text1"/>
                  </w:tcBorders>
                  <w:shd w:val="clear" w:color="auto" w:fill="auto"/>
                </w:tcPr>
                <w:tbl>
                  <w:tblPr>
                    <w:tblW w:w="0" w:type="auto"/>
                    <w:jc w:val="center"/>
                    <w:tblLook w:val="06A0" w:firstRow="1" w:lastRow="0" w:firstColumn="1" w:lastColumn="0" w:noHBand="1" w:noVBand="1"/>
                  </w:tblPr>
                  <w:tblGrid>
                    <w:gridCol w:w="4469"/>
                  </w:tblGrid>
                  <w:tr w:rsidR="34EBC7F3" w14:paraId="7A198991" w14:textId="77777777" w:rsidTr="34EBC7F3">
                    <w:trPr>
                      <w:jc w:val="center"/>
                    </w:trPr>
                    <w:tc>
                      <w:tcPr>
                        <w:tcW w:w="4535" w:type="dxa"/>
                      </w:tcPr>
                      <w:p w14:paraId="2B0F8180" w14:textId="751BD238" w:rsidR="34EBC7F3" w:rsidRDefault="34EBC7F3" w:rsidP="34EBC7F3">
                        <w:pPr>
                          <w:jc w:val="center"/>
                        </w:pPr>
                        <w:r w:rsidRPr="34EBC7F3">
                          <w:rPr>
                            <w:rFonts w:eastAsia="Arial" w:cs="Arial"/>
                            <w:lang w:val="en-IN"/>
                          </w:rPr>
                          <w:t>Suman Guduru</w:t>
                        </w:r>
                      </w:p>
                    </w:tc>
                  </w:tr>
                  <w:tr w:rsidR="34EBC7F3" w14:paraId="56E096C5" w14:textId="77777777" w:rsidTr="34EBC7F3">
                    <w:trPr>
                      <w:jc w:val="center"/>
                    </w:trPr>
                    <w:tc>
                      <w:tcPr>
                        <w:tcW w:w="4535" w:type="dxa"/>
                      </w:tcPr>
                      <w:p w14:paraId="3C8092C2" w14:textId="6652BE7A" w:rsidR="34EBC7F3" w:rsidRDefault="34EBC7F3" w:rsidP="34EBC7F3">
                        <w:pPr>
                          <w:jc w:val="center"/>
                        </w:pPr>
                        <w:r w:rsidRPr="34EBC7F3">
                          <w:rPr>
                            <w:rFonts w:eastAsia="Arial" w:cs="Arial"/>
                          </w:rPr>
                          <w:t>OST SRAS Tower Manager</w:t>
                        </w:r>
                      </w:p>
                    </w:tc>
                  </w:tr>
                  <w:tr w:rsidR="34EBC7F3" w14:paraId="7EA219A4" w14:textId="77777777" w:rsidTr="34EBC7F3">
                    <w:trPr>
                      <w:jc w:val="center"/>
                    </w:trPr>
                    <w:tc>
                      <w:tcPr>
                        <w:tcW w:w="4535" w:type="dxa"/>
                      </w:tcPr>
                      <w:p w14:paraId="7DDA2DBD" w14:textId="4A5DD421" w:rsidR="34EBC7F3" w:rsidRDefault="34EBC7F3" w:rsidP="34EBC7F3">
                        <w:pPr>
                          <w:ind w:left="0"/>
                          <w:jc w:val="center"/>
                        </w:pPr>
                        <w:r w:rsidRPr="34EBC7F3">
                          <w:rPr>
                            <w:rFonts w:eastAsia="Arial" w:cs="Arial"/>
                          </w:rPr>
                          <w:t>Application Management Services, ATOS</w:t>
                        </w:r>
                      </w:p>
                    </w:tc>
                  </w:tr>
                </w:tbl>
                <w:p w14:paraId="47261A0D" w14:textId="72629532" w:rsidR="00DA2E0B" w:rsidRDefault="00DA2E0B" w:rsidP="34EBC7F3">
                  <w:pPr>
                    <w:ind w:left="0"/>
                    <w:jc w:val="center"/>
                    <w:rPr>
                      <w:rFonts w:cs="Arial Narrow"/>
                    </w:rPr>
                  </w:pPr>
                </w:p>
              </w:tc>
            </w:tr>
          </w:tbl>
          <w:p w14:paraId="59C626B7" w14:textId="77777777" w:rsidR="00DA2E0B" w:rsidRPr="00451BD4" w:rsidRDefault="00DA2E0B" w:rsidP="00DA2E0B">
            <w:pPr>
              <w:ind w:left="0"/>
              <w:rPr>
                <w:rFonts w:cs="Arial"/>
              </w:rPr>
            </w:pPr>
          </w:p>
        </w:tc>
      </w:tr>
      <w:tr w:rsidR="00DA2E0B" w:rsidRPr="00451BD4" w14:paraId="7DBA7B2F" w14:textId="77777777" w:rsidTr="34EBC7F3">
        <w:trPr>
          <w:trHeight w:val="359"/>
          <w:jc w:val="center"/>
        </w:trPr>
        <w:tc>
          <w:tcPr>
            <w:tcW w:w="2104" w:type="dxa"/>
          </w:tcPr>
          <w:p w14:paraId="172D1805" w14:textId="77777777" w:rsidR="00DA2E0B" w:rsidRPr="00451BD4" w:rsidRDefault="00DA2E0B" w:rsidP="00DA2E0B">
            <w:pPr>
              <w:jc w:val="center"/>
              <w:rPr>
                <w:rFonts w:cs="Arial"/>
              </w:rPr>
            </w:pPr>
          </w:p>
        </w:tc>
        <w:tc>
          <w:tcPr>
            <w:tcW w:w="1471" w:type="dxa"/>
          </w:tcPr>
          <w:p w14:paraId="37FF33E9" w14:textId="77777777" w:rsidR="00DA2E0B" w:rsidRPr="00451BD4" w:rsidRDefault="00DA2E0B" w:rsidP="00DA2E0B">
            <w:pPr>
              <w:jc w:val="center"/>
              <w:rPr>
                <w:rFonts w:cs="Arial"/>
              </w:rPr>
            </w:pPr>
          </w:p>
        </w:tc>
        <w:tc>
          <w:tcPr>
            <w:tcW w:w="4901" w:type="dxa"/>
            <w:tcBorders>
              <w:top w:val="single" w:sz="4" w:space="0" w:color="auto"/>
            </w:tcBorders>
          </w:tcPr>
          <w:p w14:paraId="54773F0B" w14:textId="7400B29E" w:rsidR="00DA2E0B" w:rsidRPr="00FB4EA1" w:rsidRDefault="00DA2E0B" w:rsidP="00DA2E0B">
            <w:pPr>
              <w:jc w:val="center"/>
              <w:rPr>
                <w:rFonts w:cs="Arial"/>
              </w:rPr>
            </w:pPr>
            <w:del w:id="125" w:author="Krishnakant Bairagi" w:date="2020-07-23T17:33:00Z">
              <w:r w:rsidRPr="00FB4EA1" w:rsidDel="00A71829">
                <w:delText>Noor Hafiza Bahruddin</w:delText>
              </w:r>
            </w:del>
            <w:ins w:id="126" w:author="Nor Hayati Abdullah" w:date="2020-07-22T09:57:00Z">
              <w:del w:id="127" w:author="Krishnakant Bairagi" w:date="2020-07-23T17:33:00Z">
                <w:r w:rsidR="00F50F5C" w:rsidRPr="00FB4EA1" w:rsidDel="00A71829">
                  <w:rPr>
                    <w:rPrChange w:id="128" w:author="Krishnakant Bairagi" w:date="2020-07-23T17:59:00Z">
                      <w:rPr>
                        <w:strike/>
                      </w:rPr>
                    </w:rPrChange>
                  </w:rPr>
                  <w:delText xml:space="preserve"> </w:delText>
                </w:r>
              </w:del>
              <w:r w:rsidR="00F50F5C" w:rsidRPr="00FB4EA1">
                <w:rPr>
                  <w:rPrChange w:id="129" w:author="Krishnakant Bairagi" w:date="2020-07-23T17:59:00Z">
                    <w:rPr>
                      <w:strike/>
                    </w:rPr>
                  </w:rPrChange>
                </w:rPr>
                <w:t xml:space="preserve">Nor </w:t>
              </w:r>
            </w:ins>
            <w:proofErr w:type="spellStart"/>
            <w:ins w:id="130" w:author="Nor Hayati Abdullah" w:date="2020-07-22T09:58:00Z">
              <w:r w:rsidR="00F50F5C" w:rsidRPr="00FB4EA1">
                <w:rPr>
                  <w:rPrChange w:id="131" w:author="Krishnakant Bairagi" w:date="2020-07-23T17:59:00Z">
                    <w:rPr>
                      <w:strike/>
                    </w:rPr>
                  </w:rPrChange>
                </w:rPr>
                <w:t>Hayati</w:t>
              </w:r>
              <w:proofErr w:type="spellEnd"/>
              <w:r w:rsidR="00F50F5C" w:rsidRPr="00FB4EA1">
                <w:rPr>
                  <w:rPrChange w:id="132" w:author="Krishnakant Bairagi" w:date="2020-07-23T17:59:00Z">
                    <w:rPr>
                      <w:strike/>
                    </w:rPr>
                  </w:rPrChange>
                </w:rPr>
                <w:t xml:space="preserve"> Abdullah</w:t>
              </w:r>
            </w:ins>
            <w:r w:rsidRPr="00FB4EA1">
              <w:t xml:space="preserve"> </w:t>
            </w:r>
          </w:p>
        </w:tc>
      </w:tr>
      <w:tr w:rsidR="00DA2E0B" w:rsidRPr="00451BD4" w14:paraId="717DCE17" w14:textId="77777777" w:rsidTr="34EBC7F3">
        <w:trPr>
          <w:trHeight w:val="375"/>
          <w:jc w:val="center"/>
        </w:trPr>
        <w:tc>
          <w:tcPr>
            <w:tcW w:w="2104" w:type="dxa"/>
          </w:tcPr>
          <w:p w14:paraId="7614B361" w14:textId="77777777" w:rsidR="00DA2E0B" w:rsidRPr="00451BD4" w:rsidRDefault="00DA2E0B" w:rsidP="00DA2E0B">
            <w:pPr>
              <w:jc w:val="center"/>
              <w:rPr>
                <w:rFonts w:cs="Arial"/>
              </w:rPr>
            </w:pPr>
          </w:p>
        </w:tc>
        <w:tc>
          <w:tcPr>
            <w:tcW w:w="1471" w:type="dxa"/>
          </w:tcPr>
          <w:p w14:paraId="13329371" w14:textId="77777777" w:rsidR="00DA2E0B" w:rsidRPr="00451BD4" w:rsidRDefault="00DA2E0B" w:rsidP="00DA2E0B">
            <w:pPr>
              <w:jc w:val="center"/>
              <w:rPr>
                <w:rFonts w:cs="Arial"/>
              </w:rPr>
            </w:pPr>
          </w:p>
        </w:tc>
        <w:tc>
          <w:tcPr>
            <w:tcW w:w="4901" w:type="dxa"/>
          </w:tcPr>
          <w:p w14:paraId="164F0BA1" w14:textId="3EC33966" w:rsidR="00DA2E0B" w:rsidRPr="00FB4EA1" w:rsidRDefault="00DA2E0B" w:rsidP="00DA2E0B">
            <w:pPr>
              <w:jc w:val="center"/>
              <w:rPr>
                <w:rFonts w:cs="Arial"/>
              </w:rPr>
            </w:pPr>
            <w:del w:id="133" w:author="Krishnakant Bairagi" w:date="2020-07-23T17:31:00Z">
              <w:r w:rsidRPr="00FB4EA1" w:rsidDel="00073E14">
                <w:delText xml:space="preserve">IT - </w:delText>
              </w:r>
              <w:r w:rsidRPr="00FB4EA1" w:rsidDel="00073E14">
                <w:rPr>
                  <w:strike/>
                  <w:rPrChange w:id="134" w:author="Krishnakant Bairagi" w:date="2020-07-23T17:59:00Z">
                    <w:rPr/>
                  </w:rPrChange>
                </w:rPr>
                <w:delText>Service Delivery Management</w:delText>
              </w:r>
            </w:del>
            <w:ins w:id="135" w:author="Nor Hayati Abdullah" w:date="2020-07-22T09:57:00Z">
              <w:del w:id="136" w:author="Krishnakant Bairagi" w:date="2020-07-23T17:31:00Z">
                <w:r w:rsidR="00F50F5C" w:rsidRPr="00FB4EA1" w:rsidDel="00073E14">
                  <w:rPr>
                    <w:strike/>
                  </w:rPr>
                  <w:delText xml:space="preserve"> </w:delText>
                </w:r>
              </w:del>
              <w:r w:rsidR="00F50F5C" w:rsidRPr="00FB4EA1">
                <w:rPr>
                  <w:rPrChange w:id="137" w:author="Krishnakant Bairagi" w:date="2020-07-23T17:59:00Z">
                    <w:rPr>
                      <w:strike/>
                    </w:rPr>
                  </w:rPrChange>
                </w:rPr>
                <w:t>Technology Management Airline Business</w:t>
              </w:r>
            </w:ins>
          </w:p>
        </w:tc>
      </w:tr>
      <w:tr w:rsidR="00DA2E0B" w:rsidRPr="00451BD4" w14:paraId="1259119B" w14:textId="77777777" w:rsidTr="34EBC7F3">
        <w:trPr>
          <w:trHeight w:val="718"/>
          <w:jc w:val="center"/>
        </w:trPr>
        <w:tc>
          <w:tcPr>
            <w:tcW w:w="2104" w:type="dxa"/>
          </w:tcPr>
          <w:p w14:paraId="025847D0" w14:textId="77777777" w:rsidR="00DA2E0B" w:rsidRPr="00451BD4" w:rsidRDefault="00DA2E0B" w:rsidP="00DA2E0B">
            <w:pPr>
              <w:jc w:val="center"/>
              <w:rPr>
                <w:rFonts w:cs="Arial"/>
              </w:rPr>
            </w:pPr>
          </w:p>
        </w:tc>
        <w:tc>
          <w:tcPr>
            <w:tcW w:w="1471" w:type="dxa"/>
          </w:tcPr>
          <w:p w14:paraId="0FC7A8FE" w14:textId="77777777" w:rsidR="00DA2E0B" w:rsidRPr="00451BD4" w:rsidRDefault="00DA2E0B" w:rsidP="00DA2E0B">
            <w:pPr>
              <w:jc w:val="center"/>
              <w:rPr>
                <w:rFonts w:cs="Arial"/>
              </w:rPr>
            </w:pPr>
          </w:p>
        </w:tc>
        <w:tc>
          <w:tcPr>
            <w:tcW w:w="4901" w:type="dxa"/>
          </w:tcPr>
          <w:p w14:paraId="44328FB3" w14:textId="77777777" w:rsidR="00DA2E0B" w:rsidRDefault="00DA2E0B" w:rsidP="00DA2E0B">
            <w:pPr>
              <w:jc w:val="center"/>
            </w:pPr>
            <w:r>
              <w:t>Group IT</w:t>
            </w:r>
          </w:p>
          <w:p w14:paraId="6FAB1BDE" w14:textId="77777777" w:rsidR="00DA2E0B" w:rsidRPr="00451BD4" w:rsidRDefault="00DA2E0B" w:rsidP="00DA2E0B">
            <w:pPr>
              <w:jc w:val="center"/>
              <w:rPr>
                <w:rFonts w:cs="Arial"/>
              </w:rPr>
            </w:pPr>
          </w:p>
        </w:tc>
      </w:tr>
      <w:tr w:rsidR="0015091C" w:rsidRPr="00451BD4" w14:paraId="06BD4CD0" w14:textId="77777777" w:rsidTr="34EBC7F3">
        <w:trPr>
          <w:trHeight w:val="375"/>
          <w:jc w:val="center"/>
        </w:trPr>
        <w:tc>
          <w:tcPr>
            <w:tcW w:w="2104" w:type="dxa"/>
          </w:tcPr>
          <w:p w14:paraId="7E0527D2" w14:textId="77777777" w:rsidR="0015091C" w:rsidRPr="00451BD4" w:rsidRDefault="0015091C" w:rsidP="00D005CD">
            <w:pPr>
              <w:ind w:left="31" w:right="0"/>
              <w:jc w:val="center"/>
              <w:rPr>
                <w:rFonts w:cs="Arial"/>
              </w:rPr>
            </w:pPr>
          </w:p>
        </w:tc>
        <w:tc>
          <w:tcPr>
            <w:tcW w:w="1471" w:type="dxa"/>
          </w:tcPr>
          <w:p w14:paraId="26D58C31" w14:textId="77777777" w:rsidR="0015091C" w:rsidRPr="00451BD4" w:rsidRDefault="0015091C" w:rsidP="00D005CD">
            <w:pPr>
              <w:jc w:val="center"/>
              <w:rPr>
                <w:rFonts w:cs="Arial"/>
              </w:rPr>
            </w:pPr>
            <w:r w:rsidRPr="00451BD4">
              <w:rPr>
                <w:rFonts w:cs="Arial"/>
              </w:rPr>
              <w:t>:</w:t>
            </w:r>
          </w:p>
        </w:tc>
        <w:tc>
          <w:tcPr>
            <w:tcW w:w="4901" w:type="dxa"/>
            <w:tcBorders>
              <w:bottom w:val="single" w:sz="4" w:space="0" w:color="auto"/>
            </w:tcBorders>
          </w:tcPr>
          <w:p w14:paraId="696FF2AA" w14:textId="77777777" w:rsidR="0015091C" w:rsidRPr="00451BD4" w:rsidRDefault="0015091C" w:rsidP="00D005CD">
            <w:pPr>
              <w:jc w:val="center"/>
              <w:rPr>
                <w:rFonts w:cs="Arial"/>
              </w:rPr>
            </w:pPr>
          </w:p>
        </w:tc>
      </w:tr>
      <w:tr w:rsidR="0015091C" w:rsidRPr="00451BD4" w14:paraId="5DC6EF83" w14:textId="77777777" w:rsidTr="34EBC7F3">
        <w:trPr>
          <w:trHeight w:val="359"/>
          <w:jc w:val="center"/>
        </w:trPr>
        <w:tc>
          <w:tcPr>
            <w:tcW w:w="2104" w:type="dxa"/>
          </w:tcPr>
          <w:p w14:paraId="27386E01" w14:textId="77777777" w:rsidR="0015091C" w:rsidRPr="00451BD4" w:rsidRDefault="0015091C" w:rsidP="00D005CD">
            <w:pPr>
              <w:jc w:val="center"/>
              <w:rPr>
                <w:rFonts w:cs="Arial"/>
              </w:rPr>
            </w:pPr>
          </w:p>
        </w:tc>
        <w:tc>
          <w:tcPr>
            <w:tcW w:w="1471" w:type="dxa"/>
          </w:tcPr>
          <w:p w14:paraId="3AE0D6CF" w14:textId="77777777" w:rsidR="0015091C" w:rsidRPr="00451BD4" w:rsidRDefault="0015091C" w:rsidP="00D005CD">
            <w:pPr>
              <w:jc w:val="center"/>
              <w:rPr>
                <w:rFonts w:cs="Arial"/>
              </w:rPr>
            </w:pPr>
          </w:p>
        </w:tc>
        <w:tc>
          <w:tcPr>
            <w:tcW w:w="4901" w:type="dxa"/>
            <w:tcBorders>
              <w:top w:val="single" w:sz="4" w:space="0" w:color="auto"/>
            </w:tcBorders>
          </w:tcPr>
          <w:p w14:paraId="5E9D90C0" w14:textId="77777777" w:rsidR="0015091C" w:rsidRPr="00451BD4" w:rsidRDefault="0015091C" w:rsidP="00D005CD">
            <w:pPr>
              <w:jc w:val="center"/>
              <w:rPr>
                <w:rFonts w:cs="Arial"/>
              </w:rPr>
            </w:pPr>
            <w:r w:rsidRPr="00451BD4">
              <w:rPr>
                <w:rFonts w:cs="Arial"/>
                <w:color w:val="000000"/>
                <w:shd w:val="clear" w:color="auto" w:fill="FFFFFF"/>
              </w:rPr>
              <w:t>Mohd Fadli Md. Yusuf</w:t>
            </w:r>
          </w:p>
        </w:tc>
      </w:tr>
      <w:tr w:rsidR="0015091C" w:rsidRPr="00451BD4" w14:paraId="49495DD6" w14:textId="77777777" w:rsidTr="34EBC7F3">
        <w:trPr>
          <w:trHeight w:val="733"/>
          <w:jc w:val="center"/>
        </w:trPr>
        <w:tc>
          <w:tcPr>
            <w:tcW w:w="2104" w:type="dxa"/>
          </w:tcPr>
          <w:p w14:paraId="33DF65A8" w14:textId="77777777" w:rsidR="0015091C" w:rsidRPr="00451BD4" w:rsidRDefault="0015091C" w:rsidP="00D005CD">
            <w:pPr>
              <w:jc w:val="center"/>
              <w:rPr>
                <w:rFonts w:cs="Arial"/>
              </w:rPr>
            </w:pPr>
          </w:p>
        </w:tc>
        <w:tc>
          <w:tcPr>
            <w:tcW w:w="1471" w:type="dxa"/>
          </w:tcPr>
          <w:p w14:paraId="1C4BBB8B" w14:textId="77777777" w:rsidR="0015091C" w:rsidRPr="00451BD4" w:rsidRDefault="0015091C" w:rsidP="00D005CD">
            <w:pPr>
              <w:jc w:val="center"/>
              <w:rPr>
                <w:rFonts w:cs="Arial"/>
              </w:rPr>
            </w:pPr>
          </w:p>
        </w:tc>
        <w:tc>
          <w:tcPr>
            <w:tcW w:w="4901" w:type="dxa"/>
          </w:tcPr>
          <w:p w14:paraId="20669159" w14:textId="77777777" w:rsidR="00300ED1" w:rsidRPr="00451BD4" w:rsidRDefault="00822B69" w:rsidP="00724278">
            <w:pPr>
              <w:jc w:val="center"/>
              <w:rPr>
                <w:rFonts w:cs="Arial"/>
              </w:rPr>
            </w:pPr>
            <w:r w:rsidRPr="00451BD4">
              <w:rPr>
                <w:rFonts w:cs="Arial"/>
              </w:rPr>
              <w:t>System Owner</w:t>
            </w:r>
          </w:p>
          <w:p w14:paraId="19E2D29C" w14:textId="77777777" w:rsidR="00822B69" w:rsidRPr="00451BD4" w:rsidRDefault="00822B69" w:rsidP="00724278">
            <w:pPr>
              <w:jc w:val="center"/>
              <w:rPr>
                <w:rFonts w:cs="Arial"/>
              </w:rPr>
            </w:pPr>
            <w:r w:rsidRPr="00451BD4">
              <w:rPr>
                <w:rFonts w:cs="Arial"/>
              </w:rPr>
              <w:t>Network Scheduling</w:t>
            </w:r>
          </w:p>
          <w:p w14:paraId="2DB664E5" w14:textId="77777777" w:rsidR="00822B69" w:rsidRPr="00451BD4" w:rsidRDefault="00822B69" w:rsidP="00724278">
            <w:pPr>
              <w:jc w:val="center"/>
              <w:rPr>
                <w:rFonts w:cs="Arial"/>
              </w:rPr>
            </w:pPr>
          </w:p>
        </w:tc>
      </w:tr>
      <w:tr w:rsidR="0015091C" w:rsidRPr="00451BD4" w14:paraId="106E24ED" w14:textId="77777777" w:rsidTr="34EBC7F3">
        <w:trPr>
          <w:trHeight w:val="359"/>
          <w:jc w:val="center"/>
        </w:trPr>
        <w:tc>
          <w:tcPr>
            <w:tcW w:w="2104" w:type="dxa"/>
          </w:tcPr>
          <w:p w14:paraId="6D766B9A" w14:textId="77777777" w:rsidR="0015091C" w:rsidRPr="00451BD4" w:rsidRDefault="0015091C" w:rsidP="00D005CD">
            <w:pPr>
              <w:ind w:left="31" w:right="1"/>
              <w:jc w:val="center"/>
              <w:rPr>
                <w:rFonts w:cs="Arial"/>
              </w:rPr>
            </w:pPr>
            <w:r w:rsidRPr="00451BD4">
              <w:rPr>
                <w:rFonts w:cs="Arial"/>
              </w:rPr>
              <w:t>Approved By</w:t>
            </w:r>
          </w:p>
        </w:tc>
        <w:tc>
          <w:tcPr>
            <w:tcW w:w="1471" w:type="dxa"/>
          </w:tcPr>
          <w:p w14:paraId="730AD420" w14:textId="77777777" w:rsidR="0015091C" w:rsidRPr="00451BD4" w:rsidRDefault="0015091C" w:rsidP="00D005CD">
            <w:pPr>
              <w:jc w:val="center"/>
              <w:rPr>
                <w:rFonts w:cs="Arial"/>
              </w:rPr>
            </w:pPr>
            <w:r w:rsidRPr="00451BD4">
              <w:rPr>
                <w:rFonts w:cs="Arial"/>
              </w:rPr>
              <w:t>:</w:t>
            </w:r>
          </w:p>
        </w:tc>
        <w:tc>
          <w:tcPr>
            <w:tcW w:w="4901" w:type="dxa"/>
            <w:tcBorders>
              <w:bottom w:val="single" w:sz="4" w:space="0" w:color="auto"/>
            </w:tcBorders>
          </w:tcPr>
          <w:p w14:paraId="0178C019" w14:textId="77777777" w:rsidR="0015091C" w:rsidRPr="00451BD4" w:rsidRDefault="0015091C" w:rsidP="00D005CD">
            <w:pPr>
              <w:jc w:val="center"/>
              <w:rPr>
                <w:rFonts w:cs="Arial"/>
              </w:rPr>
            </w:pPr>
          </w:p>
        </w:tc>
      </w:tr>
      <w:tr w:rsidR="0015091C" w:rsidRPr="00451BD4" w14:paraId="4AE6CF4F" w14:textId="77777777" w:rsidTr="34EBC7F3">
        <w:trPr>
          <w:trHeight w:val="359"/>
          <w:jc w:val="center"/>
        </w:trPr>
        <w:tc>
          <w:tcPr>
            <w:tcW w:w="2104" w:type="dxa"/>
          </w:tcPr>
          <w:p w14:paraId="6C8B4128" w14:textId="77777777" w:rsidR="0015091C" w:rsidRPr="00451BD4" w:rsidRDefault="0015091C" w:rsidP="00D005CD">
            <w:pPr>
              <w:jc w:val="center"/>
              <w:rPr>
                <w:rFonts w:cs="Arial"/>
              </w:rPr>
            </w:pPr>
          </w:p>
        </w:tc>
        <w:tc>
          <w:tcPr>
            <w:tcW w:w="1471" w:type="dxa"/>
          </w:tcPr>
          <w:p w14:paraId="354F958E" w14:textId="77777777" w:rsidR="0015091C" w:rsidRPr="00451BD4" w:rsidRDefault="0015091C" w:rsidP="00D005CD">
            <w:pPr>
              <w:jc w:val="center"/>
              <w:rPr>
                <w:rFonts w:cs="Arial"/>
              </w:rPr>
            </w:pPr>
          </w:p>
        </w:tc>
        <w:tc>
          <w:tcPr>
            <w:tcW w:w="4901" w:type="dxa"/>
            <w:tcBorders>
              <w:top w:val="single" w:sz="4" w:space="0" w:color="auto"/>
            </w:tcBorders>
          </w:tcPr>
          <w:p w14:paraId="267E7AEE" w14:textId="77777777" w:rsidR="0015091C" w:rsidRPr="00FB4EA1" w:rsidRDefault="34EBC7F3" w:rsidP="34EBC7F3">
            <w:pPr>
              <w:jc w:val="center"/>
              <w:rPr>
                <w:ins w:id="138" w:author="Nor Hayati Abdullah" w:date="2020-07-22T09:59:00Z"/>
                <w:rFonts w:eastAsia="Arial" w:cs="Arial"/>
                <w:rPrChange w:id="139" w:author="Krishnakant Bairagi" w:date="2020-07-23T17:59:00Z">
                  <w:rPr>
                    <w:ins w:id="140" w:author="Nor Hayati Abdullah" w:date="2020-07-22T09:59:00Z"/>
                    <w:rFonts w:eastAsia="Arial" w:cs="Arial"/>
                    <w:highlight w:val="yellow"/>
                  </w:rPr>
                </w:rPrChange>
              </w:rPr>
            </w:pPr>
            <w:del w:id="141" w:author="Nor Hayati Abdullah" w:date="2020-07-22T09:58:00Z">
              <w:r w:rsidRPr="00FB4EA1" w:rsidDel="00F50F5C">
                <w:rPr>
                  <w:rFonts w:eastAsia="Arial" w:cs="Arial"/>
                </w:rPr>
                <w:delText>Siti Hafsah Mohd Desa</w:delText>
              </w:r>
            </w:del>
            <w:ins w:id="142" w:author="Nor Hayati Abdullah" w:date="2020-07-22T09:58:00Z">
              <w:r w:rsidR="00F50F5C" w:rsidRPr="00FB4EA1">
                <w:rPr>
                  <w:rFonts w:eastAsia="Arial" w:cs="Arial"/>
                </w:rPr>
                <w:t xml:space="preserve">Mohd </w:t>
              </w:r>
              <w:proofErr w:type="spellStart"/>
              <w:r w:rsidR="00F50F5C" w:rsidRPr="00FB4EA1">
                <w:rPr>
                  <w:rFonts w:eastAsia="Arial" w:cs="Arial"/>
                </w:rPr>
                <w:t>Suhaimi</w:t>
              </w:r>
              <w:proofErr w:type="spellEnd"/>
              <w:r w:rsidR="00F50F5C" w:rsidRPr="00FB4EA1">
                <w:rPr>
                  <w:rFonts w:eastAsia="Arial" w:cs="Arial"/>
                </w:rPr>
                <w:t xml:space="preserve"> </w:t>
              </w:r>
              <w:proofErr w:type="spellStart"/>
              <w:r w:rsidR="00F50F5C" w:rsidRPr="00FB4EA1">
                <w:rPr>
                  <w:rFonts w:eastAsia="Arial" w:cs="Arial"/>
                </w:rPr>
                <w:t>Yusof</w:t>
              </w:r>
            </w:ins>
            <w:proofErr w:type="spellEnd"/>
          </w:p>
          <w:p w14:paraId="492927C0" w14:textId="0D41C9E3" w:rsidR="00F50F5C" w:rsidRPr="00F50F5C" w:rsidRDefault="00F50F5C" w:rsidP="34EBC7F3">
            <w:pPr>
              <w:jc w:val="center"/>
              <w:rPr>
                <w:rFonts w:cs="Arial"/>
                <w:highlight w:val="yellow"/>
                <w:rPrChange w:id="143" w:author="Nor Hayati Abdullah" w:date="2020-07-22T09:58:00Z">
                  <w:rPr>
                    <w:rFonts w:cs="Arial"/>
                  </w:rPr>
                </w:rPrChange>
              </w:rPr>
            </w:pPr>
            <w:ins w:id="144" w:author="Nor Hayati Abdullah" w:date="2020-07-22T09:59:00Z">
              <w:r w:rsidRPr="00FB4EA1">
                <w:rPr>
                  <w:rFonts w:eastAsia="Arial" w:cs="Arial"/>
                  <w:rPrChange w:id="145" w:author="Krishnakant Bairagi" w:date="2020-07-23T17:59:00Z">
                    <w:rPr>
                      <w:rFonts w:eastAsia="Arial" w:cs="Arial"/>
                      <w:highlight w:val="yellow"/>
                    </w:rPr>
                  </w:rPrChange>
                </w:rPr>
                <w:t>Head Technology Management Airline Business</w:t>
              </w:r>
            </w:ins>
          </w:p>
        </w:tc>
      </w:tr>
      <w:tr w:rsidR="0015091C" w:rsidRPr="00451BD4" w14:paraId="0A37753A" w14:textId="77777777" w:rsidTr="34EBC7F3">
        <w:trPr>
          <w:trHeight w:val="375"/>
          <w:jc w:val="center"/>
        </w:trPr>
        <w:tc>
          <w:tcPr>
            <w:tcW w:w="2104" w:type="dxa"/>
          </w:tcPr>
          <w:p w14:paraId="13ABEC62" w14:textId="77777777" w:rsidR="0015091C" w:rsidRPr="00451BD4" w:rsidRDefault="0015091C" w:rsidP="00D005CD">
            <w:pPr>
              <w:jc w:val="center"/>
              <w:rPr>
                <w:rFonts w:cs="Arial"/>
              </w:rPr>
            </w:pPr>
          </w:p>
        </w:tc>
        <w:tc>
          <w:tcPr>
            <w:tcW w:w="1471" w:type="dxa"/>
          </w:tcPr>
          <w:p w14:paraId="4598278B" w14:textId="77777777" w:rsidR="0015091C" w:rsidRPr="00451BD4" w:rsidRDefault="0015091C" w:rsidP="00D005CD">
            <w:pPr>
              <w:jc w:val="center"/>
              <w:rPr>
                <w:rFonts w:cs="Arial"/>
              </w:rPr>
            </w:pPr>
          </w:p>
        </w:tc>
        <w:tc>
          <w:tcPr>
            <w:tcW w:w="4901" w:type="dxa"/>
          </w:tcPr>
          <w:p w14:paraId="7931E552" w14:textId="51EA3680" w:rsidR="0015091C" w:rsidRPr="00F50F5C" w:rsidRDefault="0015091C" w:rsidP="00D005CD">
            <w:pPr>
              <w:jc w:val="center"/>
              <w:rPr>
                <w:rFonts w:cs="Arial"/>
                <w:strike/>
                <w:rPrChange w:id="146" w:author="Nor Hayati Abdullah" w:date="2020-07-22T09:59:00Z">
                  <w:rPr>
                    <w:rFonts w:cs="Arial"/>
                  </w:rPr>
                </w:rPrChange>
              </w:rPr>
            </w:pPr>
            <w:del w:id="147" w:author="Krishnakant Bairagi" w:date="2020-07-23T17:59:00Z">
              <w:r w:rsidRPr="00F50F5C" w:rsidDel="00FB4EA1">
                <w:rPr>
                  <w:rFonts w:cs="Arial"/>
                  <w:strike/>
                  <w:rPrChange w:id="148" w:author="Nor Hayati Abdullah" w:date="2020-07-22T09:59:00Z">
                    <w:rPr>
                      <w:rFonts w:cs="Arial"/>
                    </w:rPr>
                  </w:rPrChange>
                </w:rPr>
                <w:delText>Head IT Service Delivery Manager</w:delText>
              </w:r>
            </w:del>
          </w:p>
        </w:tc>
      </w:tr>
      <w:tr w:rsidR="0015091C" w:rsidRPr="00451BD4" w14:paraId="0113C310" w14:textId="77777777" w:rsidTr="34EBC7F3">
        <w:trPr>
          <w:trHeight w:val="621"/>
          <w:jc w:val="center"/>
        </w:trPr>
        <w:tc>
          <w:tcPr>
            <w:tcW w:w="2104" w:type="dxa"/>
          </w:tcPr>
          <w:p w14:paraId="43994AB5" w14:textId="6AD3D658" w:rsidR="0015091C" w:rsidRPr="00F84076" w:rsidRDefault="0015091C" w:rsidP="00F84076">
            <w:pPr>
              <w:ind w:left="0"/>
              <w:rPr>
                <w:rFonts w:cs="Arial"/>
              </w:rPr>
            </w:pPr>
          </w:p>
        </w:tc>
        <w:tc>
          <w:tcPr>
            <w:tcW w:w="1471" w:type="dxa"/>
          </w:tcPr>
          <w:p w14:paraId="5F8B8A76" w14:textId="46723ADF" w:rsidR="00F84076" w:rsidRDefault="00F84076" w:rsidP="00D005CD">
            <w:pPr>
              <w:jc w:val="center"/>
              <w:rPr>
                <w:rFonts w:cs="Arial"/>
              </w:rPr>
            </w:pPr>
          </w:p>
          <w:p w14:paraId="661B9545" w14:textId="77777777" w:rsidR="00F84076" w:rsidRPr="00F84076" w:rsidRDefault="00F84076" w:rsidP="00F84076">
            <w:pPr>
              <w:rPr>
                <w:rFonts w:cs="Arial"/>
              </w:rPr>
            </w:pPr>
          </w:p>
          <w:p w14:paraId="27495761" w14:textId="43A9D9F6" w:rsidR="0015091C" w:rsidRPr="00F84076" w:rsidRDefault="0015091C" w:rsidP="00F84076">
            <w:pPr>
              <w:rPr>
                <w:rFonts w:cs="Arial"/>
              </w:rPr>
            </w:pPr>
          </w:p>
        </w:tc>
        <w:tc>
          <w:tcPr>
            <w:tcW w:w="4901" w:type="dxa"/>
          </w:tcPr>
          <w:p w14:paraId="074BC6BC" w14:textId="29B3FD0F" w:rsidR="0015091C" w:rsidRPr="00451BD4" w:rsidRDefault="0015091C" w:rsidP="00D005CD">
            <w:pPr>
              <w:jc w:val="center"/>
              <w:rPr>
                <w:rFonts w:cs="Arial"/>
              </w:rPr>
            </w:pPr>
            <w:del w:id="149" w:author="Nor Hayati Abdullah" w:date="2020-07-22T09:59:00Z">
              <w:r w:rsidRPr="00451BD4" w:rsidDel="00F50F5C">
                <w:rPr>
                  <w:rFonts w:cs="Arial"/>
                </w:rPr>
                <w:delText>IT</w:delText>
              </w:r>
              <w:r w:rsidR="00822B69" w:rsidRPr="00451BD4" w:rsidDel="00F50F5C">
                <w:rPr>
                  <w:rFonts w:cs="Arial"/>
                </w:rPr>
                <w:delText xml:space="preserve"> Dept</w:delText>
              </w:r>
            </w:del>
            <w:ins w:id="150" w:author="Nor Hayati Abdullah" w:date="2020-07-22T09:59:00Z">
              <w:r w:rsidR="00F50F5C">
                <w:rPr>
                  <w:rFonts w:cs="Arial"/>
                </w:rPr>
                <w:t>Group IT</w:t>
              </w:r>
            </w:ins>
          </w:p>
        </w:tc>
      </w:tr>
    </w:tbl>
    <w:p w14:paraId="6E2EE918" w14:textId="212C2EA4" w:rsidR="00010D55" w:rsidRDefault="00010D55" w:rsidP="0015091C">
      <w:pPr>
        <w:rPr>
          <w:rFonts w:cs="Arial"/>
        </w:rPr>
      </w:pPr>
    </w:p>
    <w:p w14:paraId="4CF33B7E" w14:textId="77777777" w:rsidR="00010D55" w:rsidRPr="00010D55" w:rsidRDefault="00010D55" w:rsidP="00010D55">
      <w:pPr>
        <w:rPr>
          <w:rFonts w:cs="Arial"/>
        </w:rPr>
      </w:pPr>
    </w:p>
    <w:p w14:paraId="2C85B6BA" w14:textId="77777777" w:rsidR="00010D55" w:rsidRPr="00010D55" w:rsidRDefault="00010D55" w:rsidP="00010D55">
      <w:pPr>
        <w:rPr>
          <w:rFonts w:cs="Arial"/>
        </w:rPr>
      </w:pPr>
    </w:p>
    <w:p w14:paraId="37061C26" w14:textId="48D3AA7E" w:rsidR="00010D55" w:rsidRDefault="00010D55" w:rsidP="00010D55">
      <w:pPr>
        <w:tabs>
          <w:tab w:val="left" w:pos="3500"/>
        </w:tabs>
        <w:rPr>
          <w:rFonts w:cs="Arial"/>
        </w:rPr>
      </w:pPr>
    </w:p>
    <w:p w14:paraId="72EC55A9" w14:textId="18E4758E" w:rsidR="0015091C" w:rsidRPr="00451BD4" w:rsidRDefault="00010D55" w:rsidP="00010D55">
      <w:pPr>
        <w:tabs>
          <w:tab w:val="left" w:pos="3500"/>
        </w:tabs>
        <w:rPr>
          <w:rFonts w:cs="Arial"/>
        </w:rPr>
      </w:pPr>
      <w:r>
        <w:rPr>
          <w:rFonts w:cs="Arial"/>
        </w:rPr>
        <w:tab/>
      </w:r>
    </w:p>
    <w:p w14:paraId="6F9F30D9" w14:textId="77777777" w:rsidR="0015091C" w:rsidRPr="00451BD4" w:rsidRDefault="0015091C" w:rsidP="0015091C">
      <w:pPr>
        <w:ind w:left="0"/>
        <w:rPr>
          <w:rFonts w:cs="Arial"/>
        </w:rPr>
      </w:pPr>
    </w:p>
    <w:p w14:paraId="4921E9CB" w14:textId="6112EF50" w:rsidR="0015091C" w:rsidRDefault="0015091C" w:rsidP="0015091C">
      <w:pPr>
        <w:ind w:left="0"/>
        <w:rPr>
          <w:rFonts w:cs="Arial"/>
        </w:rPr>
      </w:pPr>
    </w:p>
    <w:p w14:paraId="2E73B345" w14:textId="27B13B6E" w:rsidR="00010D55" w:rsidRDefault="00010D55" w:rsidP="0015091C">
      <w:pPr>
        <w:ind w:left="0"/>
        <w:rPr>
          <w:rFonts w:cs="Arial"/>
        </w:rPr>
      </w:pPr>
    </w:p>
    <w:p w14:paraId="5541AAE0" w14:textId="53452AE4" w:rsidR="00010D55" w:rsidRDefault="00010D55" w:rsidP="0015091C">
      <w:pPr>
        <w:ind w:left="0"/>
        <w:rPr>
          <w:rFonts w:cs="Arial"/>
        </w:rPr>
      </w:pPr>
    </w:p>
    <w:p w14:paraId="1F8B4CAA" w14:textId="77777777" w:rsidR="00010D55" w:rsidRPr="00451BD4" w:rsidRDefault="00010D55" w:rsidP="0015091C">
      <w:pPr>
        <w:ind w:left="0"/>
        <w:rPr>
          <w:rFonts w:cs="Arial"/>
        </w:rPr>
      </w:pPr>
    </w:p>
    <w:p w14:paraId="3512FF6B" w14:textId="77777777" w:rsidR="0015091C" w:rsidRPr="00451BD4" w:rsidRDefault="0015091C" w:rsidP="0015091C">
      <w:pPr>
        <w:ind w:left="0"/>
        <w:rPr>
          <w:rFonts w:cs="Arial"/>
        </w:rPr>
      </w:pPr>
    </w:p>
    <w:p w14:paraId="34DD6A36" w14:textId="77777777" w:rsidR="0015091C" w:rsidRPr="00451BD4" w:rsidRDefault="0015091C" w:rsidP="0015091C">
      <w:pPr>
        <w:rPr>
          <w:rFonts w:cs="Arial"/>
        </w:rPr>
      </w:pPr>
    </w:p>
    <w:p w14:paraId="2D407841" w14:textId="77777777" w:rsidR="0015091C" w:rsidRPr="00451BD4" w:rsidRDefault="0015091C" w:rsidP="0015091C">
      <w:pPr>
        <w:rPr>
          <w:rFonts w:cs="Arial"/>
        </w:rPr>
      </w:pPr>
    </w:p>
    <w:p w14:paraId="1D5218E7" w14:textId="77777777" w:rsidR="0015091C" w:rsidRPr="00451BD4" w:rsidRDefault="0015091C" w:rsidP="0015091C">
      <w:pPr>
        <w:rPr>
          <w:rFonts w:cs="Arial"/>
        </w:rPr>
      </w:pPr>
    </w:p>
    <w:p w14:paraId="71920DBD" w14:textId="1B5386E3" w:rsidR="0015091C" w:rsidRDefault="0015091C" w:rsidP="0015091C">
      <w:pPr>
        <w:rPr>
          <w:rFonts w:cs="Arial"/>
        </w:rPr>
      </w:pPr>
    </w:p>
    <w:p w14:paraId="6E6A82EF" w14:textId="072E0E2D" w:rsidR="00C314CA" w:rsidRDefault="00C314CA" w:rsidP="0015091C">
      <w:pPr>
        <w:rPr>
          <w:rFonts w:cs="Arial"/>
        </w:rPr>
      </w:pPr>
    </w:p>
    <w:p w14:paraId="0CE297DD" w14:textId="77777777" w:rsidR="00C314CA" w:rsidRPr="00451BD4" w:rsidRDefault="00C314CA" w:rsidP="0015091C">
      <w:pPr>
        <w:rPr>
          <w:rFonts w:cs="Arial"/>
        </w:rPr>
      </w:pPr>
    </w:p>
    <w:p w14:paraId="0B25F1DE" w14:textId="77777777" w:rsidR="0015091C" w:rsidRPr="00451BD4" w:rsidRDefault="0015091C" w:rsidP="0015091C">
      <w:pPr>
        <w:rPr>
          <w:rFonts w:cs="Arial"/>
        </w:rPr>
      </w:pPr>
    </w:p>
    <w:p w14:paraId="49BC7BD5" w14:textId="77777777" w:rsidR="0015091C" w:rsidRPr="00451BD4" w:rsidRDefault="0015091C" w:rsidP="0015091C">
      <w:pPr>
        <w:rPr>
          <w:rFonts w:cs="Arial"/>
        </w:rPr>
      </w:pPr>
    </w:p>
    <w:p w14:paraId="5EE77E55" w14:textId="77777777" w:rsidR="0015091C" w:rsidRPr="00451BD4" w:rsidRDefault="0015091C" w:rsidP="0015091C">
      <w:pPr>
        <w:rPr>
          <w:rFonts w:cs="Arial"/>
        </w:rPr>
      </w:pPr>
    </w:p>
    <w:p w14:paraId="71E6688E" w14:textId="77777777" w:rsidR="0015091C" w:rsidRPr="00451BD4" w:rsidRDefault="0015091C" w:rsidP="0015091C">
      <w:pPr>
        <w:jc w:val="center"/>
        <w:rPr>
          <w:rFonts w:cs="Arial"/>
          <w:b/>
          <w:bCs/>
          <w:sz w:val="28"/>
          <w:szCs w:val="28"/>
        </w:rPr>
      </w:pPr>
      <w:r w:rsidRPr="00451BD4">
        <w:rPr>
          <w:rFonts w:cs="Arial"/>
          <w:b/>
          <w:bCs/>
          <w:sz w:val="28"/>
          <w:szCs w:val="28"/>
        </w:rPr>
        <w:t>INTENTIONALLY LEFT BLANK</w:t>
      </w:r>
    </w:p>
    <w:p w14:paraId="0515C93A" w14:textId="77777777" w:rsidR="0015091C" w:rsidRPr="00451BD4" w:rsidRDefault="0015091C" w:rsidP="0015091C">
      <w:pPr>
        <w:jc w:val="center"/>
        <w:rPr>
          <w:rFonts w:cs="Arial"/>
          <w:b/>
          <w:bCs/>
          <w:sz w:val="28"/>
          <w:szCs w:val="28"/>
        </w:rPr>
      </w:pPr>
    </w:p>
    <w:p w14:paraId="030B3C3F" w14:textId="77777777" w:rsidR="00010D55" w:rsidRDefault="00010D55" w:rsidP="0015091C">
      <w:pPr>
        <w:jc w:val="center"/>
        <w:rPr>
          <w:rFonts w:cs="Arial"/>
          <w:b/>
          <w:bCs/>
          <w:sz w:val="28"/>
          <w:szCs w:val="28"/>
        </w:rPr>
        <w:sectPr w:rsidR="00010D55" w:rsidSect="002F3762">
          <w:headerReference w:type="even" r:id="rId27"/>
          <w:footerReference w:type="even" r:id="rId28"/>
          <w:footerReference w:type="default" r:id="rId29"/>
          <w:type w:val="oddPage"/>
          <w:pgSz w:w="12240" w:h="15840"/>
          <w:pgMar w:top="1440" w:right="1440" w:bottom="1440" w:left="1440" w:header="215" w:footer="215" w:gutter="0"/>
          <w:pgNumType w:fmt="lowerRoman" w:start="1"/>
          <w:cols w:space="720"/>
          <w:docGrid w:linePitch="360"/>
        </w:sectPr>
      </w:pPr>
    </w:p>
    <w:p w14:paraId="2752BAA7" w14:textId="77777777" w:rsidR="00EA5F65" w:rsidRPr="00451BD4" w:rsidRDefault="00EA5F65" w:rsidP="00EA5F65">
      <w:pPr>
        <w:spacing w:line="360" w:lineRule="auto"/>
        <w:ind w:left="0"/>
        <w:rPr>
          <w:rFonts w:cs="Arial"/>
          <w:b/>
        </w:rPr>
      </w:pPr>
      <w:r w:rsidRPr="00451BD4">
        <w:rPr>
          <w:rFonts w:cs="Arial"/>
          <w:b/>
        </w:rPr>
        <w:lastRenderedPageBreak/>
        <w:t>TABLE OF CONTENTS</w:t>
      </w:r>
    </w:p>
    <w:p w14:paraId="2BCF6CF7" w14:textId="77777777" w:rsidR="00EA5F65" w:rsidRPr="00451BD4" w:rsidRDefault="00EA5F65" w:rsidP="00EA5F65">
      <w:pPr>
        <w:tabs>
          <w:tab w:val="left" w:pos="6095"/>
          <w:tab w:val="left" w:pos="6313"/>
          <w:tab w:val="right" w:pos="9360"/>
        </w:tabs>
        <w:spacing w:line="360" w:lineRule="auto"/>
        <w:ind w:left="0"/>
        <w:rPr>
          <w:rFonts w:cs="Arial"/>
          <w:b/>
        </w:rPr>
      </w:pPr>
      <w:r w:rsidRPr="00451BD4">
        <w:rPr>
          <w:rFonts w:cs="Arial"/>
          <w:b/>
        </w:rPr>
        <w:t>Contents</w:t>
      </w:r>
      <w:r w:rsidRPr="00451BD4">
        <w:rPr>
          <w:rFonts w:cs="Arial"/>
          <w:b/>
        </w:rPr>
        <w:tab/>
      </w:r>
      <w:r w:rsidRPr="00451BD4">
        <w:rPr>
          <w:rFonts w:cs="Arial"/>
          <w:b/>
        </w:rPr>
        <w:tab/>
        <w:t xml:space="preserve"> </w:t>
      </w:r>
      <w:r w:rsidR="008962D5" w:rsidRPr="00451BD4">
        <w:rPr>
          <w:rFonts w:cs="Arial"/>
          <w:b/>
        </w:rPr>
        <w:t xml:space="preserve">            </w:t>
      </w:r>
      <w:r w:rsidR="009B03B3" w:rsidRPr="00451BD4">
        <w:rPr>
          <w:rFonts w:cs="Arial"/>
          <w:b/>
        </w:rPr>
        <w:t xml:space="preserve"> </w:t>
      </w:r>
      <w:r w:rsidRPr="00451BD4">
        <w:rPr>
          <w:rFonts w:cs="Arial"/>
          <w:b/>
        </w:rPr>
        <w:t>Page</w:t>
      </w:r>
    </w:p>
    <w:p w14:paraId="4F940078" w14:textId="77777777" w:rsidR="00B52CE0" w:rsidRPr="00451BD4" w:rsidRDefault="00B52CE0" w:rsidP="00EA5F65">
      <w:pPr>
        <w:tabs>
          <w:tab w:val="left" w:pos="6095"/>
          <w:tab w:val="left" w:pos="6313"/>
          <w:tab w:val="right" w:pos="9360"/>
        </w:tabs>
        <w:spacing w:line="360" w:lineRule="auto"/>
        <w:ind w:left="0"/>
        <w:rPr>
          <w:rFonts w:cs="Arial"/>
          <w:b/>
        </w:rPr>
      </w:pPr>
      <w:r w:rsidRPr="00451BD4">
        <w:rPr>
          <w:rFonts w:cs="Arial"/>
          <w:b/>
        </w:rPr>
        <w:t xml:space="preserve"> PART1     MANUAL ADMINISTRATION      </w:t>
      </w:r>
      <w:r w:rsidR="002F0EC7" w:rsidRPr="00451BD4">
        <w:rPr>
          <w:rFonts w:cs="Arial"/>
          <w:b/>
        </w:rPr>
        <w:tab/>
      </w:r>
      <w:r w:rsidR="002F0EC7" w:rsidRPr="00451BD4">
        <w:rPr>
          <w:rFonts w:cs="Arial"/>
          <w:b/>
        </w:rPr>
        <w:tab/>
        <w:t xml:space="preserve">                1-1</w:t>
      </w:r>
    </w:p>
    <w:p w14:paraId="7BE2D308" w14:textId="7EF31F7F" w:rsidR="007E6C39" w:rsidRPr="00451BD4" w:rsidRDefault="00292431">
      <w:pPr>
        <w:pStyle w:val="TOC1"/>
        <w:rPr>
          <w:rFonts w:eastAsiaTheme="minorEastAsia"/>
          <w:bCs w:val="0"/>
          <w:sz w:val="22"/>
          <w:szCs w:val="22"/>
          <w:lang w:val="en-US"/>
        </w:rPr>
      </w:pPr>
      <w:r w:rsidRPr="00451BD4">
        <w:fldChar w:fldCharType="begin"/>
      </w:r>
      <w:r w:rsidR="00EA5F65" w:rsidRPr="00451BD4">
        <w:instrText xml:space="preserve"> TOC \o "1-3" \h \z \u \t "Heading 8,8,Heading 9,9" </w:instrText>
      </w:r>
      <w:r w:rsidRPr="00451BD4">
        <w:fldChar w:fldCharType="separate"/>
      </w:r>
      <w:hyperlink w:anchor="_Toc483216537" w:history="1">
        <w:r w:rsidR="00214A58" w:rsidRPr="00451BD4">
          <w:rPr>
            <w:rStyle w:val="Hyperlink"/>
            <w:rFonts w:eastAsiaTheme="majorEastAsia"/>
          </w:rPr>
          <w:t>1.1</w:t>
        </w:r>
        <w:r w:rsidR="007E6C39" w:rsidRPr="00451BD4">
          <w:rPr>
            <w:rFonts w:eastAsiaTheme="minorEastAsia"/>
            <w:bCs w:val="0"/>
            <w:sz w:val="22"/>
            <w:szCs w:val="22"/>
            <w:lang w:val="en-US"/>
          </w:rPr>
          <w:tab/>
        </w:r>
        <w:r w:rsidR="007E6C39" w:rsidRPr="00451BD4">
          <w:rPr>
            <w:rStyle w:val="Hyperlink"/>
            <w:rFonts w:eastAsiaTheme="majorEastAsia"/>
          </w:rPr>
          <w:t>RECORD OF REVISION</w:t>
        </w:r>
        <w:r w:rsidR="007E6C39" w:rsidRPr="00451BD4">
          <w:rPr>
            <w:webHidden/>
          </w:rPr>
          <w:tab/>
        </w:r>
        <w:r w:rsidR="00662602" w:rsidRPr="00451BD4">
          <w:rPr>
            <w:webHidden/>
          </w:rPr>
          <w:t>1-</w:t>
        </w:r>
        <w:r w:rsidRPr="00451BD4">
          <w:rPr>
            <w:webHidden/>
          </w:rPr>
          <w:fldChar w:fldCharType="begin"/>
        </w:r>
        <w:r w:rsidR="007E6C39" w:rsidRPr="00451BD4">
          <w:rPr>
            <w:webHidden/>
          </w:rPr>
          <w:instrText xml:space="preserve"> PAGEREF _Toc483216537 \h </w:instrText>
        </w:r>
        <w:r w:rsidRPr="00451BD4">
          <w:rPr>
            <w:webHidden/>
          </w:rPr>
        </w:r>
        <w:r w:rsidRPr="00451BD4">
          <w:rPr>
            <w:webHidden/>
          </w:rPr>
          <w:fldChar w:fldCharType="separate"/>
        </w:r>
        <w:r w:rsidR="002943EC">
          <w:rPr>
            <w:webHidden/>
          </w:rPr>
          <w:t>2</w:t>
        </w:r>
        <w:r w:rsidRPr="00451BD4">
          <w:rPr>
            <w:webHidden/>
          </w:rPr>
          <w:fldChar w:fldCharType="end"/>
        </w:r>
      </w:hyperlink>
    </w:p>
    <w:p w14:paraId="47C6D922" w14:textId="604CEEEB" w:rsidR="007E6C39" w:rsidRPr="00451BD4" w:rsidRDefault="0045145A">
      <w:pPr>
        <w:pStyle w:val="TOC1"/>
        <w:rPr>
          <w:rFonts w:eastAsiaTheme="minorEastAsia"/>
          <w:bCs w:val="0"/>
          <w:sz w:val="22"/>
          <w:szCs w:val="22"/>
          <w:lang w:val="en-US"/>
        </w:rPr>
      </w:pPr>
      <w:hyperlink w:anchor="_Toc483216538" w:history="1">
        <w:r w:rsidR="00214A58" w:rsidRPr="00451BD4">
          <w:rPr>
            <w:rStyle w:val="Hyperlink"/>
            <w:rFonts w:eastAsiaTheme="majorEastAsia"/>
          </w:rPr>
          <w:t>1.2</w:t>
        </w:r>
        <w:r w:rsidR="007E6C39" w:rsidRPr="00451BD4">
          <w:rPr>
            <w:rFonts w:eastAsiaTheme="minorEastAsia"/>
            <w:bCs w:val="0"/>
            <w:sz w:val="22"/>
            <w:szCs w:val="22"/>
            <w:lang w:val="en-US"/>
          </w:rPr>
          <w:tab/>
        </w:r>
        <w:r w:rsidR="007E6C39" w:rsidRPr="00451BD4">
          <w:rPr>
            <w:rStyle w:val="Hyperlink"/>
            <w:rFonts w:eastAsiaTheme="majorEastAsia"/>
          </w:rPr>
          <w:t>LIST OF EFFECTIVE PAGES</w:t>
        </w:r>
        <w:r w:rsidR="007E6C39" w:rsidRPr="00451BD4">
          <w:rPr>
            <w:webHidden/>
          </w:rPr>
          <w:tab/>
        </w:r>
        <w:r w:rsidR="00662602" w:rsidRPr="00451BD4">
          <w:rPr>
            <w:webHidden/>
          </w:rPr>
          <w:t>1-</w:t>
        </w:r>
        <w:r w:rsidR="00292431" w:rsidRPr="00451BD4">
          <w:rPr>
            <w:webHidden/>
          </w:rPr>
          <w:fldChar w:fldCharType="begin"/>
        </w:r>
        <w:r w:rsidR="007E6C39" w:rsidRPr="00451BD4">
          <w:rPr>
            <w:webHidden/>
          </w:rPr>
          <w:instrText xml:space="preserve"> PAGEREF _Toc483216538 \h </w:instrText>
        </w:r>
        <w:r w:rsidR="00292431" w:rsidRPr="00451BD4">
          <w:rPr>
            <w:webHidden/>
          </w:rPr>
        </w:r>
        <w:r w:rsidR="00292431" w:rsidRPr="00451BD4">
          <w:rPr>
            <w:webHidden/>
          </w:rPr>
          <w:fldChar w:fldCharType="separate"/>
        </w:r>
        <w:r w:rsidR="002943EC">
          <w:rPr>
            <w:webHidden/>
          </w:rPr>
          <w:t>3</w:t>
        </w:r>
        <w:r w:rsidR="00292431" w:rsidRPr="00451BD4">
          <w:rPr>
            <w:webHidden/>
          </w:rPr>
          <w:fldChar w:fldCharType="end"/>
        </w:r>
      </w:hyperlink>
    </w:p>
    <w:p w14:paraId="3284D7AD" w14:textId="1C07E7EF" w:rsidR="007E6C39" w:rsidRPr="00451BD4" w:rsidRDefault="0045145A">
      <w:pPr>
        <w:pStyle w:val="TOC1"/>
        <w:rPr>
          <w:rFonts w:eastAsiaTheme="minorEastAsia"/>
          <w:bCs w:val="0"/>
          <w:sz w:val="22"/>
          <w:szCs w:val="22"/>
          <w:lang w:val="en-US"/>
        </w:rPr>
      </w:pPr>
      <w:hyperlink w:anchor="_Toc483216539" w:history="1">
        <w:r w:rsidR="00214A58" w:rsidRPr="00451BD4">
          <w:rPr>
            <w:rStyle w:val="Hyperlink"/>
            <w:rFonts w:eastAsiaTheme="majorEastAsia"/>
          </w:rPr>
          <w:t>1.3</w:t>
        </w:r>
        <w:r w:rsidR="007E6C39" w:rsidRPr="00451BD4">
          <w:rPr>
            <w:rFonts w:eastAsiaTheme="minorEastAsia"/>
            <w:bCs w:val="0"/>
            <w:sz w:val="22"/>
            <w:szCs w:val="22"/>
            <w:lang w:val="en-US"/>
          </w:rPr>
          <w:tab/>
        </w:r>
        <w:r w:rsidR="007E6C39" w:rsidRPr="00451BD4">
          <w:rPr>
            <w:rStyle w:val="Hyperlink"/>
            <w:rFonts w:eastAsiaTheme="majorEastAsia"/>
          </w:rPr>
          <w:t>DISTRIBUTION LIST</w:t>
        </w:r>
        <w:r w:rsidR="007E6C39" w:rsidRPr="00451BD4">
          <w:rPr>
            <w:webHidden/>
          </w:rPr>
          <w:tab/>
        </w:r>
        <w:r w:rsidR="00662602" w:rsidRPr="00451BD4">
          <w:rPr>
            <w:webHidden/>
          </w:rPr>
          <w:t>1-</w:t>
        </w:r>
        <w:r w:rsidR="00292431" w:rsidRPr="00451BD4">
          <w:rPr>
            <w:webHidden/>
          </w:rPr>
          <w:fldChar w:fldCharType="begin"/>
        </w:r>
        <w:r w:rsidR="007E6C39" w:rsidRPr="00451BD4">
          <w:rPr>
            <w:webHidden/>
          </w:rPr>
          <w:instrText xml:space="preserve"> PAGEREF _Toc483216539 \h </w:instrText>
        </w:r>
        <w:r w:rsidR="00292431" w:rsidRPr="00451BD4">
          <w:rPr>
            <w:webHidden/>
          </w:rPr>
        </w:r>
        <w:r w:rsidR="00292431" w:rsidRPr="00451BD4">
          <w:rPr>
            <w:webHidden/>
          </w:rPr>
          <w:fldChar w:fldCharType="separate"/>
        </w:r>
        <w:r w:rsidR="002943EC">
          <w:rPr>
            <w:webHidden/>
          </w:rPr>
          <w:t>4</w:t>
        </w:r>
        <w:r w:rsidR="00292431" w:rsidRPr="00451BD4">
          <w:rPr>
            <w:webHidden/>
          </w:rPr>
          <w:fldChar w:fldCharType="end"/>
        </w:r>
      </w:hyperlink>
    </w:p>
    <w:p w14:paraId="2D52D806" w14:textId="60E19C34" w:rsidR="007E6C39" w:rsidRPr="00451BD4" w:rsidRDefault="0045145A">
      <w:pPr>
        <w:pStyle w:val="TOC1"/>
        <w:rPr>
          <w:rFonts w:eastAsiaTheme="minorEastAsia"/>
          <w:bCs w:val="0"/>
          <w:sz w:val="22"/>
          <w:szCs w:val="22"/>
          <w:lang w:val="en-US"/>
        </w:rPr>
      </w:pPr>
      <w:hyperlink w:anchor="_Toc483216540" w:history="1">
        <w:r w:rsidR="00214A58" w:rsidRPr="00451BD4">
          <w:rPr>
            <w:rStyle w:val="Hyperlink"/>
            <w:rFonts w:eastAsiaTheme="majorEastAsia"/>
          </w:rPr>
          <w:t>1.4</w:t>
        </w:r>
        <w:r w:rsidR="007E6C39" w:rsidRPr="00451BD4">
          <w:rPr>
            <w:rFonts w:eastAsiaTheme="minorEastAsia"/>
            <w:bCs w:val="0"/>
            <w:sz w:val="22"/>
            <w:szCs w:val="22"/>
            <w:lang w:val="en-US"/>
          </w:rPr>
          <w:tab/>
        </w:r>
        <w:r w:rsidR="007E6C39" w:rsidRPr="00451BD4">
          <w:rPr>
            <w:rStyle w:val="Hyperlink"/>
            <w:rFonts w:eastAsiaTheme="majorEastAsia"/>
          </w:rPr>
          <w:t>LIST OF ABBREVIATIONS</w:t>
        </w:r>
        <w:r w:rsidR="007E6C39" w:rsidRPr="00451BD4">
          <w:rPr>
            <w:webHidden/>
          </w:rPr>
          <w:tab/>
        </w:r>
        <w:r w:rsidR="00662602" w:rsidRPr="00451BD4">
          <w:rPr>
            <w:webHidden/>
          </w:rPr>
          <w:t>1-</w:t>
        </w:r>
        <w:r w:rsidR="00292431" w:rsidRPr="00451BD4">
          <w:rPr>
            <w:webHidden/>
          </w:rPr>
          <w:fldChar w:fldCharType="begin"/>
        </w:r>
        <w:r w:rsidR="007E6C39" w:rsidRPr="00451BD4">
          <w:rPr>
            <w:webHidden/>
          </w:rPr>
          <w:instrText xml:space="preserve"> PAGEREF _Toc483216540 \h </w:instrText>
        </w:r>
        <w:r w:rsidR="00292431" w:rsidRPr="00451BD4">
          <w:rPr>
            <w:webHidden/>
          </w:rPr>
        </w:r>
        <w:r w:rsidR="00292431" w:rsidRPr="00451BD4">
          <w:rPr>
            <w:webHidden/>
          </w:rPr>
          <w:fldChar w:fldCharType="separate"/>
        </w:r>
        <w:r w:rsidR="002943EC">
          <w:rPr>
            <w:webHidden/>
          </w:rPr>
          <w:t>4</w:t>
        </w:r>
        <w:r w:rsidR="00292431" w:rsidRPr="00451BD4">
          <w:rPr>
            <w:webHidden/>
          </w:rPr>
          <w:fldChar w:fldCharType="end"/>
        </w:r>
      </w:hyperlink>
    </w:p>
    <w:p w14:paraId="5E361F4A" w14:textId="0C912B16" w:rsidR="007E6C39" w:rsidRPr="00451BD4" w:rsidRDefault="0045145A">
      <w:pPr>
        <w:pStyle w:val="TOC1"/>
        <w:rPr>
          <w:rFonts w:eastAsiaTheme="minorEastAsia"/>
          <w:bCs w:val="0"/>
          <w:sz w:val="22"/>
          <w:szCs w:val="22"/>
          <w:lang w:val="en-US"/>
        </w:rPr>
      </w:pPr>
      <w:hyperlink w:anchor="_Toc483216541" w:history="1">
        <w:r w:rsidR="00214A58" w:rsidRPr="00451BD4">
          <w:rPr>
            <w:rStyle w:val="Hyperlink"/>
            <w:rFonts w:eastAsiaTheme="majorEastAsia"/>
          </w:rPr>
          <w:t>1.5</w:t>
        </w:r>
        <w:r w:rsidR="007E6C39" w:rsidRPr="00451BD4">
          <w:rPr>
            <w:rFonts w:eastAsiaTheme="minorEastAsia"/>
            <w:bCs w:val="0"/>
            <w:sz w:val="22"/>
            <w:szCs w:val="22"/>
            <w:lang w:val="en-US"/>
          </w:rPr>
          <w:tab/>
        </w:r>
        <w:r w:rsidR="007E6C39" w:rsidRPr="00451BD4">
          <w:rPr>
            <w:rStyle w:val="Hyperlink"/>
            <w:rFonts w:eastAsiaTheme="majorEastAsia"/>
          </w:rPr>
          <w:t>CONDITION OF USE</w:t>
        </w:r>
        <w:r w:rsidR="007E6C39" w:rsidRPr="00451BD4">
          <w:rPr>
            <w:webHidden/>
          </w:rPr>
          <w:tab/>
        </w:r>
        <w:r w:rsidR="00662602" w:rsidRPr="00451BD4">
          <w:rPr>
            <w:webHidden/>
          </w:rPr>
          <w:t>1-</w:t>
        </w:r>
        <w:r w:rsidR="00292431" w:rsidRPr="00451BD4">
          <w:rPr>
            <w:webHidden/>
          </w:rPr>
          <w:fldChar w:fldCharType="begin"/>
        </w:r>
        <w:r w:rsidR="007E6C39" w:rsidRPr="00451BD4">
          <w:rPr>
            <w:webHidden/>
          </w:rPr>
          <w:instrText xml:space="preserve"> PAGEREF _Toc483216541 \h </w:instrText>
        </w:r>
        <w:r w:rsidR="00292431" w:rsidRPr="00451BD4">
          <w:rPr>
            <w:webHidden/>
          </w:rPr>
        </w:r>
        <w:r w:rsidR="00292431" w:rsidRPr="00451BD4">
          <w:rPr>
            <w:webHidden/>
          </w:rPr>
          <w:fldChar w:fldCharType="separate"/>
        </w:r>
        <w:r w:rsidR="002943EC">
          <w:rPr>
            <w:webHidden/>
          </w:rPr>
          <w:t>5</w:t>
        </w:r>
        <w:r w:rsidR="00292431" w:rsidRPr="00451BD4">
          <w:rPr>
            <w:webHidden/>
          </w:rPr>
          <w:fldChar w:fldCharType="end"/>
        </w:r>
      </w:hyperlink>
    </w:p>
    <w:p w14:paraId="5D5B542A" w14:textId="6DDE8625" w:rsidR="00B52CE0" w:rsidRPr="00451BD4" w:rsidRDefault="0045145A" w:rsidP="00B52CE0">
      <w:pPr>
        <w:pStyle w:val="TOC1"/>
      </w:pPr>
      <w:hyperlink w:anchor="_Toc483216542" w:history="1">
        <w:r w:rsidR="00214A58" w:rsidRPr="00451BD4">
          <w:rPr>
            <w:rStyle w:val="Hyperlink"/>
            <w:rFonts w:eastAsiaTheme="majorEastAsia"/>
          </w:rPr>
          <w:t>1.6</w:t>
        </w:r>
        <w:r w:rsidR="007E6C39" w:rsidRPr="00451BD4">
          <w:rPr>
            <w:rFonts w:eastAsiaTheme="minorEastAsia"/>
            <w:bCs w:val="0"/>
            <w:sz w:val="22"/>
            <w:szCs w:val="22"/>
            <w:lang w:val="en-US"/>
          </w:rPr>
          <w:tab/>
        </w:r>
        <w:r w:rsidR="007E6C39" w:rsidRPr="00451BD4">
          <w:rPr>
            <w:rStyle w:val="Hyperlink"/>
            <w:rFonts w:eastAsiaTheme="majorEastAsia"/>
          </w:rPr>
          <w:t>CONTROL OF MANUAL</w:t>
        </w:r>
        <w:r w:rsidR="007E6C39" w:rsidRPr="00451BD4">
          <w:rPr>
            <w:webHidden/>
          </w:rPr>
          <w:tab/>
        </w:r>
        <w:r w:rsidR="00662602" w:rsidRPr="00451BD4">
          <w:rPr>
            <w:webHidden/>
          </w:rPr>
          <w:t>1-</w:t>
        </w:r>
        <w:r w:rsidR="00292431" w:rsidRPr="00451BD4">
          <w:rPr>
            <w:webHidden/>
          </w:rPr>
          <w:fldChar w:fldCharType="begin"/>
        </w:r>
        <w:r w:rsidR="007E6C39" w:rsidRPr="00451BD4">
          <w:rPr>
            <w:webHidden/>
          </w:rPr>
          <w:instrText xml:space="preserve"> PAGEREF _Toc483216542 \h </w:instrText>
        </w:r>
        <w:r w:rsidR="00292431" w:rsidRPr="00451BD4">
          <w:rPr>
            <w:webHidden/>
          </w:rPr>
        </w:r>
        <w:r w:rsidR="00292431" w:rsidRPr="00451BD4">
          <w:rPr>
            <w:webHidden/>
          </w:rPr>
          <w:fldChar w:fldCharType="separate"/>
        </w:r>
        <w:r w:rsidR="002943EC">
          <w:rPr>
            <w:webHidden/>
          </w:rPr>
          <w:t>5</w:t>
        </w:r>
        <w:r w:rsidR="00292431" w:rsidRPr="00451BD4">
          <w:rPr>
            <w:webHidden/>
          </w:rPr>
          <w:fldChar w:fldCharType="end"/>
        </w:r>
      </w:hyperlink>
    </w:p>
    <w:p w14:paraId="13B8B9E2" w14:textId="77777777" w:rsidR="00B52CE0" w:rsidRPr="00451BD4" w:rsidRDefault="00B52CE0" w:rsidP="00B52CE0">
      <w:pPr>
        <w:ind w:left="0"/>
        <w:rPr>
          <w:rFonts w:eastAsiaTheme="minorEastAsia" w:cs="Arial"/>
          <w:b/>
          <w:lang w:val="en-GB"/>
        </w:rPr>
      </w:pPr>
      <w:r w:rsidRPr="00451BD4">
        <w:rPr>
          <w:rFonts w:eastAsiaTheme="minorEastAsia" w:cs="Arial"/>
          <w:b/>
          <w:lang w:val="en-GB"/>
        </w:rPr>
        <w:t>PART2    MANUAL BACKGROUND</w:t>
      </w:r>
      <w:r w:rsidRPr="00451BD4">
        <w:rPr>
          <w:rFonts w:eastAsiaTheme="minorEastAsia" w:cs="Arial"/>
          <w:b/>
          <w:lang w:val="en-GB"/>
        </w:rPr>
        <w:tab/>
      </w:r>
      <w:r w:rsidRPr="00451BD4">
        <w:rPr>
          <w:rFonts w:eastAsiaTheme="minorEastAsia" w:cs="Arial"/>
          <w:b/>
          <w:lang w:val="en-GB"/>
        </w:rPr>
        <w:tab/>
      </w:r>
      <w:r w:rsidRPr="00451BD4">
        <w:rPr>
          <w:rFonts w:eastAsiaTheme="minorEastAsia" w:cs="Arial"/>
          <w:b/>
          <w:lang w:val="en-GB"/>
        </w:rPr>
        <w:tab/>
      </w:r>
      <w:r w:rsidRPr="00451BD4">
        <w:rPr>
          <w:rFonts w:eastAsiaTheme="minorEastAsia" w:cs="Arial"/>
          <w:b/>
          <w:lang w:val="en-GB"/>
        </w:rPr>
        <w:tab/>
      </w:r>
      <w:r w:rsidRPr="00451BD4">
        <w:rPr>
          <w:rFonts w:eastAsiaTheme="minorEastAsia" w:cs="Arial"/>
          <w:b/>
          <w:lang w:val="en-GB"/>
        </w:rPr>
        <w:tab/>
      </w:r>
      <w:r w:rsidRPr="00451BD4">
        <w:rPr>
          <w:rFonts w:eastAsiaTheme="minorEastAsia" w:cs="Arial"/>
          <w:b/>
          <w:lang w:val="en-GB"/>
        </w:rPr>
        <w:tab/>
        <w:t>2-1</w:t>
      </w:r>
    </w:p>
    <w:p w14:paraId="30BFD8C9" w14:textId="3646566A" w:rsidR="007E6C39" w:rsidRPr="00451BD4" w:rsidRDefault="0045145A">
      <w:pPr>
        <w:pStyle w:val="TOC1"/>
        <w:rPr>
          <w:rFonts w:eastAsiaTheme="minorEastAsia"/>
          <w:bCs w:val="0"/>
          <w:sz w:val="22"/>
          <w:szCs w:val="22"/>
          <w:lang w:val="en-US"/>
        </w:rPr>
      </w:pPr>
      <w:hyperlink w:anchor="_Toc483216543" w:history="1">
        <w:r w:rsidR="007E6C39" w:rsidRPr="00451BD4">
          <w:rPr>
            <w:rStyle w:val="Hyperlink"/>
            <w:rFonts w:eastAsiaTheme="majorEastAsia"/>
          </w:rPr>
          <w:t>2.1</w:t>
        </w:r>
        <w:r w:rsidR="007E6C39" w:rsidRPr="00451BD4">
          <w:rPr>
            <w:rFonts w:eastAsiaTheme="minorEastAsia"/>
            <w:bCs w:val="0"/>
            <w:sz w:val="22"/>
            <w:szCs w:val="22"/>
            <w:lang w:val="en-US"/>
          </w:rPr>
          <w:tab/>
        </w:r>
        <w:r w:rsidR="007E6C39" w:rsidRPr="00451BD4">
          <w:rPr>
            <w:rStyle w:val="Hyperlink"/>
            <w:rFonts w:eastAsiaTheme="majorEastAsia"/>
          </w:rPr>
          <w:t>INTRODUCTION</w:t>
        </w:r>
        <w:r w:rsidR="007E6C39" w:rsidRPr="00451BD4">
          <w:rPr>
            <w:webHidden/>
          </w:rPr>
          <w:tab/>
        </w:r>
        <w:r w:rsidR="00662602" w:rsidRPr="00451BD4">
          <w:rPr>
            <w:webHidden/>
          </w:rPr>
          <w:t>2-</w:t>
        </w:r>
        <w:r w:rsidR="00292431" w:rsidRPr="00451BD4">
          <w:rPr>
            <w:webHidden/>
          </w:rPr>
          <w:fldChar w:fldCharType="begin"/>
        </w:r>
        <w:r w:rsidR="007E6C39" w:rsidRPr="00451BD4">
          <w:rPr>
            <w:webHidden/>
          </w:rPr>
          <w:instrText xml:space="preserve"> PAGEREF _Toc483216543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4AEC6E03" w14:textId="6E690BA5" w:rsidR="007E6C39" w:rsidRPr="00451BD4" w:rsidRDefault="0045145A">
      <w:pPr>
        <w:pStyle w:val="TOC1"/>
        <w:rPr>
          <w:rFonts w:eastAsiaTheme="minorEastAsia"/>
          <w:bCs w:val="0"/>
          <w:sz w:val="22"/>
          <w:szCs w:val="22"/>
          <w:lang w:val="en-US"/>
        </w:rPr>
      </w:pPr>
      <w:hyperlink w:anchor="_Toc483216544" w:history="1">
        <w:r w:rsidR="007E6C39" w:rsidRPr="00451BD4">
          <w:rPr>
            <w:rStyle w:val="Hyperlink"/>
            <w:rFonts w:eastAsiaTheme="majorEastAsia"/>
          </w:rPr>
          <w:t>2.2</w:t>
        </w:r>
        <w:r w:rsidR="007E6C39" w:rsidRPr="00451BD4">
          <w:rPr>
            <w:rFonts w:eastAsiaTheme="minorEastAsia"/>
            <w:bCs w:val="0"/>
            <w:sz w:val="22"/>
            <w:szCs w:val="22"/>
            <w:lang w:val="en-US"/>
          </w:rPr>
          <w:tab/>
        </w:r>
        <w:r w:rsidR="007E6C39" w:rsidRPr="00451BD4">
          <w:rPr>
            <w:rStyle w:val="Hyperlink"/>
            <w:rFonts w:eastAsiaTheme="majorEastAsia"/>
          </w:rPr>
          <w:t>PURPOSE</w:t>
        </w:r>
        <w:r w:rsidR="007E6C39" w:rsidRPr="00451BD4">
          <w:rPr>
            <w:webHidden/>
          </w:rPr>
          <w:tab/>
        </w:r>
        <w:r w:rsidR="00662602" w:rsidRPr="00451BD4">
          <w:rPr>
            <w:webHidden/>
          </w:rPr>
          <w:t>2-</w:t>
        </w:r>
        <w:r w:rsidR="00292431" w:rsidRPr="00451BD4">
          <w:rPr>
            <w:webHidden/>
          </w:rPr>
          <w:fldChar w:fldCharType="begin"/>
        </w:r>
        <w:r w:rsidR="007E6C39" w:rsidRPr="00451BD4">
          <w:rPr>
            <w:webHidden/>
          </w:rPr>
          <w:instrText xml:space="preserve"> PAGEREF _Toc483216544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6B453E81" w14:textId="045A6DD9" w:rsidR="007E6C39" w:rsidRPr="00451BD4" w:rsidRDefault="0045145A">
      <w:pPr>
        <w:pStyle w:val="TOC1"/>
        <w:rPr>
          <w:rFonts w:eastAsiaTheme="minorEastAsia"/>
          <w:bCs w:val="0"/>
          <w:sz w:val="22"/>
          <w:szCs w:val="22"/>
          <w:lang w:val="en-US"/>
        </w:rPr>
      </w:pPr>
      <w:hyperlink w:anchor="_Toc483216545" w:history="1">
        <w:r w:rsidR="007E6C39" w:rsidRPr="00451BD4">
          <w:rPr>
            <w:rStyle w:val="Hyperlink"/>
            <w:rFonts w:eastAsiaTheme="majorEastAsia"/>
          </w:rPr>
          <w:t>2.3</w:t>
        </w:r>
        <w:r w:rsidR="007E6C39" w:rsidRPr="00451BD4">
          <w:rPr>
            <w:rFonts w:eastAsiaTheme="minorEastAsia"/>
            <w:bCs w:val="0"/>
            <w:sz w:val="22"/>
            <w:szCs w:val="22"/>
            <w:lang w:val="en-US"/>
          </w:rPr>
          <w:tab/>
        </w:r>
        <w:r w:rsidR="007E6C39" w:rsidRPr="00451BD4">
          <w:rPr>
            <w:rStyle w:val="Hyperlink"/>
            <w:rFonts w:eastAsiaTheme="majorEastAsia"/>
          </w:rPr>
          <w:t>SCOPE AND APPLICATION</w:t>
        </w:r>
        <w:r w:rsidR="007E6C39" w:rsidRPr="00451BD4">
          <w:rPr>
            <w:webHidden/>
          </w:rPr>
          <w:tab/>
        </w:r>
        <w:r w:rsidR="00662602" w:rsidRPr="00451BD4">
          <w:rPr>
            <w:webHidden/>
          </w:rPr>
          <w:t>2-</w:t>
        </w:r>
        <w:r w:rsidR="00292431" w:rsidRPr="00451BD4">
          <w:rPr>
            <w:webHidden/>
          </w:rPr>
          <w:fldChar w:fldCharType="begin"/>
        </w:r>
        <w:r w:rsidR="007E6C39" w:rsidRPr="00451BD4">
          <w:rPr>
            <w:webHidden/>
          </w:rPr>
          <w:instrText xml:space="preserve"> PAGEREF _Toc483216545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5A7BDDC3" w14:textId="33DB1804" w:rsidR="007E6C39" w:rsidRPr="00451BD4" w:rsidRDefault="0045145A">
      <w:pPr>
        <w:pStyle w:val="TOC1"/>
        <w:rPr>
          <w:rFonts w:eastAsiaTheme="minorEastAsia"/>
          <w:bCs w:val="0"/>
          <w:sz w:val="22"/>
          <w:szCs w:val="22"/>
          <w:lang w:val="en-US"/>
        </w:rPr>
      </w:pPr>
      <w:hyperlink w:anchor="_Toc483216546" w:history="1">
        <w:r w:rsidR="007E6C39" w:rsidRPr="00451BD4">
          <w:rPr>
            <w:rStyle w:val="Hyperlink"/>
            <w:rFonts w:eastAsiaTheme="majorEastAsia"/>
          </w:rPr>
          <w:t>2.4</w:t>
        </w:r>
        <w:r w:rsidR="007E6C39" w:rsidRPr="00451BD4">
          <w:rPr>
            <w:rFonts w:eastAsiaTheme="minorEastAsia"/>
            <w:bCs w:val="0"/>
            <w:sz w:val="22"/>
            <w:szCs w:val="22"/>
            <w:lang w:val="en-US"/>
          </w:rPr>
          <w:tab/>
        </w:r>
        <w:r w:rsidR="007E6C39" w:rsidRPr="00451BD4">
          <w:rPr>
            <w:rStyle w:val="Hyperlink"/>
            <w:rFonts w:eastAsiaTheme="majorEastAsia"/>
          </w:rPr>
          <w:t>TERMINOLOGY</w:t>
        </w:r>
        <w:r w:rsidR="007E6C39" w:rsidRPr="00451BD4">
          <w:rPr>
            <w:webHidden/>
          </w:rPr>
          <w:tab/>
        </w:r>
        <w:r w:rsidR="00662602" w:rsidRPr="00451BD4">
          <w:rPr>
            <w:webHidden/>
          </w:rPr>
          <w:t>2-</w:t>
        </w:r>
        <w:r w:rsidR="00292431" w:rsidRPr="00451BD4">
          <w:rPr>
            <w:webHidden/>
          </w:rPr>
          <w:fldChar w:fldCharType="begin"/>
        </w:r>
        <w:r w:rsidR="007E6C39" w:rsidRPr="00451BD4">
          <w:rPr>
            <w:webHidden/>
          </w:rPr>
          <w:instrText xml:space="preserve"> PAGEREF _Toc483216546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5CF76844" w14:textId="4B83282C" w:rsidR="007E6C39" w:rsidRPr="00451BD4" w:rsidRDefault="0045145A">
      <w:pPr>
        <w:pStyle w:val="TOC1"/>
      </w:pPr>
      <w:hyperlink w:anchor="_Toc483216547" w:history="1">
        <w:r w:rsidR="007E6C39" w:rsidRPr="00451BD4">
          <w:rPr>
            <w:rStyle w:val="Hyperlink"/>
            <w:rFonts w:eastAsiaTheme="majorEastAsia"/>
          </w:rPr>
          <w:t>2.5</w:t>
        </w:r>
        <w:r w:rsidR="007E6C39" w:rsidRPr="00451BD4">
          <w:rPr>
            <w:rFonts w:eastAsiaTheme="minorEastAsia"/>
            <w:bCs w:val="0"/>
            <w:sz w:val="22"/>
            <w:szCs w:val="22"/>
            <w:lang w:val="en-US"/>
          </w:rPr>
          <w:tab/>
        </w:r>
        <w:r w:rsidR="007E6C39" w:rsidRPr="00451BD4">
          <w:rPr>
            <w:rStyle w:val="Hyperlink"/>
            <w:rFonts w:eastAsiaTheme="majorEastAsia"/>
          </w:rPr>
          <w:t>REFERENCES</w:t>
        </w:r>
        <w:r w:rsidR="007E6C39" w:rsidRPr="00451BD4">
          <w:rPr>
            <w:webHidden/>
          </w:rPr>
          <w:tab/>
        </w:r>
        <w:r w:rsidR="00662602" w:rsidRPr="00451BD4">
          <w:rPr>
            <w:webHidden/>
          </w:rPr>
          <w:t>2-</w:t>
        </w:r>
        <w:r w:rsidR="00292431" w:rsidRPr="00451BD4">
          <w:rPr>
            <w:webHidden/>
          </w:rPr>
          <w:fldChar w:fldCharType="begin"/>
        </w:r>
        <w:r w:rsidR="007E6C39" w:rsidRPr="00451BD4">
          <w:rPr>
            <w:webHidden/>
          </w:rPr>
          <w:instrText xml:space="preserve"> PAGEREF _Toc483216547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1A67DE29" w14:textId="77777777" w:rsidR="00B52CE0" w:rsidRPr="00451BD4" w:rsidRDefault="00B52CE0" w:rsidP="00B52CE0">
      <w:pPr>
        <w:ind w:left="0"/>
        <w:rPr>
          <w:rFonts w:eastAsiaTheme="minorEastAsia" w:cs="Arial"/>
          <w:b/>
          <w:lang w:val="en-GB"/>
        </w:rPr>
      </w:pPr>
      <w:r w:rsidRPr="00451BD4">
        <w:rPr>
          <w:rFonts w:eastAsiaTheme="minorEastAsia" w:cs="Arial"/>
          <w:b/>
          <w:lang w:val="en-GB"/>
        </w:rPr>
        <w:t xml:space="preserve">PART3   </w:t>
      </w:r>
      <w:r w:rsidRPr="00451BD4">
        <w:rPr>
          <w:rFonts w:cs="Arial"/>
          <w:b/>
        </w:rPr>
        <w:t>OVERVIEW OF BUSINESS PROCESS</w:t>
      </w:r>
      <w:r w:rsidRPr="00451BD4">
        <w:rPr>
          <w:rFonts w:cs="Arial"/>
          <w:b/>
        </w:rPr>
        <w:tab/>
      </w:r>
      <w:r w:rsidRPr="00451BD4">
        <w:rPr>
          <w:rFonts w:cs="Arial"/>
          <w:b/>
        </w:rPr>
        <w:tab/>
      </w:r>
      <w:r w:rsidRPr="00451BD4">
        <w:rPr>
          <w:rFonts w:cs="Arial"/>
          <w:b/>
        </w:rPr>
        <w:tab/>
      </w:r>
      <w:r w:rsidRPr="00451BD4">
        <w:rPr>
          <w:rFonts w:cs="Arial"/>
          <w:b/>
        </w:rPr>
        <w:tab/>
        <w:t>3-1</w:t>
      </w:r>
    </w:p>
    <w:p w14:paraId="1DC27C20" w14:textId="4959F2C6" w:rsidR="007E6C39" w:rsidRPr="00451BD4" w:rsidRDefault="0045145A">
      <w:pPr>
        <w:pStyle w:val="TOC1"/>
      </w:pPr>
      <w:hyperlink w:anchor="_Toc483216548" w:history="1">
        <w:r w:rsidR="007E6C39" w:rsidRPr="00451BD4">
          <w:rPr>
            <w:rStyle w:val="Hyperlink"/>
            <w:rFonts w:eastAsiaTheme="majorEastAsia"/>
          </w:rPr>
          <w:t>3.1</w:t>
        </w:r>
        <w:r w:rsidR="007E6C39" w:rsidRPr="00451BD4">
          <w:rPr>
            <w:rFonts w:eastAsiaTheme="minorEastAsia"/>
            <w:bCs w:val="0"/>
            <w:sz w:val="22"/>
            <w:szCs w:val="22"/>
            <w:lang w:val="en-US"/>
          </w:rPr>
          <w:tab/>
        </w:r>
        <w:r w:rsidR="007E6C39" w:rsidRPr="00451BD4">
          <w:rPr>
            <w:rStyle w:val="Hyperlink"/>
            <w:rFonts w:eastAsiaTheme="majorEastAsia"/>
          </w:rPr>
          <w:t>OVERVIEW OF BUSINESS PROCESS</w:t>
        </w:r>
        <w:r w:rsidR="007E6C39" w:rsidRPr="00451BD4">
          <w:rPr>
            <w:webHidden/>
          </w:rPr>
          <w:tab/>
        </w:r>
        <w:r w:rsidR="00662602" w:rsidRPr="00451BD4">
          <w:rPr>
            <w:webHidden/>
          </w:rPr>
          <w:t>3-</w:t>
        </w:r>
        <w:r w:rsidR="00292431" w:rsidRPr="00451BD4">
          <w:rPr>
            <w:webHidden/>
          </w:rPr>
          <w:fldChar w:fldCharType="begin"/>
        </w:r>
        <w:r w:rsidR="007E6C39" w:rsidRPr="00451BD4">
          <w:rPr>
            <w:webHidden/>
          </w:rPr>
          <w:instrText xml:space="preserve"> PAGEREF _Toc483216548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49209810" w14:textId="77777777" w:rsidR="00B52CE0" w:rsidRPr="00451BD4" w:rsidRDefault="00B52CE0" w:rsidP="00B52CE0">
      <w:pPr>
        <w:ind w:left="0"/>
        <w:rPr>
          <w:rFonts w:eastAsiaTheme="minorEastAsia" w:cs="Arial"/>
          <w:b/>
          <w:lang w:val="en-GB"/>
        </w:rPr>
      </w:pPr>
      <w:r w:rsidRPr="00451BD4">
        <w:rPr>
          <w:rFonts w:eastAsiaTheme="minorEastAsia" w:cs="Arial"/>
          <w:b/>
          <w:lang w:val="en-GB"/>
        </w:rPr>
        <w:t xml:space="preserve">PART4     </w:t>
      </w:r>
      <w:r w:rsidRPr="00451BD4">
        <w:rPr>
          <w:rFonts w:cs="Arial"/>
          <w:b/>
        </w:rPr>
        <w:t>MANUAL CONTENT TITLE</w:t>
      </w:r>
      <w:r w:rsidRPr="00451BD4">
        <w:rPr>
          <w:rFonts w:cs="Arial"/>
          <w:b/>
        </w:rPr>
        <w:tab/>
      </w:r>
      <w:r w:rsidRPr="00451BD4">
        <w:rPr>
          <w:rFonts w:cs="Arial"/>
          <w:b/>
        </w:rPr>
        <w:tab/>
      </w:r>
      <w:r w:rsidRPr="00451BD4">
        <w:rPr>
          <w:rFonts w:cs="Arial"/>
          <w:b/>
        </w:rPr>
        <w:tab/>
      </w:r>
      <w:r w:rsidRPr="00451BD4">
        <w:rPr>
          <w:rFonts w:cs="Arial"/>
          <w:b/>
        </w:rPr>
        <w:tab/>
      </w:r>
      <w:r w:rsidRPr="00451BD4">
        <w:rPr>
          <w:rFonts w:cs="Arial"/>
          <w:b/>
        </w:rPr>
        <w:tab/>
      </w:r>
      <w:r w:rsidRPr="00451BD4">
        <w:rPr>
          <w:rFonts w:cs="Arial"/>
          <w:b/>
        </w:rPr>
        <w:tab/>
        <w:t>4-1</w:t>
      </w:r>
    </w:p>
    <w:p w14:paraId="02767FBF" w14:textId="578F6B19" w:rsidR="007E6C39" w:rsidRPr="00451BD4" w:rsidRDefault="0045145A">
      <w:pPr>
        <w:pStyle w:val="TOC1"/>
        <w:rPr>
          <w:rFonts w:eastAsiaTheme="minorEastAsia"/>
          <w:bCs w:val="0"/>
          <w:sz w:val="22"/>
          <w:szCs w:val="22"/>
          <w:lang w:val="en-US"/>
        </w:rPr>
      </w:pPr>
      <w:hyperlink w:anchor="_Toc483216549" w:history="1">
        <w:r w:rsidR="007E6C39" w:rsidRPr="00451BD4">
          <w:rPr>
            <w:rStyle w:val="Hyperlink"/>
            <w:rFonts w:eastAsiaTheme="majorEastAsia"/>
            <w:caps/>
          </w:rPr>
          <w:t>4.1</w:t>
        </w:r>
        <w:r w:rsidR="007E6C39" w:rsidRPr="00451BD4">
          <w:rPr>
            <w:rFonts w:eastAsiaTheme="minorEastAsia"/>
            <w:bCs w:val="0"/>
            <w:sz w:val="22"/>
            <w:szCs w:val="22"/>
            <w:lang w:val="en-US"/>
          </w:rPr>
          <w:tab/>
        </w:r>
        <w:r w:rsidR="007E6C39" w:rsidRPr="00451BD4">
          <w:rPr>
            <w:rStyle w:val="Hyperlink"/>
            <w:rFonts w:eastAsiaTheme="majorEastAsia"/>
            <w:caps/>
          </w:rPr>
          <w:t>Systems overview</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_Toc483216549 \h </w:instrText>
        </w:r>
        <w:r w:rsidR="00292431" w:rsidRPr="00451BD4">
          <w:rPr>
            <w:webHidden/>
          </w:rPr>
        </w:r>
        <w:r w:rsidR="00292431" w:rsidRPr="00451BD4">
          <w:rPr>
            <w:webHidden/>
          </w:rPr>
          <w:fldChar w:fldCharType="separate"/>
        </w:r>
        <w:r w:rsidR="002943EC">
          <w:rPr>
            <w:webHidden/>
          </w:rPr>
          <w:t>2</w:t>
        </w:r>
        <w:r w:rsidR="00292431" w:rsidRPr="00451BD4">
          <w:rPr>
            <w:webHidden/>
          </w:rPr>
          <w:fldChar w:fldCharType="end"/>
        </w:r>
      </w:hyperlink>
    </w:p>
    <w:p w14:paraId="170F8560" w14:textId="5D364C58" w:rsidR="007E6C39" w:rsidRPr="00451BD4" w:rsidRDefault="0045145A">
      <w:pPr>
        <w:pStyle w:val="TOC1"/>
        <w:rPr>
          <w:rFonts w:eastAsiaTheme="minorEastAsia"/>
          <w:bCs w:val="0"/>
          <w:sz w:val="22"/>
          <w:szCs w:val="22"/>
          <w:lang w:val="en-US"/>
        </w:rPr>
      </w:pPr>
      <w:hyperlink w:anchor="_Toc483216550" w:history="1">
        <w:r w:rsidR="007E6C39" w:rsidRPr="00451BD4">
          <w:rPr>
            <w:rStyle w:val="Hyperlink"/>
            <w:rFonts w:eastAsiaTheme="majorEastAsia"/>
          </w:rPr>
          <w:t>4.2</w:t>
        </w:r>
        <w:r w:rsidR="007E6C39" w:rsidRPr="00451BD4">
          <w:rPr>
            <w:rFonts w:eastAsiaTheme="minorEastAsia"/>
            <w:bCs w:val="0"/>
            <w:sz w:val="22"/>
            <w:szCs w:val="22"/>
            <w:lang w:val="en-US"/>
          </w:rPr>
          <w:tab/>
        </w:r>
        <w:r w:rsidR="007E6C39" w:rsidRPr="00451BD4">
          <w:rPr>
            <w:rStyle w:val="Hyperlink"/>
            <w:rFonts w:eastAsiaTheme="majorEastAsia"/>
          </w:rPr>
          <w:t>SYSTEM CONCEPT DIAGRAM</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_Toc483216550 \h </w:instrText>
        </w:r>
        <w:r w:rsidR="00292431" w:rsidRPr="00451BD4">
          <w:rPr>
            <w:webHidden/>
          </w:rPr>
        </w:r>
        <w:r w:rsidR="00292431" w:rsidRPr="00451BD4">
          <w:rPr>
            <w:webHidden/>
          </w:rPr>
          <w:fldChar w:fldCharType="separate"/>
        </w:r>
        <w:r w:rsidR="002943EC">
          <w:rPr>
            <w:webHidden/>
          </w:rPr>
          <w:t>4</w:t>
        </w:r>
        <w:r w:rsidR="00292431" w:rsidRPr="00451BD4">
          <w:rPr>
            <w:webHidden/>
          </w:rPr>
          <w:fldChar w:fldCharType="end"/>
        </w:r>
      </w:hyperlink>
    </w:p>
    <w:p w14:paraId="497C7630" w14:textId="4E27402B" w:rsidR="007E6C39" w:rsidRPr="00451BD4" w:rsidRDefault="0045145A">
      <w:pPr>
        <w:pStyle w:val="TOC2"/>
        <w:rPr>
          <w:rFonts w:eastAsiaTheme="minorEastAsia" w:cs="Arial"/>
          <w:b/>
          <w:noProof/>
          <w:sz w:val="22"/>
          <w:szCs w:val="22"/>
        </w:rPr>
      </w:pPr>
      <w:hyperlink w:anchor="_Toc483216551" w:history="1">
        <w:r w:rsidR="007E6C39" w:rsidRPr="00451BD4">
          <w:rPr>
            <w:rStyle w:val="Hyperlink"/>
            <w:rFonts w:eastAsiaTheme="majorEastAsia" w:cs="Arial"/>
            <w:b/>
            <w:noProof/>
          </w:rPr>
          <w:t>4.2.1</w:t>
        </w:r>
        <w:r w:rsidR="007E6C39" w:rsidRPr="00451BD4">
          <w:rPr>
            <w:rFonts w:eastAsiaTheme="minorEastAsia" w:cs="Arial"/>
            <w:b/>
            <w:noProof/>
            <w:sz w:val="22"/>
            <w:szCs w:val="22"/>
          </w:rPr>
          <w:tab/>
        </w:r>
        <w:r w:rsidR="007E6C39" w:rsidRPr="00451BD4">
          <w:rPr>
            <w:rStyle w:val="Hyperlink"/>
            <w:rFonts w:eastAsiaTheme="majorEastAsia" w:cs="Arial"/>
            <w:b/>
            <w:noProof/>
          </w:rPr>
          <w:t>PRODUCTION SYSTEM CONCEPT DIAGRAM</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_Toc483216551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4</w:t>
        </w:r>
        <w:r w:rsidR="00292431" w:rsidRPr="00451BD4">
          <w:rPr>
            <w:rFonts w:cs="Arial"/>
            <w:b/>
            <w:noProof/>
            <w:webHidden/>
          </w:rPr>
          <w:fldChar w:fldCharType="end"/>
        </w:r>
      </w:hyperlink>
    </w:p>
    <w:p w14:paraId="46CEF6C3" w14:textId="65625EE4" w:rsidR="007E6C39" w:rsidRPr="00451BD4" w:rsidRDefault="0045145A">
      <w:pPr>
        <w:pStyle w:val="TOC2"/>
        <w:rPr>
          <w:rFonts w:eastAsiaTheme="minorEastAsia" w:cs="Arial"/>
          <w:b/>
          <w:noProof/>
          <w:sz w:val="22"/>
          <w:szCs w:val="22"/>
        </w:rPr>
      </w:pPr>
      <w:hyperlink w:anchor="_Toc483216552" w:history="1">
        <w:r w:rsidR="007E6C39" w:rsidRPr="00451BD4">
          <w:rPr>
            <w:rStyle w:val="Hyperlink"/>
            <w:rFonts w:eastAsiaTheme="majorEastAsia" w:cs="Arial"/>
            <w:b/>
            <w:noProof/>
          </w:rPr>
          <w:t>4.2.2</w:t>
        </w:r>
        <w:r w:rsidR="007E6C39" w:rsidRPr="00451BD4">
          <w:rPr>
            <w:rFonts w:eastAsiaTheme="minorEastAsia" w:cs="Arial"/>
            <w:b/>
            <w:noProof/>
            <w:sz w:val="22"/>
            <w:szCs w:val="22"/>
          </w:rPr>
          <w:tab/>
        </w:r>
        <w:r w:rsidR="007E6C39" w:rsidRPr="00451BD4">
          <w:rPr>
            <w:rStyle w:val="Hyperlink"/>
            <w:rFonts w:eastAsiaTheme="majorEastAsia" w:cs="Arial"/>
            <w:b/>
            <w:noProof/>
          </w:rPr>
          <w:t>Apps Server Component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_Toc483216552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5</w:t>
        </w:r>
        <w:r w:rsidR="00292431" w:rsidRPr="00451BD4">
          <w:rPr>
            <w:rFonts w:cs="Arial"/>
            <w:b/>
            <w:noProof/>
            <w:webHidden/>
          </w:rPr>
          <w:fldChar w:fldCharType="end"/>
        </w:r>
      </w:hyperlink>
    </w:p>
    <w:p w14:paraId="0CDD8331" w14:textId="540CB5EB" w:rsidR="007E6C39" w:rsidRPr="00451BD4" w:rsidRDefault="0045145A">
      <w:pPr>
        <w:pStyle w:val="TOC1"/>
        <w:rPr>
          <w:rFonts w:eastAsiaTheme="minorEastAsia"/>
          <w:bCs w:val="0"/>
          <w:sz w:val="22"/>
          <w:szCs w:val="22"/>
          <w:lang w:val="en-US"/>
        </w:rPr>
      </w:pPr>
      <w:hyperlink w:anchor="_Toc483216553" w:history="1">
        <w:r w:rsidR="007E6C39" w:rsidRPr="00451BD4">
          <w:rPr>
            <w:rStyle w:val="Hyperlink"/>
            <w:rFonts w:eastAsiaTheme="majorEastAsia"/>
          </w:rPr>
          <w:t>4.3</w:t>
        </w:r>
        <w:r w:rsidR="007E6C39" w:rsidRPr="00451BD4">
          <w:rPr>
            <w:rFonts w:eastAsiaTheme="minorEastAsia"/>
            <w:bCs w:val="0"/>
            <w:sz w:val="22"/>
            <w:szCs w:val="22"/>
            <w:lang w:val="en-US"/>
          </w:rPr>
          <w:tab/>
        </w:r>
        <w:r w:rsidR="007E6C39" w:rsidRPr="00451BD4">
          <w:rPr>
            <w:rStyle w:val="Hyperlink"/>
            <w:rFonts w:eastAsiaTheme="majorEastAsia"/>
          </w:rPr>
          <w:t>INTERFACES</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_Toc483216553 \h </w:instrText>
        </w:r>
        <w:r w:rsidR="00292431" w:rsidRPr="00451BD4">
          <w:rPr>
            <w:webHidden/>
          </w:rPr>
        </w:r>
        <w:r w:rsidR="00292431" w:rsidRPr="00451BD4">
          <w:rPr>
            <w:webHidden/>
          </w:rPr>
          <w:fldChar w:fldCharType="separate"/>
        </w:r>
        <w:r w:rsidR="002943EC">
          <w:rPr>
            <w:webHidden/>
          </w:rPr>
          <w:t>5</w:t>
        </w:r>
        <w:r w:rsidR="00292431" w:rsidRPr="00451BD4">
          <w:rPr>
            <w:webHidden/>
          </w:rPr>
          <w:fldChar w:fldCharType="end"/>
        </w:r>
      </w:hyperlink>
    </w:p>
    <w:p w14:paraId="28FE94F1" w14:textId="09AC07C8" w:rsidR="007E6C39" w:rsidRPr="00451BD4" w:rsidRDefault="0045145A">
      <w:pPr>
        <w:pStyle w:val="TOC2"/>
        <w:rPr>
          <w:rFonts w:eastAsiaTheme="minorEastAsia" w:cs="Arial"/>
          <w:b/>
          <w:noProof/>
          <w:sz w:val="22"/>
          <w:szCs w:val="22"/>
        </w:rPr>
      </w:pPr>
      <w:hyperlink w:anchor="_Toc483216554" w:history="1">
        <w:r w:rsidR="007E6C39" w:rsidRPr="00451BD4">
          <w:rPr>
            <w:rStyle w:val="Hyperlink"/>
            <w:rFonts w:eastAsiaTheme="majorEastAsia" w:cs="Arial"/>
            <w:b/>
            <w:noProof/>
          </w:rPr>
          <w:t>4.3.1</w:t>
        </w:r>
        <w:r w:rsidR="007E6C39" w:rsidRPr="00451BD4">
          <w:rPr>
            <w:rFonts w:eastAsiaTheme="minorEastAsia" w:cs="Arial"/>
            <w:b/>
            <w:noProof/>
            <w:sz w:val="22"/>
            <w:szCs w:val="22"/>
          </w:rPr>
          <w:tab/>
        </w:r>
        <w:r w:rsidR="007E6C39" w:rsidRPr="00451BD4">
          <w:rPr>
            <w:rStyle w:val="Hyperlink"/>
            <w:rFonts w:eastAsiaTheme="majorEastAsia" w:cs="Arial"/>
            <w:b/>
            <w:noProof/>
          </w:rPr>
          <w:t>User Interfaces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_Toc483216554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5</w:t>
        </w:r>
        <w:r w:rsidR="00292431" w:rsidRPr="00451BD4">
          <w:rPr>
            <w:rFonts w:cs="Arial"/>
            <w:b/>
            <w:noProof/>
            <w:webHidden/>
          </w:rPr>
          <w:fldChar w:fldCharType="end"/>
        </w:r>
      </w:hyperlink>
    </w:p>
    <w:p w14:paraId="49A4A67C" w14:textId="23CC68B4" w:rsidR="007E6C39" w:rsidRPr="00451BD4" w:rsidRDefault="0045145A">
      <w:pPr>
        <w:pStyle w:val="TOC2"/>
        <w:rPr>
          <w:rFonts w:eastAsiaTheme="minorEastAsia" w:cs="Arial"/>
          <w:b/>
          <w:noProof/>
          <w:sz w:val="22"/>
          <w:szCs w:val="22"/>
        </w:rPr>
      </w:pPr>
      <w:hyperlink w:anchor="_Toc483216555" w:history="1">
        <w:r w:rsidR="007E6C39" w:rsidRPr="00451BD4">
          <w:rPr>
            <w:rStyle w:val="Hyperlink"/>
            <w:rFonts w:eastAsiaTheme="majorEastAsia" w:cs="Arial"/>
            <w:b/>
            <w:noProof/>
          </w:rPr>
          <w:t>4.3.2</w:t>
        </w:r>
        <w:r w:rsidR="007E6C39" w:rsidRPr="00451BD4">
          <w:rPr>
            <w:rFonts w:eastAsiaTheme="minorEastAsia" w:cs="Arial"/>
            <w:b/>
            <w:noProof/>
            <w:sz w:val="22"/>
            <w:szCs w:val="22"/>
          </w:rPr>
          <w:tab/>
        </w:r>
        <w:r w:rsidR="007E6C39" w:rsidRPr="00451BD4">
          <w:rPr>
            <w:rStyle w:val="Hyperlink"/>
            <w:rFonts w:eastAsiaTheme="majorEastAsia" w:cs="Arial"/>
            <w:b/>
            <w:noProof/>
          </w:rPr>
          <w:t>System Interfaces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_Toc483216555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5</w:t>
        </w:r>
        <w:r w:rsidR="00292431" w:rsidRPr="00451BD4">
          <w:rPr>
            <w:rFonts w:cs="Arial"/>
            <w:b/>
            <w:noProof/>
            <w:webHidden/>
          </w:rPr>
          <w:fldChar w:fldCharType="end"/>
        </w:r>
      </w:hyperlink>
    </w:p>
    <w:p w14:paraId="4C93C115" w14:textId="7B0E7BAB" w:rsidR="007E6C39" w:rsidRPr="00451BD4" w:rsidRDefault="0045145A">
      <w:pPr>
        <w:pStyle w:val="TOC1"/>
        <w:rPr>
          <w:rFonts w:eastAsiaTheme="minorEastAsia"/>
          <w:bCs w:val="0"/>
          <w:sz w:val="22"/>
          <w:szCs w:val="22"/>
          <w:lang w:val="en-US"/>
        </w:rPr>
      </w:pPr>
      <w:hyperlink w:anchor="_Toc483216556" w:history="1">
        <w:r w:rsidR="007E6C39" w:rsidRPr="00451BD4">
          <w:rPr>
            <w:rStyle w:val="Hyperlink"/>
            <w:rFonts w:eastAsiaTheme="majorEastAsia"/>
          </w:rPr>
          <w:t>4.4</w:t>
        </w:r>
        <w:r w:rsidR="007E6C39" w:rsidRPr="00451BD4">
          <w:rPr>
            <w:rFonts w:eastAsiaTheme="minorEastAsia"/>
            <w:bCs w:val="0"/>
            <w:sz w:val="22"/>
            <w:szCs w:val="22"/>
            <w:lang w:val="en-US"/>
          </w:rPr>
          <w:tab/>
        </w:r>
        <w:r w:rsidR="007E6C39" w:rsidRPr="00451BD4">
          <w:rPr>
            <w:rStyle w:val="Hyperlink"/>
            <w:rFonts w:eastAsiaTheme="majorEastAsia"/>
          </w:rPr>
          <w:t>WARRANTY AND MAINTENANCE PERIOD</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_Toc483216556 \h </w:instrText>
        </w:r>
        <w:r w:rsidR="00292431" w:rsidRPr="00451BD4">
          <w:rPr>
            <w:webHidden/>
          </w:rPr>
        </w:r>
        <w:r w:rsidR="00292431" w:rsidRPr="00451BD4">
          <w:rPr>
            <w:webHidden/>
          </w:rPr>
          <w:fldChar w:fldCharType="separate"/>
        </w:r>
        <w:r w:rsidR="002943EC">
          <w:rPr>
            <w:webHidden/>
          </w:rPr>
          <w:t>6</w:t>
        </w:r>
        <w:r w:rsidR="00292431" w:rsidRPr="00451BD4">
          <w:rPr>
            <w:webHidden/>
          </w:rPr>
          <w:fldChar w:fldCharType="end"/>
        </w:r>
      </w:hyperlink>
    </w:p>
    <w:p w14:paraId="5B631AE5" w14:textId="455D13F0" w:rsidR="007E6C39" w:rsidRPr="00451BD4" w:rsidRDefault="0045145A">
      <w:pPr>
        <w:pStyle w:val="TOC1"/>
        <w:rPr>
          <w:rFonts w:eastAsiaTheme="minorEastAsia"/>
          <w:bCs w:val="0"/>
          <w:sz w:val="22"/>
          <w:szCs w:val="22"/>
          <w:lang w:val="en-US"/>
        </w:rPr>
      </w:pPr>
      <w:hyperlink w:anchor="_Toc483216557" w:history="1">
        <w:r w:rsidR="007E6C39" w:rsidRPr="00451BD4">
          <w:rPr>
            <w:rStyle w:val="Hyperlink"/>
            <w:rFonts w:eastAsiaTheme="majorEastAsia"/>
          </w:rPr>
          <w:t>4.5</w:t>
        </w:r>
        <w:r w:rsidR="007E6C39" w:rsidRPr="00451BD4">
          <w:rPr>
            <w:rFonts w:eastAsiaTheme="minorEastAsia"/>
            <w:bCs w:val="0"/>
            <w:sz w:val="22"/>
            <w:szCs w:val="22"/>
            <w:lang w:val="en-US"/>
          </w:rPr>
          <w:tab/>
        </w:r>
        <w:r w:rsidR="007E6C39" w:rsidRPr="00451BD4">
          <w:rPr>
            <w:rStyle w:val="Hyperlink"/>
            <w:rFonts w:eastAsiaTheme="majorEastAsia"/>
          </w:rPr>
          <w:t>ROLES AND RESPONSIBILITIES</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_Toc483216557 \h </w:instrText>
        </w:r>
        <w:r w:rsidR="00292431" w:rsidRPr="00451BD4">
          <w:rPr>
            <w:webHidden/>
          </w:rPr>
        </w:r>
        <w:r w:rsidR="00292431" w:rsidRPr="00451BD4">
          <w:rPr>
            <w:webHidden/>
          </w:rPr>
          <w:fldChar w:fldCharType="separate"/>
        </w:r>
        <w:r w:rsidR="002943EC">
          <w:rPr>
            <w:webHidden/>
          </w:rPr>
          <w:t>6</w:t>
        </w:r>
        <w:r w:rsidR="00292431" w:rsidRPr="00451BD4">
          <w:rPr>
            <w:webHidden/>
          </w:rPr>
          <w:fldChar w:fldCharType="end"/>
        </w:r>
      </w:hyperlink>
    </w:p>
    <w:p w14:paraId="040B9BFC" w14:textId="14A5B952" w:rsidR="007E6C39" w:rsidRPr="00451BD4" w:rsidRDefault="0045145A">
      <w:pPr>
        <w:pStyle w:val="TOC1"/>
        <w:rPr>
          <w:rFonts w:eastAsiaTheme="minorEastAsia"/>
          <w:bCs w:val="0"/>
          <w:sz w:val="22"/>
          <w:szCs w:val="22"/>
          <w:lang w:val="en-US"/>
        </w:rPr>
      </w:pPr>
      <w:hyperlink w:anchor="_Toc483216558" w:history="1">
        <w:r w:rsidR="007E6C39" w:rsidRPr="00451BD4">
          <w:rPr>
            <w:rStyle w:val="Hyperlink"/>
            <w:rFonts w:eastAsiaTheme="majorEastAsia"/>
            <w:caps/>
          </w:rPr>
          <w:t>4.6</w:t>
        </w:r>
        <w:r w:rsidR="007E6C39" w:rsidRPr="00451BD4">
          <w:rPr>
            <w:rFonts w:eastAsiaTheme="minorEastAsia"/>
            <w:bCs w:val="0"/>
            <w:sz w:val="22"/>
            <w:szCs w:val="22"/>
            <w:lang w:val="en-US"/>
          </w:rPr>
          <w:tab/>
        </w:r>
        <w:r w:rsidR="007E6C39" w:rsidRPr="00451BD4">
          <w:rPr>
            <w:rStyle w:val="Hyperlink"/>
            <w:rFonts w:eastAsiaTheme="majorEastAsia"/>
            <w:caps/>
          </w:rPr>
          <w:t>Technical specifications</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_Toc483216558 \h </w:instrText>
        </w:r>
        <w:r w:rsidR="00292431" w:rsidRPr="00451BD4">
          <w:rPr>
            <w:webHidden/>
          </w:rPr>
        </w:r>
        <w:r w:rsidR="00292431" w:rsidRPr="00451BD4">
          <w:rPr>
            <w:webHidden/>
          </w:rPr>
          <w:fldChar w:fldCharType="separate"/>
        </w:r>
        <w:r w:rsidR="002943EC">
          <w:rPr>
            <w:webHidden/>
          </w:rPr>
          <w:t>6</w:t>
        </w:r>
        <w:r w:rsidR="00292431" w:rsidRPr="00451BD4">
          <w:rPr>
            <w:webHidden/>
          </w:rPr>
          <w:fldChar w:fldCharType="end"/>
        </w:r>
      </w:hyperlink>
    </w:p>
    <w:p w14:paraId="4C6BCF63" w14:textId="42ADC6DF" w:rsidR="007E6C39" w:rsidRPr="00451BD4" w:rsidRDefault="0045145A">
      <w:pPr>
        <w:pStyle w:val="TOC2"/>
        <w:rPr>
          <w:rFonts w:eastAsiaTheme="minorEastAsia" w:cs="Arial"/>
          <w:b/>
          <w:noProof/>
          <w:sz w:val="22"/>
          <w:szCs w:val="22"/>
        </w:rPr>
      </w:pPr>
      <w:hyperlink w:anchor="_Toc483216559" w:history="1">
        <w:r w:rsidR="007E6C39" w:rsidRPr="00451BD4">
          <w:rPr>
            <w:rStyle w:val="Hyperlink"/>
            <w:rFonts w:eastAsiaTheme="majorEastAsia" w:cs="Arial"/>
            <w:b/>
            <w:noProof/>
          </w:rPr>
          <w:t>4.6.1</w:t>
        </w:r>
        <w:r w:rsidR="007E6C39" w:rsidRPr="00451BD4">
          <w:rPr>
            <w:rFonts w:eastAsiaTheme="minorEastAsia" w:cs="Arial"/>
            <w:b/>
            <w:noProof/>
            <w:sz w:val="22"/>
            <w:szCs w:val="22"/>
          </w:rPr>
          <w:tab/>
        </w:r>
        <w:r w:rsidR="007E6C39" w:rsidRPr="00451BD4">
          <w:rPr>
            <w:rStyle w:val="Hyperlink"/>
            <w:rFonts w:eastAsiaTheme="majorEastAsia" w:cs="Arial"/>
            <w:b/>
            <w:noProof/>
          </w:rPr>
          <w:t>Hardware specifications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_Toc483216559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7</w:t>
        </w:r>
        <w:r w:rsidR="00292431" w:rsidRPr="00451BD4">
          <w:rPr>
            <w:rFonts w:cs="Arial"/>
            <w:b/>
            <w:noProof/>
            <w:webHidden/>
          </w:rPr>
          <w:fldChar w:fldCharType="end"/>
        </w:r>
      </w:hyperlink>
    </w:p>
    <w:p w14:paraId="5EFFF5AF" w14:textId="37C131BB" w:rsidR="007E6C39" w:rsidRPr="00451BD4" w:rsidRDefault="0045145A">
      <w:pPr>
        <w:pStyle w:val="TOC2"/>
        <w:rPr>
          <w:rFonts w:eastAsiaTheme="minorEastAsia" w:cs="Arial"/>
          <w:b/>
          <w:noProof/>
          <w:sz w:val="22"/>
          <w:szCs w:val="22"/>
        </w:rPr>
      </w:pPr>
      <w:hyperlink w:anchor="_Toc483216560" w:history="1">
        <w:r w:rsidR="007E6C39" w:rsidRPr="00451BD4">
          <w:rPr>
            <w:rStyle w:val="Hyperlink"/>
            <w:rFonts w:eastAsiaTheme="majorEastAsia" w:cs="Arial"/>
            <w:b/>
            <w:noProof/>
          </w:rPr>
          <w:t>4.6.2</w:t>
        </w:r>
        <w:r w:rsidR="007E6C39" w:rsidRPr="00451BD4">
          <w:rPr>
            <w:rFonts w:eastAsiaTheme="minorEastAsia" w:cs="Arial"/>
            <w:b/>
            <w:noProof/>
            <w:sz w:val="22"/>
            <w:szCs w:val="22"/>
          </w:rPr>
          <w:tab/>
        </w:r>
        <w:r w:rsidR="007E6C39" w:rsidRPr="00451BD4">
          <w:rPr>
            <w:rStyle w:val="Hyperlink"/>
            <w:rFonts w:eastAsiaTheme="majorEastAsia" w:cs="Arial"/>
            <w:b/>
            <w:noProof/>
          </w:rPr>
          <w:t>Software specifications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_Toc483216560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9</w:t>
        </w:r>
        <w:r w:rsidR="00292431" w:rsidRPr="00451BD4">
          <w:rPr>
            <w:rFonts w:cs="Arial"/>
            <w:b/>
            <w:noProof/>
            <w:webHidden/>
          </w:rPr>
          <w:fldChar w:fldCharType="end"/>
        </w:r>
      </w:hyperlink>
    </w:p>
    <w:p w14:paraId="1C8129EC" w14:textId="010B38D4" w:rsidR="007E6C39" w:rsidRPr="00451BD4" w:rsidRDefault="0045145A">
      <w:pPr>
        <w:pStyle w:val="TOC2"/>
        <w:rPr>
          <w:rFonts w:eastAsiaTheme="minorEastAsia" w:cs="Arial"/>
          <w:b/>
          <w:noProof/>
          <w:sz w:val="22"/>
          <w:szCs w:val="22"/>
        </w:rPr>
      </w:pPr>
      <w:hyperlink w:anchor="_Toc483216561" w:history="1">
        <w:r w:rsidR="007E6C39" w:rsidRPr="00451BD4">
          <w:rPr>
            <w:rStyle w:val="Hyperlink"/>
            <w:rFonts w:eastAsiaTheme="majorEastAsia" w:cs="Arial"/>
            <w:b/>
            <w:noProof/>
          </w:rPr>
          <w:t>4.6.3</w:t>
        </w:r>
        <w:r w:rsidR="007E6C39" w:rsidRPr="00451BD4">
          <w:rPr>
            <w:rFonts w:eastAsiaTheme="minorEastAsia" w:cs="Arial"/>
            <w:b/>
            <w:noProof/>
            <w:sz w:val="22"/>
            <w:szCs w:val="22"/>
          </w:rPr>
          <w:tab/>
        </w:r>
        <w:r w:rsidR="007E6C39" w:rsidRPr="00451BD4">
          <w:rPr>
            <w:rStyle w:val="Hyperlink"/>
            <w:rFonts w:eastAsiaTheme="majorEastAsia" w:cs="Arial"/>
            <w:b/>
            <w:noProof/>
          </w:rPr>
          <w:t>Communication / Network Specification</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_Toc483216561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9</w:t>
        </w:r>
        <w:r w:rsidR="00292431" w:rsidRPr="00451BD4">
          <w:rPr>
            <w:rFonts w:cs="Arial"/>
            <w:b/>
            <w:noProof/>
            <w:webHidden/>
          </w:rPr>
          <w:fldChar w:fldCharType="end"/>
        </w:r>
      </w:hyperlink>
    </w:p>
    <w:p w14:paraId="2231F311" w14:textId="78382CAF" w:rsidR="007E6C39" w:rsidRPr="00451BD4" w:rsidRDefault="0045145A">
      <w:pPr>
        <w:pStyle w:val="TOC2"/>
        <w:rPr>
          <w:rFonts w:eastAsiaTheme="minorEastAsia" w:cs="Arial"/>
          <w:b/>
          <w:noProof/>
          <w:sz w:val="22"/>
          <w:szCs w:val="22"/>
        </w:rPr>
      </w:pPr>
      <w:hyperlink w:anchor="_Toc483216562" w:history="1">
        <w:r w:rsidR="007E6C39" w:rsidRPr="00451BD4">
          <w:rPr>
            <w:rStyle w:val="Hyperlink"/>
            <w:rFonts w:eastAsiaTheme="majorEastAsia" w:cs="Arial"/>
            <w:b/>
            <w:noProof/>
          </w:rPr>
          <w:t>4.6.4</w:t>
        </w:r>
        <w:r w:rsidR="007E6C39" w:rsidRPr="00451BD4">
          <w:rPr>
            <w:rFonts w:eastAsiaTheme="minorEastAsia" w:cs="Arial"/>
            <w:b/>
            <w:noProof/>
            <w:sz w:val="22"/>
            <w:szCs w:val="22"/>
          </w:rPr>
          <w:tab/>
        </w:r>
        <w:r w:rsidR="007E6C39" w:rsidRPr="00451BD4">
          <w:rPr>
            <w:rStyle w:val="Hyperlink"/>
            <w:rFonts w:eastAsiaTheme="majorEastAsia" w:cs="Arial"/>
            <w:b/>
            <w:noProof/>
          </w:rPr>
          <w:t>User and Equipment Locations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_Toc483216562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9</w:t>
        </w:r>
        <w:r w:rsidR="00292431" w:rsidRPr="00451BD4">
          <w:rPr>
            <w:rFonts w:cs="Arial"/>
            <w:b/>
            <w:noProof/>
            <w:webHidden/>
          </w:rPr>
          <w:fldChar w:fldCharType="end"/>
        </w:r>
      </w:hyperlink>
    </w:p>
    <w:p w14:paraId="71468CB8" w14:textId="77E91E01" w:rsidR="007E6C39" w:rsidRPr="00451BD4" w:rsidRDefault="0045145A">
      <w:pPr>
        <w:pStyle w:val="TOC2"/>
        <w:rPr>
          <w:rFonts w:eastAsiaTheme="minorEastAsia" w:cs="Arial"/>
          <w:b/>
          <w:noProof/>
          <w:sz w:val="22"/>
          <w:szCs w:val="22"/>
        </w:rPr>
      </w:pPr>
      <w:hyperlink w:anchor="_Toc483216563" w:history="1">
        <w:r w:rsidR="007E6C39" w:rsidRPr="00451BD4">
          <w:rPr>
            <w:rStyle w:val="Hyperlink"/>
            <w:rFonts w:eastAsiaTheme="majorEastAsia" w:cs="Arial"/>
            <w:b/>
            <w:noProof/>
          </w:rPr>
          <w:t>4.6.5</w:t>
        </w:r>
        <w:r w:rsidR="007E6C39" w:rsidRPr="00451BD4">
          <w:rPr>
            <w:rFonts w:eastAsiaTheme="minorEastAsia" w:cs="Arial"/>
            <w:b/>
            <w:noProof/>
            <w:sz w:val="22"/>
            <w:szCs w:val="22"/>
          </w:rPr>
          <w:tab/>
        </w:r>
        <w:r w:rsidR="007E6C39" w:rsidRPr="00451BD4">
          <w:rPr>
            <w:rStyle w:val="Hyperlink"/>
            <w:rFonts w:eastAsiaTheme="majorEastAsia" w:cs="Arial"/>
            <w:b/>
            <w:noProof/>
          </w:rPr>
          <w:t>File Management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_Toc483216563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10</w:t>
        </w:r>
        <w:r w:rsidR="00292431" w:rsidRPr="00451BD4">
          <w:rPr>
            <w:rFonts w:cs="Arial"/>
            <w:b/>
            <w:noProof/>
            <w:webHidden/>
          </w:rPr>
          <w:fldChar w:fldCharType="end"/>
        </w:r>
      </w:hyperlink>
    </w:p>
    <w:p w14:paraId="3A915BDD" w14:textId="073A3727" w:rsidR="007E6C39" w:rsidRPr="00451BD4" w:rsidRDefault="0045145A">
      <w:pPr>
        <w:pStyle w:val="TOC3"/>
        <w:rPr>
          <w:rFonts w:eastAsiaTheme="minorEastAsia" w:cs="Arial"/>
          <w:b/>
          <w:noProof/>
          <w:sz w:val="22"/>
          <w:szCs w:val="22"/>
        </w:rPr>
      </w:pPr>
      <w:hyperlink w:anchor="_Toc483216564" w:history="1">
        <w:r w:rsidR="007E6C39" w:rsidRPr="00451BD4">
          <w:rPr>
            <w:rStyle w:val="Hyperlink"/>
            <w:rFonts w:eastAsiaTheme="majorEastAsia" w:cs="Arial"/>
            <w:b/>
            <w:caps/>
            <w:noProof/>
          </w:rPr>
          <w:t>4.6.5.1</w:t>
        </w:r>
        <w:r w:rsidR="007E6C39" w:rsidRPr="00451BD4">
          <w:rPr>
            <w:rFonts w:eastAsiaTheme="minorEastAsia" w:cs="Arial"/>
            <w:b/>
            <w:noProof/>
            <w:sz w:val="22"/>
            <w:szCs w:val="22"/>
          </w:rPr>
          <w:tab/>
        </w:r>
        <w:r w:rsidR="007E6C39" w:rsidRPr="00451BD4">
          <w:rPr>
            <w:rStyle w:val="Hyperlink"/>
            <w:rFonts w:eastAsiaTheme="majorEastAsia" w:cs="Arial"/>
            <w:b/>
            <w:caps/>
            <w:noProof/>
          </w:rPr>
          <w:t>Libraries and files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_Toc483216564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10</w:t>
        </w:r>
        <w:r w:rsidR="00292431" w:rsidRPr="00451BD4">
          <w:rPr>
            <w:rFonts w:cs="Arial"/>
            <w:b/>
            <w:noProof/>
            <w:webHidden/>
          </w:rPr>
          <w:fldChar w:fldCharType="end"/>
        </w:r>
      </w:hyperlink>
    </w:p>
    <w:p w14:paraId="757E1236" w14:textId="601C6D66" w:rsidR="007E6C39" w:rsidRPr="00451BD4" w:rsidRDefault="0045145A">
      <w:pPr>
        <w:pStyle w:val="TOC3"/>
        <w:rPr>
          <w:rFonts w:eastAsiaTheme="minorEastAsia" w:cs="Arial"/>
          <w:b/>
          <w:noProof/>
          <w:sz w:val="22"/>
          <w:szCs w:val="22"/>
        </w:rPr>
      </w:pPr>
      <w:hyperlink w:anchor="_Toc483216565" w:history="1">
        <w:r w:rsidR="007E6C39" w:rsidRPr="00451BD4">
          <w:rPr>
            <w:rStyle w:val="Hyperlink"/>
            <w:rFonts w:eastAsiaTheme="majorEastAsia" w:cs="Arial"/>
            <w:b/>
            <w:caps/>
            <w:noProof/>
          </w:rPr>
          <w:t>4.6.5.2</w:t>
        </w:r>
        <w:r w:rsidR="007E6C39" w:rsidRPr="00451BD4">
          <w:rPr>
            <w:rFonts w:eastAsiaTheme="minorEastAsia" w:cs="Arial"/>
            <w:b/>
            <w:noProof/>
            <w:sz w:val="22"/>
            <w:szCs w:val="22"/>
          </w:rPr>
          <w:tab/>
        </w:r>
        <w:r w:rsidR="007E6C39" w:rsidRPr="00451BD4">
          <w:rPr>
            <w:rStyle w:val="Hyperlink"/>
            <w:rFonts w:eastAsiaTheme="majorEastAsia" w:cs="Arial"/>
            <w:b/>
            <w:caps/>
            <w:noProof/>
          </w:rPr>
          <w:t>DBMS setup</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_Toc483216565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10</w:t>
        </w:r>
        <w:r w:rsidR="00292431" w:rsidRPr="00451BD4">
          <w:rPr>
            <w:rFonts w:cs="Arial"/>
            <w:b/>
            <w:noProof/>
            <w:webHidden/>
          </w:rPr>
          <w:fldChar w:fldCharType="end"/>
        </w:r>
      </w:hyperlink>
    </w:p>
    <w:p w14:paraId="008D9529" w14:textId="69ADD5CC" w:rsidR="007E6C39" w:rsidRPr="00451BD4" w:rsidRDefault="0045145A">
      <w:pPr>
        <w:pStyle w:val="TOC1"/>
        <w:rPr>
          <w:rFonts w:eastAsiaTheme="minorEastAsia"/>
          <w:bCs w:val="0"/>
          <w:sz w:val="22"/>
          <w:szCs w:val="22"/>
          <w:lang w:val="en-US"/>
        </w:rPr>
      </w:pPr>
      <w:hyperlink w:anchor="_Toc483216566" w:history="1">
        <w:r w:rsidR="007E6C39" w:rsidRPr="00451BD4">
          <w:rPr>
            <w:rStyle w:val="Hyperlink"/>
            <w:rFonts w:eastAsiaTheme="majorEastAsia"/>
          </w:rPr>
          <w:t>4.7</w:t>
        </w:r>
        <w:r w:rsidR="007E6C39" w:rsidRPr="00451BD4">
          <w:rPr>
            <w:rFonts w:eastAsiaTheme="minorEastAsia"/>
            <w:bCs w:val="0"/>
            <w:sz w:val="22"/>
            <w:szCs w:val="22"/>
            <w:lang w:val="en-US"/>
          </w:rPr>
          <w:tab/>
        </w:r>
        <w:r w:rsidR="007E6C39" w:rsidRPr="00451BD4">
          <w:rPr>
            <w:rStyle w:val="Hyperlink"/>
            <w:rFonts w:eastAsiaTheme="majorEastAsia"/>
          </w:rPr>
          <w:t>Technical operations guide</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_Toc483216566 \h </w:instrText>
        </w:r>
        <w:r w:rsidR="00292431" w:rsidRPr="00451BD4">
          <w:rPr>
            <w:webHidden/>
          </w:rPr>
        </w:r>
        <w:r w:rsidR="00292431" w:rsidRPr="00451BD4">
          <w:rPr>
            <w:webHidden/>
          </w:rPr>
          <w:fldChar w:fldCharType="separate"/>
        </w:r>
        <w:r w:rsidR="002943EC">
          <w:rPr>
            <w:webHidden/>
          </w:rPr>
          <w:t>11</w:t>
        </w:r>
        <w:r w:rsidR="00292431" w:rsidRPr="00451BD4">
          <w:rPr>
            <w:webHidden/>
          </w:rPr>
          <w:fldChar w:fldCharType="end"/>
        </w:r>
      </w:hyperlink>
    </w:p>
    <w:p w14:paraId="529FFCF7" w14:textId="2A7BCB13" w:rsidR="007E6C39" w:rsidRPr="00451BD4" w:rsidRDefault="0045145A">
      <w:pPr>
        <w:pStyle w:val="TOC2"/>
        <w:rPr>
          <w:rFonts w:eastAsiaTheme="minorEastAsia" w:cs="Arial"/>
          <w:b/>
          <w:noProof/>
          <w:sz w:val="22"/>
          <w:szCs w:val="22"/>
        </w:rPr>
      </w:pPr>
      <w:hyperlink w:anchor="_Toc483216567" w:history="1">
        <w:r w:rsidR="007E6C39" w:rsidRPr="00451BD4">
          <w:rPr>
            <w:rStyle w:val="Hyperlink"/>
            <w:rFonts w:eastAsiaTheme="majorEastAsia" w:cs="Arial"/>
            <w:b/>
            <w:noProof/>
          </w:rPr>
          <w:t>4.7.1</w:t>
        </w:r>
        <w:r w:rsidR="007E6C39" w:rsidRPr="00451BD4">
          <w:rPr>
            <w:rFonts w:eastAsiaTheme="minorEastAsia" w:cs="Arial"/>
            <w:b/>
            <w:noProof/>
            <w:sz w:val="22"/>
            <w:szCs w:val="22"/>
          </w:rPr>
          <w:tab/>
        </w:r>
        <w:r w:rsidR="007E6C39" w:rsidRPr="00451BD4">
          <w:rPr>
            <w:rStyle w:val="Hyperlink"/>
            <w:rFonts w:eastAsiaTheme="majorEastAsia" w:cs="Arial"/>
            <w:b/>
            <w:noProof/>
          </w:rPr>
          <w:t>Installation Procedures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_Toc483216567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11</w:t>
        </w:r>
        <w:r w:rsidR="00292431" w:rsidRPr="00451BD4">
          <w:rPr>
            <w:rFonts w:cs="Arial"/>
            <w:b/>
            <w:noProof/>
            <w:webHidden/>
          </w:rPr>
          <w:fldChar w:fldCharType="end"/>
        </w:r>
      </w:hyperlink>
    </w:p>
    <w:p w14:paraId="5EB87CFA" w14:textId="77B3CAB4" w:rsidR="007E6C39" w:rsidRPr="00451BD4" w:rsidRDefault="0045145A">
      <w:pPr>
        <w:pStyle w:val="TOC2"/>
        <w:rPr>
          <w:rFonts w:eastAsiaTheme="minorEastAsia" w:cs="Arial"/>
          <w:b/>
          <w:noProof/>
          <w:sz w:val="22"/>
          <w:szCs w:val="22"/>
        </w:rPr>
      </w:pPr>
      <w:hyperlink w:anchor="_Toc483216568" w:history="1">
        <w:r w:rsidR="007E6C39" w:rsidRPr="00451BD4">
          <w:rPr>
            <w:rStyle w:val="Hyperlink"/>
            <w:rFonts w:eastAsiaTheme="majorEastAsia" w:cs="Arial"/>
            <w:b/>
            <w:noProof/>
          </w:rPr>
          <w:t xml:space="preserve">4.7.2 </w:t>
        </w:r>
        <w:r w:rsidR="007E6C39" w:rsidRPr="00451BD4">
          <w:rPr>
            <w:rFonts w:eastAsiaTheme="minorEastAsia" w:cs="Arial"/>
            <w:b/>
            <w:noProof/>
            <w:sz w:val="22"/>
            <w:szCs w:val="22"/>
          </w:rPr>
          <w:tab/>
        </w:r>
        <w:r w:rsidR="007E6C39" w:rsidRPr="00451BD4">
          <w:rPr>
            <w:rStyle w:val="Hyperlink"/>
            <w:rFonts w:eastAsiaTheme="majorEastAsia" w:cs="Arial"/>
            <w:b/>
            <w:noProof/>
          </w:rPr>
          <w:t>Monthly Server Reboot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_Toc483216568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11</w:t>
        </w:r>
        <w:r w:rsidR="00292431" w:rsidRPr="00451BD4">
          <w:rPr>
            <w:rFonts w:cs="Arial"/>
            <w:b/>
            <w:noProof/>
            <w:webHidden/>
          </w:rPr>
          <w:fldChar w:fldCharType="end"/>
        </w:r>
      </w:hyperlink>
    </w:p>
    <w:p w14:paraId="669F61AD" w14:textId="54A5D6A7" w:rsidR="007E6C39" w:rsidRPr="00451BD4" w:rsidRDefault="0045145A">
      <w:pPr>
        <w:pStyle w:val="TOC2"/>
        <w:rPr>
          <w:rFonts w:eastAsiaTheme="minorEastAsia" w:cs="Arial"/>
          <w:b/>
          <w:noProof/>
          <w:sz w:val="22"/>
          <w:szCs w:val="22"/>
        </w:rPr>
      </w:pPr>
      <w:hyperlink w:anchor="_Toc483216569" w:history="1">
        <w:r w:rsidR="007E6C39" w:rsidRPr="00451BD4">
          <w:rPr>
            <w:rStyle w:val="Hyperlink"/>
            <w:rFonts w:eastAsiaTheme="majorEastAsia" w:cs="Arial"/>
            <w:b/>
            <w:noProof/>
          </w:rPr>
          <w:t>4.7.3</w:t>
        </w:r>
        <w:r w:rsidR="007E6C39" w:rsidRPr="00451BD4">
          <w:rPr>
            <w:rFonts w:eastAsiaTheme="minorEastAsia" w:cs="Arial"/>
            <w:b/>
            <w:noProof/>
            <w:sz w:val="22"/>
            <w:szCs w:val="22"/>
          </w:rPr>
          <w:tab/>
        </w:r>
        <w:r w:rsidR="007E6C39" w:rsidRPr="00451BD4">
          <w:rPr>
            <w:rStyle w:val="Hyperlink"/>
            <w:rFonts w:eastAsiaTheme="majorEastAsia" w:cs="Arial"/>
            <w:b/>
            <w:noProof/>
          </w:rPr>
          <w:t>Backup and Recovery</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_Toc483216569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11</w:t>
        </w:r>
        <w:r w:rsidR="00292431" w:rsidRPr="00451BD4">
          <w:rPr>
            <w:rFonts w:cs="Arial"/>
            <w:b/>
            <w:noProof/>
            <w:webHidden/>
          </w:rPr>
          <w:fldChar w:fldCharType="end"/>
        </w:r>
      </w:hyperlink>
    </w:p>
    <w:p w14:paraId="0B732868" w14:textId="29273270" w:rsidR="007E6C39" w:rsidRPr="00451BD4" w:rsidRDefault="0045145A">
      <w:pPr>
        <w:pStyle w:val="TOC2"/>
        <w:rPr>
          <w:rFonts w:eastAsiaTheme="minorEastAsia" w:cs="Arial"/>
          <w:b/>
          <w:noProof/>
          <w:sz w:val="22"/>
          <w:szCs w:val="22"/>
        </w:rPr>
      </w:pPr>
      <w:hyperlink w:anchor="_Toc483216570" w:history="1">
        <w:r w:rsidR="007E6C39" w:rsidRPr="00451BD4">
          <w:rPr>
            <w:rStyle w:val="Hyperlink"/>
            <w:rFonts w:eastAsiaTheme="majorEastAsia" w:cs="Arial"/>
            <w:b/>
            <w:noProof/>
          </w:rPr>
          <w:t>4.7.4</w:t>
        </w:r>
        <w:r w:rsidR="007E6C39" w:rsidRPr="00451BD4">
          <w:rPr>
            <w:rFonts w:eastAsiaTheme="minorEastAsia" w:cs="Arial"/>
            <w:b/>
            <w:noProof/>
            <w:sz w:val="22"/>
            <w:szCs w:val="22"/>
          </w:rPr>
          <w:tab/>
        </w:r>
        <w:r w:rsidR="007E6C39" w:rsidRPr="00451BD4">
          <w:rPr>
            <w:rStyle w:val="Hyperlink"/>
            <w:rFonts w:eastAsiaTheme="majorEastAsia" w:cs="Arial"/>
            <w:b/>
            <w:noProof/>
          </w:rPr>
          <w:t>System Startup and Restart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_Toc483216570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12</w:t>
        </w:r>
        <w:r w:rsidR="00292431" w:rsidRPr="00451BD4">
          <w:rPr>
            <w:rFonts w:cs="Arial"/>
            <w:b/>
            <w:noProof/>
            <w:webHidden/>
          </w:rPr>
          <w:fldChar w:fldCharType="end"/>
        </w:r>
      </w:hyperlink>
    </w:p>
    <w:p w14:paraId="5BE1C93D" w14:textId="68C966E7" w:rsidR="007E6C39" w:rsidRPr="00451BD4" w:rsidRDefault="0045145A">
      <w:pPr>
        <w:pStyle w:val="TOC3"/>
        <w:rPr>
          <w:rFonts w:eastAsiaTheme="minorEastAsia" w:cs="Arial"/>
          <w:b/>
          <w:noProof/>
          <w:sz w:val="22"/>
          <w:szCs w:val="22"/>
        </w:rPr>
      </w:pPr>
      <w:hyperlink w:anchor="_Toc483216571" w:history="1">
        <w:r w:rsidR="007E6C39" w:rsidRPr="00451BD4">
          <w:rPr>
            <w:rStyle w:val="Hyperlink"/>
            <w:rFonts w:eastAsiaTheme="majorEastAsia" w:cs="Arial"/>
            <w:b/>
            <w:noProof/>
          </w:rPr>
          <w:t>4.7.4.1</w:t>
        </w:r>
        <w:r w:rsidR="007E6C39" w:rsidRPr="00451BD4">
          <w:rPr>
            <w:rFonts w:eastAsiaTheme="minorEastAsia" w:cs="Arial"/>
            <w:b/>
            <w:noProof/>
            <w:sz w:val="22"/>
            <w:szCs w:val="22"/>
          </w:rPr>
          <w:tab/>
        </w:r>
        <w:r w:rsidR="007E6C39" w:rsidRPr="00451BD4">
          <w:rPr>
            <w:rStyle w:val="Hyperlink"/>
            <w:rFonts w:eastAsiaTheme="majorEastAsia" w:cs="Arial"/>
            <w:b/>
            <w:noProof/>
          </w:rPr>
          <w:t>Production Server</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_Toc483216571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12</w:t>
        </w:r>
        <w:r w:rsidR="00292431" w:rsidRPr="00451BD4">
          <w:rPr>
            <w:rFonts w:cs="Arial"/>
            <w:b/>
            <w:noProof/>
            <w:webHidden/>
          </w:rPr>
          <w:fldChar w:fldCharType="end"/>
        </w:r>
      </w:hyperlink>
    </w:p>
    <w:p w14:paraId="7FF2107C" w14:textId="1A4A1514" w:rsidR="007E6C39" w:rsidRPr="00451BD4" w:rsidRDefault="0045145A">
      <w:pPr>
        <w:pStyle w:val="TOC3"/>
        <w:rPr>
          <w:rFonts w:eastAsiaTheme="minorEastAsia" w:cs="Arial"/>
          <w:b/>
          <w:noProof/>
          <w:sz w:val="22"/>
          <w:szCs w:val="22"/>
        </w:rPr>
      </w:pPr>
      <w:hyperlink w:anchor="_Toc483216572" w:history="1">
        <w:r w:rsidR="007E6C39" w:rsidRPr="00451BD4">
          <w:rPr>
            <w:rStyle w:val="Hyperlink"/>
            <w:rFonts w:eastAsiaTheme="majorEastAsia" w:cs="Arial"/>
            <w:b/>
            <w:noProof/>
          </w:rPr>
          <w:t>4.7.4.2</w:t>
        </w:r>
        <w:r w:rsidR="007E6C39" w:rsidRPr="00451BD4">
          <w:rPr>
            <w:rFonts w:eastAsiaTheme="minorEastAsia" w:cs="Arial"/>
            <w:b/>
            <w:noProof/>
            <w:sz w:val="22"/>
            <w:szCs w:val="22"/>
          </w:rPr>
          <w:tab/>
        </w:r>
        <w:r w:rsidR="007E6C39" w:rsidRPr="00451BD4">
          <w:rPr>
            <w:rStyle w:val="Hyperlink"/>
            <w:rFonts w:eastAsiaTheme="majorEastAsia" w:cs="Arial"/>
            <w:b/>
            <w:noProof/>
          </w:rPr>
          <w:t>DR Server</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_Toc483216572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13</w:t>
        </w:r>
        <w:r w:rsidR="00292431" w:rsidRPr="00451BD4">
          <w:rPr>
            <w:rFonts w:cs="Arial"/>
            <w:b/>
            <w:noProof/>
            <w:webHidden/>
          </w:rPr>
          <w:fldChar w:fldCharType="end"/>
        </w:r>
      </w:hyperlink>
    </w:p>
    <w:p w14:paraId="046F5166" w14:textId="46F41AAD" w:rsidR="007E6C39" w:rsidRPr="00451BD4" w:rsidRDefault="0045145A">
      <w:pPr>
        <w:pStyle w:val="TOC2"/>
        <w:rPr>
          <w:rFonts w:eastAsiaTheme="minorEastAsia" w:cs="Arial"/>
          <w:b/>
          <w:noProof/>
          <w:sz w:val="22"/>
          <w:szCs w:val="22"/>
        </w:rPr>
      </w:pPr>
      <w:hyperlink w:anchor="_Toc483216573" w:history="1">
        <w:r w:rsidR="007E6C39" w:rsidRPr="00451BD4">
          <w:rPr>
            <w:rStyle w:val="Hyperlink"/>
            <w:rFonts w:eastAsiaTheme="majorEastAsia" w:cs="Arial"/>
            <w:b/>
            <w:noProof/>
          </w:rPr>
          <w:t>4.7.5</w:t>
        </w:r>
        <w:r w:rsidR="007E6C39" w:rsidRPr="00451BD4">
          <w:rPr>
            <w:rFonts w:eastAsiaTheme="minorEastAsia" w:cs="Arial"/>
            <w:b/>
            <w:noProof/>
            <w:sz w:val="22"/>
            <w:szCs w:val="22"/>
          </w:rPr>
          <w:tab/>
        </w:r>
        <w:r w:rsidR="007E6C39" w:rsidRPr="00451BD4">
          <w:rPr>
            <w:rStyle w:val="Hyperlink"/>
            <w:rFonts w:eastAsiaTheme="majorEastAsia" w:cs="Arial"/>
            <w:b/>
            <w:noProof/>
          </w:rPr>
          <w:t>System Shutdown</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_Toc483216573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13</w:t>
        </w:r>
        <w:r w:rsidR="00292431" w:rsidRPr="00451BD4">
          <w:rPr>
            <w:rFonts w:cs="Arial"/>
            <w:b/>
            <w:noProof/>
            <w:webHidden/>
          </w:rPr>
          <w:fldChar w:fldCharType="end"/>
        </w:r>
      </w:hyperlink>
    </w:p>
    <w:p w14:paraId="3D925C58" w14:textId="0BB81268" w:rsidR="007E6C39" w:rsidRPr="00451BD4" w:rsidRDefault="0045145A" w:rsidP="00AA2D30">
      <w:pPr>
        <w:pStyle w:val="TOC2"/>
        <w:tabs>
          <w:tab w:val="left" w:pos="8625"/>
        </w:tabs>
        <w:rPr>
          <w:rFonts w:eastAsiaTheme="minorEastAsia" w:cs="Arial"/>
          <w:b/>
          <w:noProof/>
          <w:sz w:val="22"/>
          <w:szCs w:val="22"/>
        </w:rPr>
      </w:pPr>
      <w:hyperlink w:anchor="_Toc483216574" w:history="1">
        <w:r w:rsidR="007E6C39" w:rsidRPr="00451BD4">
          <w:rPr>
            <w:rStyle w:val="Hyperlink"/>
            <w:rFonts w:eastAsiaTheme="majorEastAsia" w:cs="Arial"/>
            <w:b/>
            <w:noProof/>
          </w:rPr>
          <w:t>4.7.6</w:t>
        </w:r>
        <w:r w:rsidR="007E6C39" w:rsidRPr="00451BD4">
          <w:rPr>
            <w:rFonts w:eastAsiaTheme="minorEastAsia" w:cs="Arial"/>
            <w:b/>
            <w:noProof/>
            <w:sz w:val="22"/>
            <w:szCs w:val="22"/>
          </w:rPr>
          <w:tab/>
        </w:r>
        <w:r w:rsidR="007E6C39" w:rsidRPr="00451BD4">
          <w:rPr>
            <w:rStyle w:val="Hyperlink"/>
            <w:rFonts w:eastAsiaTheme="majorEastAsia" w:cs="Arial"/>
            <w:b/>
            <w:noProof/>
          </w:rPr>
          <w:t>Monitoring Tools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_Toc483216574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13</w:t>
        </w:r>
        <w:r w:rsidR="00292431" w:rsidRPr="00451BD4">
          <w:rPr>
            <w:rFonts w:cs="Arial"/>
            <w:b/>
            <w:noProof/>
            <w:webHidden/>
          </w:rPr>
          <w:fldChar w:fldCharType="end"/>
        </w:r>
      </w:hyperlink>
      <w:r w:rsidR="00AA2D30" w:rsidRPr="00451BD4">
        <w:rPr>
          <w:rFonts w:cs="Arial"/>
          <w:b/>
          <w:noProof/>
        </w:rPr>
        <w:tab/>
      </w:r>
    </w:p>
    <w:p w14:paraId="32ED6ED7" w14:textId="2FB28940" w:rsidR="007E6C39" w:rsidRPr="00451BD4" w:rsidRDefault="0045145A">
      <w:pPr>
        <w:pStyle w:val="TOC2"/>
        <w:rPr>
          <w:rFonts w:eastAsiaTheme="minorEastAsia" w:cs="Arial"/>
          <w:b/>
          <w:noProof/>
          <w:sz w:val="22"/>
          <w:szCs w:val="22"/>
        </w:rPr>
      </w:pPr>
      <w:hyperlink w:anchor="_Toc483216575" w:history="1">
        <w:r w:rsidR="007E6C39" w:rsidRPr="00451BD4">
          <w:rPr>
            <w:rStyle w:val="Hyperlink"/>
            <w:rFonts w:eastAsiaTheme="majorEastAsia" w:cs="Arial"/>
            <w:b/>
            <w:noProof/>
          </w:rPr>
          <w:t>4.7.7</w:t>
        </w:r>
        <w:r w:rsidR="007E6C39" w:rsidRPr="00451BD4">
          <w:rPr>
            <w:rFonts w:eastAsiaTheme="minorEastAsia" w:cs="Arial"/>
            <w:b/>
            <w:noProof/>
            <w:sz w:val="22"/>
            <w:szCs w:val="22"/>
          </w:rPr>
          <w:tab/>
        </w:r>
        <w:r w:rsidR="007E6C39" w:rsidRPr="00451BD4">
          <w:rPr>
            <w:rStyle w:val="Hyperlink"/>
            <w:rFonts w:eastAsiaTheme="majorEastAsia" w:cs="Arial"/>
            <w:b/>
            <w:noProof/>
          </w:rPr>
          <w:t>Source Code Version Control</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_Toc483216575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13</w:t>
        </w:r>
        <w:r w:rsidR="00292431" w:rsidRPr="00451BD4">
          <w:rPr>
            <w:rFonts w:cs="Arial"/>
            <w:b/>
            <w:noProof/>
            <w:webHidden/>
          </w:rPr>
          <w:fldChar w:fldCharType="end"/>
        </w:r>
      </w:hyperlink>
    </w:p>
    <w:p w14:paraId="59C203E6" w14:textId="3F97EA4E" w:rsidR="007E6C39" w:rsidRPr="00451BD4" w:rsidRDefault="0045145A">
      <w:pPr>
        <w:pStyle w:val="TOC2"/>
        <w:rPr>
          <w:rFonts w:eastAsiaTheme="minorEastAsia" w:cs="Arial"/>
          <w:b/>
          <w:noProof/>
          <w:sz w:val="22"/>
          <w:szCs w:val="22"/>
        </w:rPr>
      </w:pPr>
      <w:hyperlink w:anchor="_Toc483216576" w:history="1">
        <w:r w:rsidR="007E6C39" w:rsidRPr="00451BD4">
          <w:rPr>
            <w:rStyle w:val="Hyperlink"/>
            <w:rFonts w:eastAsiaTheme="majorEastAsia" w:cs="Arial"/>
            <w:b/>
            <w:noProof/>
          </w:rPr>
          <w:t xml:space="preserve">GATS </w:t>
        </w:r>
        <w:r w:rsidR="007E6C39" w:rsidRPr="00451BD4">
          <w:rPr>
            <w:rStyle w:val="Hyperlink"/>
            <w:rFonts w:eastAsiaTheme="majorEastAsia" w:cs="Arial"/>
            <w:b/>
            <w:caps/>
            <w:noProof/>
          </w:rPr>
          <w:t>Binaries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_Toc483216576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13</w:t>
        </w:r>
        <w:r w:rsidR="00292431" w:rsidRPr="00451BD4">
          <w:rPr>
            <w:rFonts w:cs="Arial"/>
            <w:b/>
            <w:noProof/>
            <w:webHidden/>
          </w:rPr>
          <w:fldChar w:fldCharType="end"/>
        </w:r>
      </w:hyperlink>
    </w:p>
    <w:p w14:paraId="031C6793" w14:textId="42BEF4D0" w:rsidR="007E6C39" w:rsidRPr="00451BD4" w:rsidRDefault="0045145A">
      <w:pPr>
        <w:pStyle w:val="TOC2"/>
        <w:rPr>
          <w:rFonts w:eastAsiaTheme="minorEastAsia" w:cs="Arial"/>
          <w:b/>
          <w:noProof/>
          <w:sz w:val="22"/>
          <w:szCs w:val="22"/>
        </w:rPr>
      </w:pPr>
      <w:hyperlink w:anchor="_Toc483216577" w:history="1">
        <w:r w:rsidR="007E6C39" w:rsidRPr="00451BD4">
          <w:rPr>
            <w:rStyle w:val="Hyperlink"/>
            <w:rFonts w:eastAsiaTheme="majorEastAsia" w:cs="Arial"/>
            <w:b/>
            <w:noProof/>
          </w:rPr>
          <w:t>4.7.8</w:t>
        </w:r>
        <w:r w:rsidR="007E6C39" w:rsidRPr="00451BD4">
          <w:rPr>
            <w:rFonts w:eastAsiaTheme="minorEastAsia" w:cs="Arial"/>
            <w:b/>
            <w:noProof/>
            <w:sz w:val="22"/>
            <w:szCs w:val="22"/>
          </w:rPr>
          <w:tab/>
        </w:r>
        <w:r w:rsidR="007E6C39" w:rsidRPr="00451BD4">
          <w:rPr>
            <w:rStyle w:val="Hyperlink"/>
            <w:rFonts w:eastAsiaTheme="majorEastAsia" w:cs="Arial"/>
            <w:b/>
            <w:noProof/>
          </w:rPr>
          <w:t>Preparation of Production Environment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_Toc483216577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73BE1DC8" w14:textId="7298D2B0" w:rsidR="007E6C39" w:rsidRPr="00451BD4" w:rsidRDefault="0045145A">
      <w:pPr>
        <w:pStyle w:val="TOC3"/>
        <w:rPr>
          <w:rFonts w:eastAsiaTheme="minorEastAsia" w:cs="Arial"/>
          <w:b/>
          <w:noProof/>
          <w:sz w:val="22"/>
          <w:szCs w:val="22"/>
        </w:rPr>
      </w:pPr>
      <w:hyperlink w:anchor="_Toc483216578" w:history="1">
        <w:r w:rsidR="007E6C39" w:rsidRPr="00451BD4">
          <w:rPr>
            <w:rStyle w:val="Hyperlink"/>
            <w:rFonts w:eastAsiaTheme="majorEastAsia" w:cs="Arial"/>
            <w:b/>
            <w:caps/>
            <w:noProof/>
          </w:rPr>
          <w:t>4.7.8.1</w:t>
        </w:r>
        <w:r w:rsidR="007E6C39" w:rsidRPr="00451BD4">
          <w:rPr>
            <w:rFonts w:eastAsiaTheme="minorEastAsia" w:cs="Arial"/>
            <w:b/>
            <w:noProof/>
            <w:sz w:val="22"/>
            <w:szCs w:val="22"/>
          </w:rPr>
          <w:tab/>
        </w:r>
        <w:r w:rsidR="007E6C39" w:rsidRPr="00451BD4">
          <w:rPr>
            <w:rStyle w:val="Hyperlink"/>
            <w:rFonts w:eastAsiaTheme="majorEastAsia" w:cs="Arial"/>
            <w:b/>
            <w:caps/>
            <w:noProof/>
          </w:rPr>
          <w:t>Program / Macro</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_Toc483216578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5F898861" w14:textId="4AEF011A" w:rsidR="007E6C39" w:rsidRPr="00451BD4" w:rsidRDefault="0045145A">
      <w:pPr>
        <w:pStyle w:val="TOC3"/>
        <w:rPr>
          <w:rFonts w:eastAsiaTheme="minorEastAsia" w:cs="Arial"/>
          <w:b/>
          <w:noProof/>
          <w:sz w:val="22"/>
          <w:szCs w:val="22"/>
        </w:rPr>
      </w:pPr>
      <w:hyperlink w:anchor="_Toc483216579" w:history="1">
        <w:r w:rsidR="007E6C39" w:rsidRPr="00451BD4">
          <w:rPr>
            <w:rStyle w:val="Hyperlink"/>
            <w:rFonts w:eastAsiaTheme="majorEastAsia" w:cs="Arial"/>
            <w:b/>
            <w:caps/>
            <w:noProof/>
          </w:rPr>
          <w:t>4.7.8.2</w:t>
        </w:r>
        <w:r w:rsidR="007E6C39" w:rsidRPr="00451BD4">
          <w:rPr>
            <w:rFonts w:eastAsiaTheme="minorEastAsia" w:cs="Arial"/>
            <w:b/>
            <w:noProof/>
            <w:sz w:val="22"/>
            <w:szCs w:val="22"/>
          </w:rPr>
          <w:tab/>
        </w:r>
        <w:r w:rsidR="007E6C39" w:rsidRPr="00451BD4">
          <w:rPr>
            <w:rStyle w:val="Hyperlink"/>
            <w:rFonts w:eastAsiaTheme="majorEastAsia" w:cs="Arial"/>
            <w:b/>
            <w:caps/>
            <w:noProof/>
          </w:rPr>
          <w:t>Network Definitions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_Toc483216579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3A41D26C" w14:textId="7530EB16" w:rsidR="007E6C39" w:rsidRPr="00451BD4" w:rsidRDefault="0045145A">
      <w:pPr>
        <w:pStyle w:val="TOC3"/>
        <w:rPr>
          <w:rFonts w:eastAsiaTheme="minorEastAsia" w:cs="Arial"/>
          <w:b/>
          <w:noProof/>
          <w:sz w:val="22"/>
          <w:szCs w:val="22"/>
        </w:rPr>
      </w:pPr>
      <w:hyperlink w:anchor="_Toc483216580" w:history="1">
        <w:r w:rsidR="007E6C39" w:rsidRPr="00451BD4">
          <w:rPr>
            <w:rStyle w:val="Hyperlink"/>
            <w:rFonts w:eastAsiaTheme="majorEastAsia" w:cs="Arial"/>
            <w:b/>
            <w:caps/>
            <w:noProof/>
          </w:rPr>
          <w:t>4.7.8.3</w:t>
        </w:r>
        <w:r w:rsidR="007E6C39" w:rsidRPr="00451BD4">
          <w:rPr>
            <w:rFonts w:eastAsiaTheme="minorEastAsia" w:cs="Arial"/>
            <w:b/>
            <w:noProof/>
            <w:sz w:val="22"/>
            <w:szCs w:val="22"/>
          </w:rPr>
          <w:tab/>
        </w:r>
        <w:r w:rsidR="007E6C39" w:rsidRPr="00451BD4">
          <w:rPr>
            <w:rStyle w:val="Hyperlink"/>
            <w:rFonts w:eastAsiaTheme="majorEastAsia" w:cs="Arial"/>
            <w:b/>
            <w:caps/>
            <w:noProof/>
          </w:rPr>
          <w:t>Desktop Configuration</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_Toc483216580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0A324344" w14:textId="4DCB55F7" w:rsidR="007E6C39" w:rsidRPr="00451BD4" w:rsidRDefault="0045145A">
      <w:pPr>
        <w:pStyle w:val="TOC2"/>
        <w:rPr>
          <w:rFonts w:eastAsiaTheme="minorEastAsia" w:cs="Arial"/>
          <w:b/>
          <w:noProof/>
          <w:sz w:val="22"/>
          <w:szCs w:val="22"/>
        </w:rPr>
      </w:pPr>
      <w:hyperlink w:anchor="_Toc483216581" w:history="1">
        <w:r w:rsidR="007E6C39" w:rsidRPr="00451BD4">
          <w:rPr>
            <w:rStyle w:val="Hyperlink"/>
            <w:rFonts w:eastAsiaTheme="majorEastAsia" w:cs="Arial"/>
            <w:b/>
            <w:noProof/>
          </w:rPr>
          <w:t>4.7.9</w:t>
        </w:r>
        <w:r w:rsidR="007E6C39" w:rsidRPr="00451BD4">
          <w:rPr>
            <w:rFonts w:eastAsiaTheme="minorEastAsia" w:cs="Arial"/>
            <w:b/>
            <w:noProof/>
            <w:sz w:val="22"/>
            <w:szCs w:val="22"/>
          </w:rPr>
          <w:tab/>
        </w:r>
        <w:r w:rsidR="007E6C39" w:rsidRPr="00451BD4">
          <w:rPr>
            <w:rStyle w:val="Hyperlink"/>
            <w:rFonts w:eastAsiaTheme="majorEastAsia" w:cs="Arial"/>
            <w:b/>
            <w:noProof/>
          </w:rPr>
          <w:t>Batch Jobs</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_Toc483216581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454B4CDD" w14:textId="03FB501B" w:rsidR="007E6C39" w:rsidRPr="00451BD4" w:rsidRDefault="0045145A">
      <w:pPr>
        <w:pStyle w:val="TOC2"/>
        <w:rPr>
          <w:rFonts w:eastAsiaTheme="minorEastAsia" w:cs="Arial"/>
          <w:b/>
          <w:noProof/>
          <w:sz w:val="22"/>
          <w:szCs w:val="22"/>
        </w:rPr>
      </w:pPr>
      <w:hyperlink w:anchor="_Toc483216582" w:history="1">
        <w:r w:rsidR="007E6C39" w:rsidRPr="00451BD4">
          <w:rPr>
            <w:rStyle w:val="Hyperlink"/>
            <w:rFonts w:eastAsiaTheme="majorEastAsia" w:cs="Arial"/>
            <w:b/>
            <w:noProof/>
          </w:rPr>
          <w:t>4.7.10</w:t>
        </w:r>
        <w:r w:rsidR="007E6C39" w:rsidRPr="00451BD4">
          <w:rPr>
            <w:rFonts w:eastAsiaTheme="minorEastAsia" w:cs="Arial"/>
            <w:b/>
            <w:noProof/>
            <w:sz w:val="22"/>
            <w:szCs w:val="22"/>
          </w:rPr>
          <w:tab/>
        </w:r>
        <w:r w:rsidR="007E6C39" w:rsidRPr="00451BD4">
          <w:rPr>
            <w:rStyle w:val="Hyperlink"/>
            <w:rFonts w:eastAsiaTheme="majorEastAsia" w:cs="Arial"/>
            <w:b/>
            <w:noProof/>
          </w:rPr>
          <w:t>Report Management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_Toc483216582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74D086DC" w14:textId="4864641F" w:rsidR="007E6C39" w:rsidRPr="00451BD4" w:rsidRDefault="0045145A">
      <w:pPr>
        <w:pStyle w:val="TOC2"/>
        <w:rPr>
          <w:rFonts w:eastAsiaTheme="minorEastAsia" w:cs="Arial"/>
          <w:b/>
          <w:noProof/>
          <w:sz w:val="22"/>
          <w:szCs w:val="22"/>
        </w:rPr>
      </w:pPr>
      <w:hyperlink w:anchor="_Toc483216583" w:history="1">
        <w:r w:rsidR="007E6C39" w:rsidRPr="00451BD4">
          <w:rPr>
            <w:rStyle w:val="Hyperlink"/>
            <w:rFonts w:eastAsiaTheme="majorEastAsia" w:cs="Arial"/>
            <w:b/>
            <w:noProof/>
          </w:rPr>
          <w:t>4.7.11</w:t>
        </w:r>
        <w:r w:rsidR="007E6C39" w:rsidRPr="00451BD4">
          <w:rPr>
            <w:rFonts w:eastAsiaTheme="minorEastAsia" w:cs="Arial"/>
            <w:b/>
            <w:noProof/>
            <w:sz w:val="22"/>
            <w:szCs w:val="22"/>
          </w:rPr>
          <w:tab/>
        </w:r>
        <w:r w:rsidR="007E6C39" w:rsidRPr="00451BD4">
          <w:rPr>
            <w:rStyle w:val="Hyperlink"/>
            <w:rFonts w:eastAsiaTheme="majorEastAsia" w:cs="Arial"/>
            <w:b/>
            <w:noProof/>
          </w:rPr>
          <w:t>Baseline Performance Information</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_Toc483216583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14</w:t>
        </w:r>
        <w:r w:rsidR="00292431" w:rsidRPr="00451BD4">
          <w:rPr>
            <w:rFonts w:cs="Arial"/>
            <w:b/>
            <w:noProof/>
            <w:webHidden/>
          </w:rPr>
          <w:fldChar w:fldCharType="end"/>
        </w:r>
      </w:hyperlink>
    </w:p>
    <w:p w14:paraId="7ED2982F" w14:textId="18D2AACB" w:rsidR="007E6C39" w:rsidRPr="00451BD4" w:rsidRDefault="0045145A">
      <w:pPr>
        <w:pStyle w:val="TOC1"/>
        <w:rPr>
          <w:rFonts w:eastAsiaTheme="minorEastAsia"/>
          <w:bCs w:val="0"/>
          <w:sz w:val="22"/>
          <w:szCs w:val="22"/>
          <w:lang w:val="en-US"/>
        </w:rPr>
      </w:pPr>
      <w:hyperlink w:anchor="_Toc483216584" w:history="1">
        <w:r w:rsidR="007E6C39" w:rsidRPr="00451BD4">
          <w:rPr>
            <w:rStyle w:val="Hyperlink"/>
            <w:rFonts w:eastAsiaTheme="majorEastAsia"/>
            <w:caps/>
          </w:rPr>
          <w:t>4.8</w:t>
        </w:r>
        <w:r w:rsidR="007E6C39" w:rsidRPr="00451BD4">
          <w:rPr>
            <w:rFonts w:eastAsiaTheme="minorEastAsia"/>
            <w:bCs w:val="0"/>
            <w:sz w:val="22"/>
            <w:szCs w:val="22"/>
            <w:lang w:val="en-US"/>
          </w:rPr>
          <w:tab/>
        </w:r>
        <w:r w:rsidR="007E6C39" w:rsidRPr="00451BD4">
          <w:rPr>
            <w:rStyle w:val="Hyperlink"/>
            <w:rFonts w:eastAsiaTheme="majorEastAsia"/>
            <w:caps/>
          </w:rPr>
          <w:t>Maintenance and support</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_Toc483216584 \h </w:instrText>
        </w:r>
        <w:r w:rsidR="00292431" w:rsidRPr="00451BD4">
          <w:rPr>
            <w:webHidden/>
          </w:rPr>
        </w:r>
        <w:r w:rsidR="00292431" w:rsidRPr="00451BD4">
          <w:rPr>
            <w:webHidden/>
          </w:rPr>
          <w:fldChar w:fldCharType="separate"/>
        </w:r>
        <w:r w:rsidR="002943EC">
          <w:rPr>
            <w:webHidden/>
          </w:rPr>
          <w:t>14</w:t>
        </w:r>
        <w:r w:rsidR="00292431" w:rsidRPr="00451BD4">
          <w:rPr>
            <w:webHidden/>
          </w:rPr>
          <w:fldChar w:fldCharType="end"/>
        </w:r>
      </w:hyperlink>
    </w:p>
    <w:p w14:paraId="7025436C" w14:textId="3E39F73D" w:rsidR="007E6C39" w:rsidRPr="00451BD4" w:rsidRDefault="0045145A">
      <w:pPr>
        <w:pStyle w:val="TOC2"/>
        <w:rPr>
          <w:rFonts w:eastAsiaTheme="minorEastAsia" w:cs="Arial"/>
          <w:b/>
          <w:noProof/>
          <w:sz w:val="22"/>
          <w:szCs w:val="22"/>
        </w:rPr>
      </w:pPr>
      <w:hyperlink w:anchor="_Toc483216585" w:history="1">
        <w:r w:rsidR="007E6C39" w:rsidRPr="00451BD4">
          <w:rPr>
            <w:rStyle w:val="Hyperlink"/>
            <w:rFonts w:eastAsiaTheme="majorEastAsia" w:cs="Arial"/>
            <w:b/>
            <w:noProof/>
          </w:rPr>
          <w:t>4.8.1</w:t>
        </w:r>
        <w:r w:rsidR="007E6C39" w:rsidRPr="00451BD4">
          <w:rPr>
            <w:rFonts w:eastAsiaTheme="minorEastAsia" w:cs="Arial"/>
            <w:b/>
            <w:noProof/>
            <w:sz w:val="22"/>
            <w:szCs w:val="22"/>
          </w:rPr>
          <w:tab/>
        </w:r>
        <w:r w:rsidR="007E6C39" w:rsidRPr="00451BD4">
          <w:rPr>
            <w:rStyle w:val="Hyperlink"/>
            <w:rFonts w:eastAsiaTheme="majorEastAsia" w:cs="Arial"/>
            <w:b/>
            <w:noProof/>
          </w:rPr>
          <w:t>Problem Logging</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_Toc483216585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15</w:t>
        </w:r>
        <w:r w:rsidR="00292431" w:rsidRPr="00451BD4">
          <w:rPr>
            <w:rFonts w:cs="Arial"/>
            <w:b/>
            <w:noProof/>
            <w:webHidden/>
          </w:rPr>
          <w:fldChar w:fldCharType="end"/>
        </w:r>
      </w:hyperlink>
    </w:p>
    <w:p w14:paraId="60988C48" w14:textId="2379DF3F" w:rsidR="007E6C39" w:rsidRPr="00451BD4" w:rsidRDefault="0045145A">
      <w:pPr>
        <w:pStyle w:val="TOC2"/>
        <w:rPr>
          <w:rFonts w:eastAsiaTheme="minorEastAsia" w:cs="Arial"/>
          <w:b/>
          <w:noProof/>
          <w:sz w:val="22"/>
          <w:szCs w:val="22"/>
        </w:rPr>
      </w:pPr>
      <w:hyperlink w:anchor="_Toc483216586" w:history="1">
        <w:r w:rsidR="007E6C39" w:rsidRPr="00451BD4">
          <w:rPr>
            <w:rStyle w:val="Hyperlink"/>
            <w:rFonts w:eastAsiaTheme="majorEastAsia" w:cs="Arial"/>
            <w:b/>
            <w:noProof/>
          </w:rPr>
          <w:t>4.8.2</w:t>
        </w:r>
        <w:r w:rsidR="007E6C39" w:rsidRPr="00451BD4">
          <w:rPr>
            <w:rFonts w:eastAsiaTheme="minorEastAsia" w:cs="Arial"/>
            <w:b/>
            <w:noProof/>
            <w:sz w:val="22"/>
            <w:szCs w:val="22"/>
          </w:rPr>
          <w:tab/>
        </w:r>
        <w:r w:rsidR="007E6C39" w:rsidRPr="00451BD4">
          <w:rPr>
            <w:rStyle w:val="Hyperlink"/>
            <w:rFonts w:eastAsiaTheme="majorEastAsia" w:cs="Arial"/>
            <w:b/>
            <w:noProof/>
          </w:rPr>
          <w:t>Problem Categorization and Escalation</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_Toc483216586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15</w:t>
        </w:r>
        <w:r w:rsidR="00292431" w:rsidRPr="00451BD4">
          <w:rPr>
            <w:rFonts w:cs="Arial"/>
            <w:b/>
            <w:noProof/>
            <w:webHidden/>
          </w:rPr>
          <w:fldChar w:fldCharType="end"/>
        </w:r>
      </w:hyperlink>
    </w:p>
    <w:p w14:paraId="574A7E59" w14:textId="731B5212" w:rsidR="007E6C39" w:rsidRPr="00451BD4" w:rsidRDefault="0045145A">
      <w:pPr>
        <w:pStyle w:val="TOC2"/>
        <w:rPr>
          <w:rFonts w:eastAsiaTheme="minorEastAsia" w:cs="Arial"/>
          <w:b/>
          <w:noProof/>
          <w:sz w:val="22"/>
          <w:szCs w:val="22"/>
        </w:rPr>
      </w:pPr>
      <w:hyperlink w:anchor="_Toc483216587" w:history="1">
        <w:r w:rsidR="007E6C39" w:rsidRPr="00451BD4">
          <w:rPr>
            <w:rStyle w:val="Hyperlink"/>
            <w:rFonts w:eastAsiaTheme="majorEastAsia" w:cs="Arial"/>
            <w:b/>
            <w:noProof/>
          </w:rPr>
          <w:t>4.8.3</w:t>
        </w:r>
        <w:r w:rsidR="007E6C39" w:rsidRPr="00451BD4">
          <w:rPr>
            <w:rFonts w:eastAsiaTheme="minorEastAsia" w:cs="Arial"/>
            <w:b/>
            <w:noProof/>
            <w:sz w:val="22"/>
            <w:szCs w:val="22"/>
          </w:rPr>
          <w:tab/>
        </w:r>
        <w:r w:rsidR="007E6C39" w:rsidRPr="00451BD4">
          <w:rPr>
            <w:rStyle w:val="Hyperlink"/>
            <w:rFonts w:eastAsiaTheme="majorEastAsia" w:cs="Arial"/>
            <w:b/>
            <w:noProof/>
          </w:rPr>
          <w:t>Application / Technical Support</w:t>
        </w:r>
        <w:r w:rsidR="007E6C39" w:rsidRPr="00451BD4">
          <w:rPr>
            <w:rFonts w:cs="Arial"/>
            <w:b/>
            <w:noProof/>
            <w:webHidden/>
          </w:rPr>
          <w:tab/>
        </w:r>
        <w:r w:rsidR="00662602" w:rsidRPr="00451BD4">
          <w:rPr>
            <w:rFonts w:cs="Arial"/>
            <w:b/>
            <w:noProof/>
            <w:webHidden/>
          </w:rPr>
          <w:t>4-</w:t>
        </w:r>
        <w:r w:rsidR="00292431" w:rsidRPr="00451BD4">
          <w:rPr>
            <w:rFonts w:cs="Arial"/>
            <w:b/>
            <w:noProof/>
            <w:webHidden/>
          </w:rPr>
          <w:fldChar w:fldCharType="begin"/>
        </w:r>
        <w:r w:rsidR="007E6C39" w:rsidRPr="00451BD4">
          <w:rPr>
            <w:rFonts w:cs="Arial"/>
            <w:b/>
            <w:noProof/>
            <w:webHidden/>
          </w:rPr>
          <w:instrText xml:space="preserve"> PAGEREF _Toc483216587 \h </w:instrText>
        </w:r>
        <w:r w:rsidR="00292431" w:rsidRPr="00451BD4">
          <w:rPr>
            <w:rFonts w:cs="Arial"/>
            <w:b/>
            <w:noProof/>
            <w:webHidden/>
          </w:rPr>
        </w:r>
        <w:r w:rsidR="00292431" w:rsidRPr="00451BD4">
          <w:rPr>
            <w:rFonts w:cs="Arial"/>
            <w:b/>
            <w:noProof/>
            <w:webHidden/>
          </w:rPr>
          <w:fldChar w:fldCharType="separate"/>
        </w:r>
        <w:r w:rsidR="002943EC">
          <w:rPr>
            <w:rFonts w:cs="Arial"/>
            <w:b/>
            <w:noProof/>
            <w:webHidden/>
          </w:rPr>
          <w:t>16</w:t>
        </w:r>
        <w:r w:rsidR="00292431" w:rsidRPr="00451BD4">
          <w:rPr>
            <w:rFonts w:cs="Arial"/>
            <w:b/>
            <w:noProof/>
            <w:webHidden/>
          </w:rPr>
          <w:fldChar w:fldCharType="end"/>
        </w:r>
      </w:hyperlink>
    </w:p>
    <w:p w14:paraId="5FDDEE27" w14:textId="77777777" w:rsidR="007E6C39" w:rsidRPr="00451BD4" w:rsidRDefault="0045145A">
      <w:pPr>
        <w:pStyle w:val="TOC1"/>
        <w:rPr>
          <w:rFonts w:eastAsiaTheme="minorEastAsia"/>
          <w:bCs w:val="0"/>
          <w:sz w:val="22"/>
          <w:szCs w:val="22"/>
          <w:lang w:val="en-US"/>
        </w:rPr>
      </w:pPr>
      <w:hyperlink w:anchor="_Toc483216588" w:history="1">
        <w:r w:rsidR="007E6C39" w:rsidRPr="00451BD4">
          <w:rPr>
            <w:rStyle w:val="Hyperlink"/>
            <w:rFonts w:eastAsiaTheme="majorEastAsia"/>
            <w:caps/>
          </w:rPr>
          <w:t>4.9</w:t>
        </w:r>
        <w:r w:rsidR="007E6C39" w:rsidRPr="00451BD4">
          <w:rPr>
            <w:rFonts w:eastAsiaTheme="minorEastAsia"/>
            <w:bCs w:val="0"/>
            <w:sz w:val="22"/>
            <w:szCs w:val="22"/>
            <w:lang w:val="en-US"/>
          </w:rPr>
          <w:tab/>
        </w:r>
        <w:r w:rsidR="007E6C39" w:rsidRPr="00451BD4">
          <w:rPr>
            <w:rStyle w:val="Hyperlink"/>
            <w:rFonts w:eastAsiaTheme="majorEastAsia"/>
            <w:caps/>
          </w:rPr>
          <w:t>User guide</w:t>
        </w:r>
        <w:r w:rsidR="007E6C39" w:rsidRPr="00451BD4">
          <w:rPr>
            <w:webHidden/>
          </w:rPr>
          <w:tab/>
        </w:r>
        <w:r w:rsidR="00662602" w:rsidRPr="00451BD4">
          <w:rPr>
            <w:webHidden/>
          </w:rPr>
          <w:t>4</w:t>
        </w:r>
        <w:r w:rsidR="00222233" w:rsidRPr="00451BD4">
          <w:rPr>
            <w:webHidden/>
          </w:rPr>
          <w:t>-18</w:t>
        </w:r>
      </w:hyperlink>
    </w:p>
    <w:p w14:paraId="6006357E" w14:textId="77777777" w:rsidR="007E6C39" w:rsidRPr="00451BD4" w:rsidRDefault="0045145A" w:rsidP="00E81C1A">
      <w:pPr>
        <w:pStyle w:val="TOC2"/>
        <w:rPr>
          <w:rFonts w:eastAsiaTheme="minorEastAsia" w:cs="Arial"/>
          <w:bCs/>
          <w:sz w:val="22"/>
          <w:szCs w:val="22"/>
        </w:rPr>
      </w:pPr>
      <w:hyperlink w:anchor="_Toc483216589" w:history="1">
        <w:r w:rsidR="007E6C39" w:rsidRPr="00451BD4">
          <w:rPr>
            <w:rStyle w:val="Hyperlink"/>
            <w:rFonts w:eastAsiaTheme="majorEastAsia" w:cs="Arial"/>
            <w:b/>
            <w:noProof/>
          </w:rPr>
          <w:t>4.9.1</w:t>
        </w:r>
        <w:r w:rsidR="007E6C39" w:rsidRPr="00451BD4">
          <w:rPr>
            <w:rFonts w:eastAsiaTheme="minorEastAsia" w:cs="Arial"/>
            <w:b/>
            <w:noProof/>
            <w:sz w:val="22"/>
            <w:szCs w:val="22"/>
          </w:rPr>
          <w:tab/>
        </w:r>
        <w:r w:rsidR="007E6C39" w:rsidRPr="00451BD4">
          <w:rPr>
            <w:rStyle w:val="Hyperlink"/>
            <w:rFonts w:eastAsiaTheme="majorEastAsia" w:cs="Arial"/>
            <w:b/>
            <w:noProof/>
          </w:rPr>
          <w:t>Accessing the Application</w:t>
        </w:r>
        <w:r w:rsidR="007E6C39" w:rsidRPr="00451BD4">
          <w:rPr>
            <w:rFonts w:cs="Arial"/>
            <w:b/>
            <w:noProof/>
            <w:webHidden/>
          </w:rPr>
          <w:tab/>
        </w:r>
        <w:r w:rsidR="00662602" w:rsidRPr="00451BD4">
          <w:rPr>
            <w:rFonts w:cs="Arial"/>
            <w:b/>
            <w:noProof/>
            <w:webHidden/>
          </w:rPr>
          <w:t>4-</w:t>
        </w:r>
      </w:hyperlink>
      <w:r w:rsidR="00E81C1A" w:rsidRPr="00451BD4">
        <w:rPr>
          <w:rFonts w:cs="Arial"/>
          <w:b/>
          <w:noProof/>
        </w:rPr>
        <w:t>18</w:t>
      </w:r>
    </w:p>
    <w:p w14:paraId="693F0F1E" w14:textId="7EB391DA" w:rsidR="007E6C39" w:rsidRPr="00451BD4" w:rsidRDefault="0045145A">
      <w:pPr>
        <w:pStyle w:val="TOC1"/>
        <w:rPr>
          <w:rFonts w:eastAsiaTheme="minorEastAsia"/>
          <w:bCs w:val="0"/>
          <w:sz w:val="22"/>
          <w:szCs w:val="22"/>
          <w:lang w:val="en-US"/>
        </w:rPr>
      </w:pPr>
      <w:hyperlink w:anchor="_Toc483216591" w:history="1">
        <w:r w:rsidR="007E6C39" w:rsidRPr="00451BD4">
          <w:rPr>
            <w:rStyle w:val="Hyperlink"/>
            <w:rFonts w:eastAsiaTheme="majorEastAsia"/>
            <w:caps/>
          </w:rPr>
          <w:t>4.11</w:t>
        </w:r>
        <w:r w:rsidR="007E6C39" w:rsidRPr="00451BD4">
          <w:rPr>
            <w:rFonts w:eastAsiaTheme="minorEastAsia"/>
            <w:bCs w:val="0"/>
            <w:sz w:val="22"/>
            <w:szCs w:val="22"/>
            <w:lang w:val="en-US"/>
          </w:rPr>
          <w:tab/>
        </w:r>
        <w:r w:rsidR="007E6C39" w:rsidRPr="00451BD4">
          <w:rPr>
            <w:rStyle w:val="Hyperlink"/>
            <w:rFonts w:eastAsiaTheme="majorEastAsia"/>
            <w:caps/>
          </w:rPr>
          <w:t>Handover items</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_Toc483216591 \h </w:instrText>
        </w:r>
        <w:r w:rsidR="00292431" w:rsidRPr="00451BD4">
          <w:rPr>
            <w:webHidden/>
          </w:rPr>
        </w:r>
        <w:r w:rsidR="00292431" w:rsidRPr="00451BD4">
          <w:rPr>
            <w:webHidden/>
          </w:rPr>
          <w:fldChar w:fldCharType="separate"/>
        </w:r>
        <w:r w:rsidR="002943EC">
          <w:rPr>
            <w:webHidden/>
          </w:rPr>
          <w:t>18</w:t>
        </w:r>
        <w:r w:rsidR="00292431" w:rsidRPr="00451BD4">
          <w:rPr>
            <w:webHidden/>
          </w:rPr>
          <w:fldChar w:fldCharType="end"/>
        </w:r>
      </w:hyperlink>
    </w:p>
    <w:p w14:paraId="3333E4C4" w14:textId="7EA34CD9" w:rsidR="007E6C39" w:rsidRPr="00451BD4" w:rsidRDefault="0045145A">
      <w:pPr>
        <w:pStyle w:val="TOC1"/>
        <w:rPr>
          <w:rFonts w:eastAsiaTheme="minorEastAsia"/>
          <w:bCs w:val="0"/>
          <w:sz w:val="22"/>
          <w:szCs w:val="22"/>
          <w:lang w:val="en-US"/>
        </w:rPr>
      </w:pPr>
      <w:hyperlink w:anchor="_Toc483216592" w:history="1">
        <w:r w:rsidR="007E6C39" w:rsidRPr="00451BD4">
          <w:rPr>
            <w:rStyle w:val="Hyperlink"/>
            <w:rFonts w:eastAsiaTheme="majorEastAsia"/>
            <w:caps/>
          </w:rPr>
          <w:t>4.12</w:t>
        </w:r>
        <w:r w:rsidR="007E6C39" w:rsidRPr="00451BD4">
          <w:rPr>
            <w:rFonts w:eastAsiaTheme="minorEastAsia"/>
            <w:bCs w:val="0"/>
            <w:sz w:val="22"/>
            <w:szCs w:val="22"/>
            <w:lang w:val="en-US"/>
          </w:rPr>
          <w:tab/>
        </w:r>
        <w:r w:rsidR="007E6C39" w:rsidRPr="00451BD4">
          <w:rPr>
            <w:rStyle w:val="Hyperlink"/>
            <w:rFonts w:eastAsiaTheme="majorEastAsia"/>
            <w:caps/>
          </w:rPr>
          <w:t>Information security</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_Toc483216592 \h </w:instrText>
        </w:r>
        <w:r w:rsidR="00292431" w:rsidRPr="00451BD4">
          <w:rPr>
            <w:webHidden/>
          </w:rPr>
        </w:r>
        <w:r w:rsidR="00292431" w:rsidRPr="00451BD4">
          <w:rPr>
            <w:webHidden/>
          </w:rPr>
          <w:fldChar w:fldCharType="separate"/>
        </w:r>
        <w:r w:rsidR="002943EC">
          <w:rPr>
            <w:webHidden/>
          </w:rPr>
          <w:t>20</w:t>
        </w:r>
        <w:r w:rsidR="00292431" w:rsidRPr="00451BD4">
          <w:rPr>
            <w:webHidden/>
          </w:rPr>
          <w:fldChar w:fldCharType="end"/>
        </w:r>
      </w:hyperlink>
    </w:p>
    <w:p w14:paraId="68DBF823" w14:textId="6EF878CF" w:rsidR="007E6C39" w:rsidRPr="00451BD4" w:rsidRDefault="0045145A">
      <w:pPr>
        <w:pStyle w:val="TOC1"/>
        <w:rPr>
          <w:rFonts w:eastAsiaTheme="minorEastAsia"/>
          <w:bCs w:val="0"/>
          <w:sz w:val="22"/>
          <w:szCs w:val="22"/>
          <w:lang w:val="en-US"/>
        </w:rPr>
      </w:pPr>
      <w:hyperlink w:anchor="_Toc483216593" w:history="1">
        <w:r w:rsidR="007E6C39" w:rsidRPr="00451BD4">
          <w:rPr>
            <w:rStyle w:val="Hyperlink"/>
            <w:rFonts w:eastAsiaTheme="majorEastAsia"/>
            <w:caps/>
          </w:rPr>
          <w:t>4.13</w:t>
        </w:r>
        <w:r w:rsidR="007E6C39" w:rsidRPr="00451BD4">
          <w:rPr>
            <w:rFonts w:eastAsiaTheme="minorEastAsia"/>
            <w:bCs w:val="0"/>
            <w:sz w:val="22"/>
            <w:szCs w:val="22"/>
            <w:lang w:val="en-US"/>
          </w:rPr>
          <w:tab/>
        </w:r>
        <w:r w:rsidR="007E6C39" w:rsidRPr="00451BD4">
          <w:rPr>
            <w:rStyle w:val="Hyperlink"/>
            <w:rFonts w:eastAsiaTheme="majorEastAsia"/>
            <w:caps/>
          </w:rPr>
          <w:t>Documentation and references</w:t>
        </w:r>
        <w:r w:rsidR="007E6C39" w:rsidRPr="00451BD4">
          <w:rPr>
            <w:webHidden/>
          </w:rPr>
          <w:tab/>
        </w:r>
        <w:r w:rsidR="00662602" w:rsidRPr="00451BD4">
          <w:rPr>
            <w:webHidden/>
          </w:rPr>
          <w:t>4-</w:t>
        </w:r>
        <w:r w:rsidR="00292431" w:rsidRPr="00451BD4">
          <w:rPr>
            <w:webHidden/>
          </w:rPr>
          <w:fldChar w:fldCharType="begin"/>
        </w:r>
        <w:r w:rsidR="007E6C39" w:rsidRPr="00451BD4">
          <w:rPr>
            <w:webHidden/>
          </w:rPr>
          <w:instrText xml:space="preserve"> PAGEREF _Toc483216593 \h </w:instrText>
        </w:r>
        <w:r w:rsidR="00292431" w:rsidRPr="00451BD4">
          <w:rPr>
            <w:webHidden/>
          </w:rPr>
        </w:r>
        <w:r w:rsidR="00292431" w:rsidRPr="00451BD4">
          <w:rPr>
            <w:webHidden/>
          </w:rPr>
          <w:fldChar w:fldCharType="separate"/>
        </w:r>
        <w:r w:rsidR="002943EC">
          <w:rPr>
            <w:webHidden/>
          </w:rPr>
          <w:t>26</w:t>
        </w:r>
        <w:r w:rsidR="00292431" w:rsidRPr="00451BD4">
          <w:rPr>
            <w:webHidden/>
          </w:rPr>
          <w:fldChar w:fldCharType="end"/>
        </w:r>
      </w:hyperlink>
    </w:p>
    <w:p w14:paraId="59CB34C0" w14:textId="193090A7" w:rsidR="007E6C39" w:rsidRPr="00451BD4" w:rsidRDefault="0045145A">
      <w:pPr>
        <w:pStyle w:val="TOC1"/>
        <w:rPr>
          <w:rFonts w:eastAsiaTheme="minorEastAsia"/>
          <w:bCs w:val="0"/>
          <w:sz w:val="22"/>
          <w:szCs w:val="22"/>
          <w:lang w:val="en-US"/>
        </w:rPr>
      </w:pPr>
      <w:hyperlink w:anchor="_Toc483216594" w:history="1">
        <w:r w:rsidR="007E6C39" w:rsidRPr="00451BD4">
          <w:rPr>
            <w:rStyle w:val="Hyperlink"/>
            <w:rFonts w:eastAsiaTheme="majorEastAsia"/>
            <w:caps/>
          </w:rPr>
          <w:t>AppendiX</w:t>
        </w:r>
        <w:r w:rsidR="007E6C39" w:rsidRPr="00451BD4">
          <w:rPr>
            <w:webHidden/>
          </w:rPr>
          <w:tab/>
        </w:r>
        <w:r w:rsidR="00292431" w:rsidRPr="00451BD4">
          <w:rPr>
            <w:webHidden/>
          </w:rPr>
          <w:fldChar w:fldCharType="begin"/>
        </w:r>
        <w:r w:rsidR="007E6C39" w:rsidRPr="00451BD4">
          <w:rPr>
            <w:webHidden/>
          </w:rPr>
          <w:instrText xml:space="preserve"> PAGEREF _Toc483216594 \h </w:instrText>
        </w:r>
        <w:r w:rsidR="00292431" w:rsidRPr="00451BD4">
          <w:rPr>
            <w:webHidden/>
          </w:rPr>
        </w:r>
        <w:r w:rsidR="00292431" w:rsidRPr="00451BD4">
          <w:rPr>
            <w:webHidden/>
          </w:rPr>
          <w:fldChar w:fldCharType="separate"/>
        </w:r>
        <w:r w:rsidR="002943EC">
          <w:rPr>
            <w:webHidden/>
          </w:rPr>
          <w:t>i</w:t>
        </w:r>
        <w:r w:rsidR="00292431" w:rsidRPr="00451BD4">
          <w:rPr>
            <w:webHidden/>
          </w:rPr>
          <w:fldChar w:fldCharType="end"/>
        </w:r>
      </w:hyperlink>
    </w:p>
    <w:p w14:paraId="63B38204" w14:textId="0DE5452A" w:rsidR="00EA5F65" w:rsidRDefault="00292431" w:rsidP="00EA5F65">
      <w:pPr>
        <w:jc w:val="center"/>
        <w:rPr>
          <w:rFonts w:cs="Arial"/>
          <w:b/>
          <w:bCs/>
          <w:noProof/>
          <w:lang w:val="en-GB"/>
        </w:rPr>
      </w:pPr>
      <w:r w:rsidRPr="00451BD4">
        <w:rPr>
          <w:rFonts w:cs="Arial"/>
          <w:b/>
          <w:bCs/>
          <w:noProof/>
          <w:lang w:val="en-GB"/>
        </w:rPr>
        <w:fldChar w:fldCharType="end"/>
      </w:r>
    </w:p>
    <w:p w14:paraId="5B2AEB4D" w14:textId="1891C85C" w:rsidR="00010D55" w:rsidRDefault="00010D55" w:rsidP="00EA5F65">
      <w:pPr>
        <w:jc w:val="center"/>
        <w:rPr>
          <w:rFonts w:cs="Arial"/>
          <w:bCs/>
          <w:noProof/>
          <w:lang w:val="en-GB"/>
        </w:rPr>
      </w:pPr>
    </w:p>
    <w:p w14:paraId="2BC02DAA" w14:textId="77777777" w:rsidR="00010D55" w:rsidRPr="00451BD4" w:rsidRDefault="00010D55" w:rsidP="00010D55">
      <w:pPr>
        <w:rPr>
          <w:rFonts w:cs="Arial"/>
          <w:bCs/>
          <w:noProof/>
          <w:lang w:val="en-GB"/>
        </w:rPr>
      </w:pPr>
    </w:p>
    <w:p w14:paraId="73F15F63" w14:textId="77777777" w:rsidR="00010D55" w:rsidRDefault="00010D55" w:rsidP="00EA5F65">
      <w:pPr>
        <w:jc w:val="center"/>
        <w:rPr>
          <w:rFonts w:cs="Arial"/>
          <w:bCs/>
          <w:noProof/>
          <w:lang w:val="en-GB"/>
        </w:rPr>
        <w:sectPr w:rsidR="00010D55" w:rsidSect="002F3762">
          <w:footerReference w:type="even" r:id="rId30"/>
          <w:footerReference w:type="default" r:id="rId31"/>
          <w:type w:val="oddPage"/>
          <w:pgSz w:w="12240" w:h="15840"/>
          <w:pgMar w:top="1440" w:right="1440" w:bottom="1440" w:left="1440" w:header="215" w:footer="215" w:gutter="0"/>
          <w:pgNumType w:fmt="lowerRoman" w:start="1"/>
          <w:cols w:space="720"/>
          <w:docGrid w:linePitch="360"/>
        </w:sectPr>
      </w:pPr>
    </w:p>
    <w:p w14:paraId="788FAC3D" w14:textId="3E08D573" w:rsidR="00EA5F65" w:rsidRPr="00451BD4" w:rsidRDefault="00EA5F65" w:rsidP="00EA5F65">
      <w:pPr>
        <w:jc w:val="center"/>
        <w:rPr>
          <w:rFonts w:cs="Arial"/>
          <w:bCs/>
          <w:noProof/>
          <w:lang w:val="en-GB"/>
        </w:rPr>
      </w:pPr>
    </w:p>
    <w:p w14:paraId="799C776B" w14:textId="77777777" w:rsidR="00EA5F65" w:rsidRPr="00451BD4" w:rsidRDefault="00EA5F65" w:rsidP="00EA5F65">
      <w:pPr>
        <w:jc w:val="center"/>
        <w:rPr>
          <w:rFonts w:cs="Arial"/>
          <w:bCs/>
          <w:noProof/>
          <w:lang w:val="en-GB"/>
        </w:rPr>
      </w:pPr>
    </w:p>
    <w:p w14:paraId="029E4BA5" w14:textId="77777777" w:rsidR="00EA5F65" w:rsidRPr="00451BD4" w:rsidRDefault="00EA5F65" w:rsidP="00EA5F65">
      <w:pPr>
        <w:jc w:val="center"/>
        <w:rPr>
          <w:rFonts w:cs="Arial"/>
          <w:bCs/>
          <w:noProof/>
          <w:lang w:val="en-GB"/>
        </w:rPr>
      </w:pPr>
    </w:p>
    <w:p w14:paraId="0DC8B184" w14:textId="77777777" w:rsidR="00EA5F65" w:rsidRPr="00451BD4" w:rsidRDefault="00EA5F65" w:rsidP="00EA5F65">
      <w:pPr>
        <w:jc w:val="center"/>
        <w:rPr>
          <w:rFonts w:cs="Arial"/>
          <w:bCs/>
          <w:noProof/>
          <w:lang w:val="en-GB"/>
        </w:rPr>
      </w:pPr>
    </w:p>
    <w:p w14:paraId="674ECDC0" w14:textId="77777777" w:rsidR="00EA5F65" w:rsidRPr="00451BD4" w:rsidRDefault="00EA5F65" w:rsidP="00EA5F65">
      <w:pPr>
        <w:jc w:val="center"/>
        <w:rPr>
          <w:rFonts w:cs="Arial"/>
          <w:bCs/>
          <w:noProof/>
          <w:lang w:val="en-GB"/>
        </w:rPr>
      </w:pPr>
    </w:p>
    <w:p w14:paraId="55382374" w14:textId="77777777" w:rsidR="007E6C39" w:rsidRPr="00451BD4" w:rsidRDefault="007E6C39" w:rsidP="00EA5F65">
      <w:pPr>
        <w:jc w:val="center"/>
        <w:rPr>
          <w:rFonts w:cs="Arial"/>
          <w:bCs/>
          <w:noProof/>
          <w:lang w:val="en-GB"/>
        </w:rPr>
      </w:pPr>
    </w:p>
    <w:p w14:paraId="65B4F7C6" w14:textId="2845173A" w:rsidR="007E6C39" w:rsidRDefault="00C863EE" w:rsidP="00C863EE">
      <w:pPr>
        <w:tabs>
          <w:tab w:val="left" w:pos="5745"/>
        </w:tabs>
        <w:rPr>
          <w:rFonts w:cs="Arial"/>
          <w:bCs/>
          <w:noProof/>
          <w:lang w:val="en-GB"/>
        </w:rPr>
      </w:pPr>
      <w:r>
        <w:rPr>
          <w:rFonts w:cs="Arial"/>
          <w:bCs/>
          <w:noProof/>
          <w:lang w:val="en-GB"/>
        </w:rPr>
        <w:tab/>
      </w:r>
    </w:p>
    <w:p w14:paraId="7D98D486" w14:textId="6B1E0B51" w:rsidR="00C863EE" w:rsidRDefault="00C863EE" w:rsidP="00C863EE">
      <w:pPr>
        <w:tabs>
          <w:tab w:val="left" w:pos="5745"/>
        </w:tabs>
        <w:rPr>
          <w:rFonts w:cs="Arial"/>
          <w:bCs/>
          <w:noProof/>
          <w:lang w:val="en-GB"/>
        </w:rPr>
      </w:pPr>
    </w:p>
    <w:p w14:paraId="7AA51F54" w14:textId="77777777" w:rsidR="00C863EE" w:rsidRPr="00451BD4" w:rsidRDefault="00C863EE" w:rsidP="00C863EE">
      <w:pPr>
        <w:tabs>
          <w:tab w:val="left" w:pos="5745"/>
        </w:tabs>
        <w:rPr>
          <w:rFonts w:cs="Arial"/>
          <w:bCs/>
          <w:noProof/>
          <w:lang w:val="en-GB"/>
        </w:rPr>
      </w:pPr>
    </w:p>
    <w:p w14:paraId="6A925094" w14:textId="77777777" w:rsidR="007E6C39" w:rsidRPr="00451BD4" w:rsidRDefault="007E6C39" w:rsidP="00EA5F65">
      <w:pPr>
        <w:jc w:val="center"/>
        <w:rPr>
          <w:rFonts w:cs="Arial"/>
          <w:bCs/>
          <w:noProof/>
          <w:lang w:val="en-GB"/>
        </w:rPr>
      </w:pPr>
    </w:p>
    <w:p w14:paraId="0A2A1BF4" w14:textId="77777777" w:rsidR="00EA5F65" w:rsidRPr="00451BD4" w:rsidRDefault="00EA5F65" w:rsidP="00EA5F65">
      <w:pPr>
        <w:jc w:val="center"/>
        <w:rPr>
          <w:rFonts w:cs="Arial"/>
          <w:bCs/>
          <w:noProof/>
          <w:lang w:val="en-GB"/>
        </w:rPr>
      </w:pPr>
    </w:p>
    <w:p w14:paraId="0C7F1F7C" w14:textId="77777777" w:rsidR="00C410A3" w:rsidRPr="00451BD4" w:rsidRDefault="00C410A3" w:rsidP="00EA5F65">
      <w:pPr>
        <w:jc w:val="center"/>
        <w:rPr>
          <w:rFonts w:cs="Arial"/>
          <w:bCs/>
          <w:noProof/>
          <w:lang w:val="en-GB"/>
        </w:rPr>
      </w:pPr>
    </w:p>
    <w:p w14:paraId="03E7823C" w14:textId="77777777" w:rsidR="00C410A3" w:rsidRPr="00451BD4" w:rsidRDefault="00C410A3" w:rsidP="00EA5F65">
      <w:pPr>
        <w:jc w:val="center"/>
        <w:rPr>
          <w:rFonts w:cs="Arial"/>
          <w:bCs/>
          <w:noProof/>
          <w:lang w:val="en-GB"/>
        </w:rPr>
      </w:pPr>
    </w:p>
    <w:p w14:paraId="637BF563" w14:textId="77777777" w:rsidR="00EA5F65" w:rsidRPr="00451BD4" w:rsidRDefault="00EA5F65" w:rsidP="00EA5F65">
      <w:pPr>
        <w:jc w:val="center"/>
        <w:rPr>
          <w:rFonts w:cs="Arial"/>
          <w:bCs/>
          <w:noProof/>
          <w:lang w:val="en-GB"/>
        </w:rPr>
      </w:pPr>
    </w:p>
    <w:p w14:paraId="2581BCA5" w14:textId="77777777" w:rsidR="00EA5F65" w:rsidRPr="00451BD4" w:rsidRDefault="00EA5F65" w:rsidP="00EA5F65">
      <w:pPr>
        <w:pStyle w:val="Title"/>
        <w:rPr>
          <w:rFonts w:cs="Arial"/>
        </w:rPr>
      </w:pPr>
      <w:r w:rsidRPr="00451BD4">
        <w:rPr>
          <w:rFonts w:cs="Arial"/>
        </w:rPr>
        <w:t>MANUAL ADMINISTRATION</w:t>
      </w:r>
    </w:p>
    <w:p w14:paraId="7D2ECC12" w14:textId="77777777" w:rsidR="00EA5F65" w:rsidRPr="00451BD4" w:rsidRDefault="00EA5F65" w:rsidP="00EA5F65">
      <w:pPr>
        <w:jc w:val="center"/>
        <w:rPr>
          <w:rFonts w:cs="Arial"/>
          <w:bCs/>
          <w:noProof/>
          <w:lang w:val="en-GB"/>
        </w:rPr>
      </w:pPr>
    </w:p>
    <w:p w14:paraId="0757CF58" w14:textId="77777777" w:rsidR="00EA5F65" w:rsidRPr="00451BD4" w:rsidRDefault="00EA5F65" w:rsidP="00EA5F65">
      <w:pPr>
        <w:jc w:val="center"/>
        <w:rPr>
          <w:rFonts w:cs="Arial"/>
          <w:bCs/>
          <w:noProof/>
          <w:lang w:val="en-GB"/>
        </w:rPr>
      </w:pPr>
    </w:p>
    <w:p w14:paraId="4EBA1FBC" w14:textId="77777777" w:rsidR="00EA5F65" w:rsidRPr="00451BD4" w:rsidRDefault="00EA5F65" w:rsidP="00EA5F65">
      <w:pPr>
        <w:jc w:val="center"/>
        <w:rPr>
          <w:rFonts w:cs="Arial"/>
          <w:bCs/>
          <w:noProof/>
          <w:lang w:val="en-GB"/>
        </w:rPr>
      </w:pPr>
    </w:p>
    <w:p w14:paraId="5560550C" w14:textId="77777777" w:rsidR="00EA5F65" w:rsidRPr="00451BD4" w:rsidRDefault="00EA5F65" w:rsidP="00EA5F65">
      <w:pPr>
        <w:jc w:val="center"/>
        <w:rPr>
          <w:rFonts w:cs="Arial"/>
          <w:bCs/>
          <w:noProof/>
          <w:lang w:val="en-GB"/>
        </w:rPr>
      </w:pPr>
    </w:p>
    <w:p w14:paraId="6BABA0D2" w14:textId="77777777" w:rsidR="00EA5F65" w:rsidRPr="00451BD4" w:rsidRDefault="00EA5F65" w:rsidP="00EA5F65">
      <w:pPr>
        <w:jc w:val="center"/>
        <w:rPr>
          <w:rFonts w:cs="Arial"/>
          <w:b/>
          <w:bCs/>
          <w:sz w:val="28"/>
          <w:szCs w:val="28"/>
        </w:rPr>
      </w:pPr>
    </w:p>
    <w:p w14:paraId="324594F9" w14:textId="77777777" w:rsidR="00EA5F65" w:rsidRPr="00451BD4" w:rsidRDefault="00EA5F65" w:rsidP="00EA5F65">
      <w:pPr>
        <w:rPr>
          <w:rFonts w:cs="Arial"/>
        </w:rPr>
      </w:pPr>
    </w:p>
    <w:p w14:paraId="491BEE52" w14:textId="65392192" w:rsidR="00E1464C" w:rsidRDefault="00E1464C" w:rsidP="00EA5F65">
      <w:pPr>
        <w:rPr>
          <w:rFonts w:cs="Arial"/>
        </w:rPr>
      </w:pPr>
      <w:r>
        <w:rPr>
          <w:rFonts w:cs="Arial"/>
        </w:rPr>
        <w:br w:type="page"/>
      </w:r>
    </w:p>
    <w:p w14:paraId="5BC9CF08" w14:textId="77777777" w:rsidR="00EA5F65" w:rsidRPr="00451BD4" w:rsidRDefault="00EA5F65" w:rsidP="00EA5F65">
      <w:pPr>
        <w:rPr>
          <w:rFonts w:cs="Arial"/>
        </w:rPr>
      </w:pPr>
    </w:p>
    <w:p w14:paraId="4F929941" w14:textId="77777777" w:rsidR="00EA5F65" w:rsidRPr="00451BD4" w:rsidRDefault="00EA5F65" w:rsidP="00EA5F65">
      <w:pPr>
        <w:pStyle w:val="Heading1"/>
        <w:keepLines w:val="0"/>
        <w:numPr>
          <w:ilvl w:val="1"/>
          <w:numId w:val="25"/>
        </w:numPr>
        <w:tabs>
          <w:tab w:val="left" w:pos="720"/>
        </w:tabs>
        <w:spacing w:before="120"/>
        <w:ind w:left="720" w:hanging="720"/>
        <w:rPr>
          <w:rFonts w:ascii="Arial" w:hAnsi="Arial" w:cs="Arial"/>
          <w:b/>
          <w:color w:val="auto"/>
          <w:sz w:val="20"/>
        </w:rPr>
      </w:pPr>
      <w:bookmarkStart w:id="180" w:name="_Toc216835053"/>
      <w:bookmarkStart w:id="181" w:name="_Toc283218702"/>
      <w:bookmarkStart w:id="182" w:name="_Toc283645905"/>
      <w:bookmarkStart w:id="183" w:name="_Toc289672058"/>
      <w:bookmarkStart w:id="184" w:name="_Toc355105692"/>
      <w:bookmarkStart w:id="185" w:name="_Toc445287674"/>
      <w:bookmarkStart w:id="186" w:name="_Toc481162045"/>
      <w:bookmarkStart w:id="187" w:name="_Toc483216537"/>
      <w:r w:rsidRPr="00451BD4">
        <w:rPr>
          <w:rFonts w:ascii="Arial" w:hAnsi="Arial" w:cs="Arial"/>
          <w:b/>
          <w:color w:val="auto"/>
          <w:sz w:val="20"/>
        </w:rPr>
        <w:t>RECORD OF REVISION</w:t>
      </w:r>
      <w:bookmarkEnd w:id="180"/>
      <w:bookmarkEnd w:id="181"/>
      <w:bookmarkEnd w:id="182"/>
      <w:bookmarkEnd w:id="183"/>
      <w:bookmarkEnd w:id="184"/>
      <w:bookmarkEnd w:id="185"/>
      <w:bookmarkEnd w:id="186"/>
      <w:bookmarkEnd w:id="187"/>
    </w:p>
    <w:p w14:paraId="460E27CF" w14:textId="77777777" w:rsidR="00EA5F65" w:rsidRPr="00451BD4" w:rsidRDefault="00EA5F65" w:rsidP="00EA5F65">
      <w:pPr>
        <w:pStyle w:val="Header"/>
        <w:jc w:val="both"/>
        <w:rPr>
          <w:rFonts w:cs="Arial"/>
          <w:b/>
          <w:bCs/>
        </w:rPr>
      </w:pPr>
    </w:p>
    <w:tbl>
      <w:tblPr>
        <w:tblW w:w="9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88" w:author="Krishnakant Bairagi" w:date="2020-07-23T13:50:00Z">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647"/>
        <w:gridCol w:w="2415"/>
        <w:gridCol w:w="1121"/>
        <w:gridCol w:w="1035"/>
        <w:gridCol w:w="2587"/>
        <w:gridCol w:w="1781"/>
        <w:tblGridChange w:id="189">
          <w:tblGrid>
            <w:gridCol w:w="675"/>
            <w:gridCol w:w="2520"/>
            <w:gridCol w:w="1170"/>
            <w:gridCol w:w="1080"/>
            <w:gridCol w:w="2700"/>
            <w:gridCol w:w="1859"/>
          </w:tblGrid>
        </w:tblGridChange>
      </w:tblGrid>
      <w:tr w:rsidR="002F3762" w:rsidRPr="002F3762" w14:paraId="1905BDB1" w14:textId="77777777" w:rsidTr="00ED5B44">
        <w:trPr>
          <w:trHeight w:val="302"/>
          <w:tblHeader/>
          <w:jc w:val="center"/>
          <w:trPrChange w:id="190" w:author="Krishnakant Bairagi" w:date="2020-07-23T13:50:00Z">
            <w:trPr>
              <w:tblHeader/>
              <w:jc w:val="center"/>
            </w:trPr>
          </w:trPrChange>
        </w:trPr>
        <w:tc>
          <w:tcPr>
            <w:tcW w:w="647" w:type="dxa"/>
            <w:shd w:val="clear" w:color="auto" w:fill="0070C0"/>
            <w:vAlign w:val="center"/>
            <w:tcPrChange w:id="191" w:author="Krishnakant Bairagi" w:date="2020-07-23T13:50:00Z">
              <w:tcPr>
                <w:tcW w:w="675" w:type="dxa"/>
                <w:shd w:val="clear" w:color="auto" w:fill="0070C0"/>
                <w:vAlign w:val="center"/>
              </w:tcPr>
            </w:tcPrChange>
          </w:tcPr>
          <w:p w14:paraId="2819F7D5" w14:textId="77777777" w:rsidR="00EA5F65" w:rsidRPr="002F3762" w:rsidRDefault="00EA5F65" w:rsidP="00D005CD">
            <w:pPr>
              <w:pStyle w:val="Header"/>
              <w:tabs>
                <w:tab w:val="left" w:pos="702"/>
              </w:tabs>
              <w:spacing w:before="40" w:after="40"/>
              <w:ind w:left="72" w:right="-18"/>
              <w:jc w:val="center"/>
              <w:rPr>
                <w:rFonts w:cs="Arial"/>
                <w:b/>
                <w:bCs/>
                <w:color w:val="FFFFFF" w:themeColor="background1"/>
                <w:lang w:val="en-GB"/>
              </w:rPr>
            </w:pPr>
            <w:r w:rsidRPr="002F3762">
              <w:rPr>
                <w:rFonts w:cs="Arial"/>
                <w:b/>
                <w:bCs/>
                <w:color w:val="FFFFFF" w:themeColor="background1"/>
                <w:lang w:val="en-GB"/>
              </w:rPr>
              <w:t>No.</w:t>
            </w:r>
          </w:p>
        </w:tc>
        <w:tc>
          <w:tcPr>
            <w:tcW w:w="2415" w:type="dxa"/>
            <w:shd w:val="clear" w:color="auto" w:fill="0070C0"/>
            <w:vAlign w:val="center"/>
            <w:tcPrChange w:id="192" w:author="Krishnakant Bairagi" w:date="2020-07-23T13:50:00Z">
              <w:tcPr>
                <w:tcW w:w="2520" w:type="dxa"/>
                <w:shd w:val="clear" w:color="auto" w:fill="0070C0"/>
                <w:vAlign w:val="center"/>
              </w:tcPr>
            </w:tcPrChange>
          </w:tcPr>
          <w:p w14:paraId="074572BC" w14:textId="77777777" w:rsidR="00EA5F65" w:rsidRPr="002F3762" w:rsidRDefault="00EA5F65" w:rsidP="00D005CD">
            <w:pPr>
              <w:pStyle w:val="Header"/>
              <w:spacing w:before="40" w:after="40"/>
              <w:ind w:left="0" w:right="1"/>
              <w:rPr>
                <w:rFonts w:cs="Arial"/>
                <w:b/>
                <w:bCs/>
                <w:color w:val="FFFFFF" w:themeColor="background1"/>
                <w:lang w:val="en-GB"/>
              </w:rPr>
            </w:pPr>
            <w:r w:rsidRPr="002F3762">
              <w:rPr>
                <w:rFonts w:cs="Arial"/>
                <w:b/>
                <w:bCs/>
                <w:color w:val="FFFFFF" w:themeColor="background1"/>
                <w:lang w:val="en-GB"/>
              </w:rPr>
              <w:t>Description Of Changes</w:t>
            </w:r>
          </w:p>
        </w:tc>
        <w:tc>
          <w:tcPr>
            <w:tcW w:w="1121" w:type="dxa"/>
            <w:shd w:val="clear" w:color="auto" w:fill="0070C0"/>
            <w:vAlign w:val="center"/>
            <w:tcPrChange w:id="193" w:author="Krishnakant Bairagi" w:date="2020-07-23T13:50:00Z">
              <w:tcPr>
                <w:tcW w:w="1170" w:type="dxa"/>
                <w:shd w:val="clear" w:color="auto" w:fill="0070C0"/>
                <w:vAlign w:val="center"/>
              </w:tcPr>
            </w:tcPrChange>
          </w:tcPr>
          <w:p w14:paraId="0E4F4D4C" w14:textId="77777777" w:rsidR="00EA5F65" w:rsidRPr="002F3762" w:rsidRDefault="00EA5F65" w:rsidP="00D005CD">
            <w:pPr>
              <w:pStyle w:val="Header"/>
              <w:tabs>
                <w:tab w:val="left" w:pos="1313"/>
              </w:tabs>
              <w:spacing w:before="40" w:after="40"/>
              <w:ind w:left="53" w:right="-18"/>
              <w:jc w:val="center"/>
              <w:rPr>
                <w:rFonts w:cs="Arial"/>
                <w:b/>
                <w:bCs/>
                <w:color w:val="FFFFFF" w:themeColor="background1"/>
                <w:lang w:val="en-GB"/>
              </w:rPr>
            </w:pPr>
            <w:r w:rsidRPr="002F3762">
              <w:rPr>
                <w:rFonts w:cs="Arial"/>
                <w:b/>
                <w:bCs/>
                <w:color w:val="FFFFFF" w:themeColor="background1"/>
                <w:lang w:val="en-GB"/>
              </w:rPr>
              <w:t>Issue No.</w:t>
            </w:r>
          </w:p>
        </w:tc>
        <w:tc>
          <w:tcPr>
            <w:tcW w:w="1035" w:type="dxa"/>
            <w:shd w:val="clear" w:color="auto" w:fill="0070C0"/>
            <w:vAlign w:val="center"/>
            <w:tcPrChange w:id="194" w:author="Krishnakant Bairagi" w:date="2020-07-23T13:50:00Z">
              <w:tcPr>
                <w:tcW w:w="1080" w:type="dxa"/>
                <w:shd w:val="clear" w:color="auto" w:fill="0070C0"/>
                <w:vAlign w:val="center"/>
              </w:tcPr>
            </w:tcPrChange>
          </w:tcPr>
          <w:p w14:paraId="13551C87" w14:textId="77777777" w:rsidR="00EA5F65" w:rsidRPr="002F3762" w:rsidRDefault="00EA5F65" w:rsidP="00D005CD">
            <w:pPr>
              <w:pStyle w:val="Header"/>
              <w:tabs>
                <w:tab w:val="left" w:pos="1313"/>
              </w:tabs>
              <w:spacing w:before="40" w:after="40"/>
              <w:ind w:left="53" w:right="-18"/>
              <w:jc w:val="center"/>
              <w:rPr>
                <w:rFonts w:cs="Arial"/>
                <w:b/>
                <w:bCs/>
                <w:color w:val="FFFFFF" w:themeColor="background1"/>
                <w:lang w:val="en-GB"/>
              </w:rPr>
            </w:pPr>
            <w:r w:rsidRPr="002F3762">
              <w:rPr>
                <w:rFonts w:cs="Arial"/>
                <w:b/>
                <w:bCs/>
                <w:color w:val="FFFFFF" w:themeColor="background1"/>
                <w:lang w:val="en-GB"/>
              </w:rPr>
              <w:t>Rev. No.</w:t>
            </w:r>
          </w:p>
        </w:tc>
        <w:tc>
          <w:tcPr>
            <w:tcW w:w="2587" w:type="dxa"/>
            <w:shd w:val="clear" w:color="auto" w:fill="0070C0"/>
            <w:vAlign w:val="center"/>
            <w:tcPrChange w:id="195" w:author="Krishnakant Bairagi" w:date="2020-07-23T13:50:00Z">
              <w:tcPr>
                <w:tcW w:w="2700" w:type="dxa"/>
                <w:shd w:val="clear" w:color="auto" w:fill="0070C0"/>
                <w:vAlign w:val="center"/>
              </w:tcPr>
            </w:tcPrChange>
          </w:tcPr>
          <w:p w14:paraId="43341832" w14:textId="77777777" w:rsidR="00EA5F65" w:rsidRPr="002F3762" w:rsidRDefault="00EA5F65" w:rsidP="00D005CD">
            <w:pPr>
              <w:pStyle w:val="Header"/>
              <w:tabs>
                <w:tab w:val="left" w:pos="2188"/>
              </w:tabs>
              <w:spacing w:before="40" w:after="40"/>
              <w:ind w:left="0" w:right="0"/>
              <w:jc w:val="center"/>
              <w:rPr>
                <w:rFonts w:cs="Arial"/>
                <w:b/>
                <w:bCs/>
                <w:color w:val="FFFFFF" w:themeColor="background1"/>
                <w:lang w:val="en-GB"/>
              </w:rPr>
            </w:pPr>
            <w:r w:rsidRPr="002F3762">
              <w:rPr>
                <w:rFonts w:cs="Arial"/>
                <w:b/>
                <w:bCs/>
                <w:color w:val="FFFFFF" w:themeColor="background1"/>
                <w:lang w:val="en-GB"/>
              </w:rPr>
              <w:t>Author</w:t>
            </w:r>
          </w:p>
        </w:tc>
        <w:tc>
          <w:tcPr>
            <w:tcW w:w="1781" w:type="dxa"/>
            <w:shd w:val="clear" w:color="auto" w:fill="0070C0"/>
            <w:vAlign w:val="center"/>
            <w:tcPrChange w:id="196" w:author="Krishnakant Bairagi" w:date="2020-07-23T13:50:00Z">
              <w:tcPr>
                <w:tcW w:w="1859" w:type="dxa"/>
                <w:shd w:val="clear" w:color="auto" w:fill="0070C0"/>
                <w:vAlign w:val="center"/>
              </w:tcPr>
            </w:tcPrChange>
          </w:tcPr>
          <w:p w14:paraId="409115FF" w14:textId="77777777" w:rsidR="00EA5F65" w:rsidRPr="002F3762" w:rsidRDefault="00EA5F65" w:rsidP="00D005CD">
            <w:pPr>
              <w:pStyle w:val="Header"/>
              <w:spacing w:before="40" w:after="40"/>
              <w:ind w:left="8" w:right="0"/>
              <w:rPr>
                <w:rFonts w:cs="Arial"/>
                <w:b/>
                <w:bCs/>
                <w:color w:val="FFFFFF" w:themeColor="background1"/>
                <w:lang w:val="en-GB"/>
              </w:rPr>
            </w:pPr>
            <w:r w:rsidRPr="002F3762">
              <w:rPr>
                <w:rFonts w:cs="Arial"/>
                <w:b/>
                <w:bCs/>
                <w:color w:val="FFFFFF" w:themeColor="background1"/>
                <w:lang w:val="en-GB"/>
              </w:rPr>
              <w:t>Effective Date</w:t>
            </w:r>
          </w:p>
        </w:tc>
      </w:tr>
      <w:tr w:rsidR="00EA5F65" w:rsidRPr="00451BD4" w14:paraId="3B2A5CC0" w14:textId="77777777" w:rsidTr="00ED5B44">
        <w:trPr>
          <w:trHeight w:val="466"/>
          <w:jc w:val="center"/>
          <w:trPrChange w:id="197" w:author="Krishnakant Bairagi" w:date="2020-07-23T13:50:00Z">
            <w:trPr>
              <w:trHeight w:val="467"/>
              <w:jc w:val="center"/>
            </w:trPr>
          </w:trPrChange>
        </w:trPr>
        <w:tc>
          <w:tcPr>
            <w:tcW w:w="647" w:type="dxa"/>
            <w:vAlign w:val="center"/>
            <w:tcPrChange w:id="198" w:author="Krishnakant Bairagi" w:date="2020-07-23T13:50:00Z">
              <w:tcPr>
                <w:tcW w:w="675" w:type="dxa"/>
                <w:vAlign w:val="center"/>
              </w:tcPr>
            </w:tcPrChange>
          </w:tcPr>
          <w:p w14:paraId="0C4AF1EA" w14:textId="77777777" w:rsidR="00EA5F65" w:rsidRPr="00451BD4" w:rsidRDefault="00EA5F65" w:rsidP="00D005CD">
            <w:pPr>
              <w:pStyle w:val="Header"/>
              <w:tabs>
                <w:tab w:val="left" w:pos="192"/>
                <w:tab w:val="left" w:pos="412"/>
                <w:tab w:val="left" w:pos="512"/>
                <w:tab w:val="left" w:pos="612"/>
              </w:tabs>
              <w:spacing w:before="40" w:after="40"/>
              <w:ind w:left="72" w:right="72"/>
              <w:rPr>
                <w:rFonts w:cs="Arial"/>
                <w:lang w:val="en-GB"/>
              </w:rPr>
            </w:pPr>
            <w:r w:rsidRPr="00451BD4">
              <w:rPr>
                <w:rFonts w:cs="Arial"/>
                <w:lang w:val="en-GB"/>
              </w:rPr>
              <w:t>1</w:t>
            </w:r>
          </w:p>
        </w:tc>
        <w:tc>
          <w:tcPr>
            <w:tcW w:w="2415" w:type="dxa"/>
            <w:vAlign w:val="center"/>
            <w:tcPrChange w:id="199" w:author="Krishnakant Bairagi" w:date="2020-07-23T13:50:00Z">
              <w:tcPr>
                <w:tcW w:w="2520" w:type="dxa"/>
                <w:vAlign w:val="center"/>
              </w:tcPr>
            </w:tcPrChange>
          </w:tcPr>
          <w:p w14:paraId="322F63D8" w14:textId="77777777" w:rsidR="00EA5F65" w:rsidRPr="00451BD4" w:rsidRDefault="00EA5F65" w:rsidP="00D005CD">
            <w:pPr>
              <w:ind w:left="0"/>
              <w:rPr>
                <w:rFonts w:cs="Arial"/>
              </w:rPr>
            </w:pPr>
            <w:r w:rsidRPr="00451BD4">
              <w:rPr>
                <w:rFonts w:cs="Arial"/>
              </w:rPr>
              <w:t>Initial Revision</w:t>
            </w:r>
          </w:p>
        </w:tc>
        <w:tc>
          <w:tcPr>
            <w:tcW w:w="1121" w:type="dxa"/>
            <w:vAlign w:val="center"/>
            <w:tcPrChange w:id="200" w:author="Krishnakant Bairagi" w:date="2020-07-23T13:50:00Z">
              <w:tcPr>
                <w:tcW w:w="1170" w:type="dxa"/>
                <w:vAlign w:val="center"/>
              </w:tcPr>
            </w:tcPrChange>
          </w:tcPr>
          <w:p w14:paraId="5F161408" w14:textId="77777777" w:rsidR="00EA5F65" w:rsidRPr="00451BD4" w:rsidRDefault="00EA5F65" w:rsidP="00D005CD">
            <w:pPr>
              <w:pStyle w:val="Header"/>
              <w:spacing w:before="40" w:after="40"/>
              <w:ind w:left="0" w:right="1"/>
              <w:jc w:val="center"/>
              <w:rPr>
                <w:rFonts w:cs="Arial"/>
                <w:bCs/>
                <w:lang w:val="en-GB"/>
              </w:rPr>
            </w:pPr>
            <w:r w:rsidRPr="00451BD4">
              <w:rPr>
                <w:rFonts w:cs="Arial"/>
                <w:bCs/>
                <w:lang w:val="en-GB"/>
              </w:rPr>
              <w:t>1</w:t>
            </w:r>
          </w:p>
        </w:tc>
        <w:tc>
          <w:tcPr>
            <w:tcW w:w="1035" w:type="dxa"/>
            <w:vAlign w:val="center"/>
            <w:tcPrChange w:id="201" w:author="Krishnakant Bairagi" w:date="2020-07-23T13:50:00Z">
              <w:tcPr>
                <w:tcW w:w="1080" w:type="dxa"/>
                <w:vAlign w:val="center"/>
              </w:tcPr>
            </w:tcPrChange>
          </w:tcPr>
          <w:p w14:paraId="6D0B6A71" w14:textId="77777777" w:rsidR="00EA5F65" w:rsidRPr="00451BD4" w:rsidRDefault="00EA5F65" w:rsidP="00D005CD">
            <w:pPr>
              <w:pStyle w:val="Header"/>
              <w:spacing w:before="40" w:after="40"/>
              <w:ind w:left="0" w:right="1"/>
              <w:rPr>
                <w:rFonts w:cs="Arial"/>
                <w:bCs/>
                <w:lang w:val="en-GB"/>
              </w:rPr>
            </w:pPr>
            <w:r w:rsidRPr="00451BD4">
              <w:rPr>
                <w:rFonts w:cs="Arial"/>
                <w:bCs/>
                <w:lang w:val="en-GB"/>
              </w:rPr>
              <w:t>0</w:t>
            </w:r>
          </w:p>
        </w:tc>
        <w:tc>
          <w:tcPr>
            <w:tcW w:w="2587" w:type="dxa"/>
            <w:vAlign w:val="center"/>
            <w:tcPrChange w:id="202" w:author="Krishnakant Bairagi" w:date="2020-07-23T13:50:00Z">
              <w:tcPr>
                <w:tcW w:w="2700" w:type="dxa"/>
                <w:vAlign w:val="center"/>
              </w:tcPr>
            </w:tcPrChange>
          </w:tcPr>
          <w:p w14:paraId="69FF74B3" w14:textId="77777777" w:rsidR="00EA5F65" w:rsidRPr="00451BD4" w:rsidRDefault="00822B69" w:rsidP="00822B69">
            <w:pPr>
              <w:ind w:left="0"/>
              <w:rPr>
                <w:rFonts w:cs="Arial"/>
              </w:rPr>
            </w:pPr>
            <w:proofErr w:type="spellStart"/>
            <w:r w:rsidRPr="00451BD4">
              <w:rPr>
                <w:rFonts w:cs="Arial"/>
              </w:rPr>
              <w:t>Prashanth</w:t>
            </w:r>
            <w:proofErr w:type="spellEnd"/>
            <w:r w:rsidRPr="00451BD4">
              <w:rPr>
                <w:rFonts w:cs="Arial"/>
              </w:rPr>
              <w:t xml:space="preserve"> </w:t>
            </w:r>
            <w:proofErr w:type="spellStart"/>
            <w:r w:rsidRPr="00451BD4">
              <w:rPr>
                <w:rFonts w:cs="Arial"/>
              </w:rPr>
              <w:t>Kabali</w:t>
            </w:r>
            <w:proofErr w:type="spellEnd"/>
            <w:r w:rsidRPr="00451BD4">
              <w:rPr>
                <w:rFonts w:cs="Arial"/>
              </w:rPr>
              <w:t xml:space="preserve"> </w:t>
            </w:r>
          </w:p>
        </w:tc>
        <w:tc>
          <w:tcPr>
            <w:tcW w:w="1781" w:type="dxa"/>
            <w:vAlign w:val="center"/>
            <w:tcPrChange w:id="203" w:author="Krishnakant Bairagi" w:date="2020-07-23T13:50:00Z">
              <w:tcPr>
                <w:tcW w:w="1859" w:type="dxa"/>
                <w:vAlign w:val="center"/>
              </w:tcPr>
            </w:tcPrChange>
          </w:tcPr>
          <w:p w14:paraId="082CD66A" w14:textId="77777777" w:rsidR="00EA5F65" w:rsidRPr="00451BD4" w:rsidRDefault="00DE7B7B" w:rsidP="00DE7B7B">
            <w:pPr>
              <w:ind w:left="214" w:right="-4" w:hanging="214"/>
              <w:rPr>
                <w:rFonts w:cs="Arial"/>
              </w:rPr>
            </w:pPr>
            <w:r w:rsidRPr="00451BD4">
              <w:rPr>
                <w:rFonts w:cs="Arial"/>
              </w:rPr>
              <w:t>26-Apr</w:t>
            </w:r>
            <w:r w:rsidR="00EA5F65" w:rsidRPr="00451BD4">
              <w:rPr>
                <w:rFonts w:cs="Arial"/>
              </w:rPr>
              <w:t>-2017</w:t>
            </w:r>
          </w:p>
        </w:tc>
      </w:tr>
      <w:tr w:rsidR="00EA5F65" w:rsidRPr="00451BD4" w14:paraId="6C7DDD14" w14:textId="77777777" w:rsidTr="00ED5B44">
        <w:trPr>
          <w:trHeight w:val="431"/>
          <w:jc w:val="center"/>
          <w:trPrChange w:id="204" w:author="Krishnakant Bairagi" w:date="2020-07-23T13:50:00Z">
            <w:trPr>
              <w:trHeight w:val="432"/>
              <w:jc w:val="center"/>
            </w:trPr>
          </w:trPrChange>
        </w:trPr>
        <w:tc>
          <w:tcPr>
            <w:tcW w:w="647" w:type="dxa"/>
            <w:vAlign w:val="center"/>
            <w:tcPrChange w:id="205" w:author="Krishnakant Bairagi" w:date="2020-07-23T13:50:00Z">
              <w:tcPr>
                <w:tcW w:w="675" w:type="dxa"/>
                <w:vAlign w:val="center"/>
              </w:tcPr>
            </w:tcPrChange>
          </w:tcPr>
          <w:p w14:paraId="63350D16" w14:textId="77777777" w:rsidR="00EA5F65" w:rsidRPr="00451BD4" w:rsidRDefault="008650BA" w:rsidP="00D005CD">
            <w:pPr>
              <w:pStyle w:val="Header"/>
              <w:tabs>
                <w:tab w:val="left" w:pos="612"/>
              </w:tabs>
              <w:spacing w:before="40" w:after="40"/>
              <w:ind w:left="72" w:right="72"/>
              <w:rPr>
                <w:rFonts w:cs="Arial"/>
                <w:lang w:val="en-GB"/>
              </w:rPr>
            </w:pPr>
            <w:r w:rsidRPr="00451BD4">
              <w:rPr>
                <w:rFonts w:cs="Arial"/>
                <w:lang w:val="en-GB"/>
              </w:rPr>
              <w:t>2</w:t>
            </w:r>
          </w:p>
        </w:tc>
        <w:tc>
          <w:tcPr>
            <w:tcW w:w="2415" w:type="dxa"/>
            <w:vAlign w:val="center"/>
            <w:tcPrChange w:id="206" w:author="Krishnakant Bairagi" w:date="2020-07-23T13:50:00Z">
              <w:tcPr>
                <w:tcW w:w="2520" w:type="dxa"/>
                <w:vAlign w:val="center"/>
              </w:tcPr>
            </w:tcPrChange>
          </w:tcPr>
          <w:p w14:paraId="0543EEF2" w14:textId="77777777" w:rsidR="00EA5F65" w:rsidRPr="00451BD4" w:rsidRDefault="008650BA" w:rsidP="00D005CD">
            <w:pPr>
              <w:ind w:left="0"/>
              <w:rPr>
                <w:rFonts w:cs="Arial"/>
              </w:rPr>
            </w:pPr>
            <w:r w:rsidRPr="00451BD4">
              <w:rPr>
                <w:rFonts w:cs="Arial"/>
              </w:rPr>
              <w:t>Updated after CHG0010517</w:t>
            </w:r>
          </w:p>
        </w:tc>
        <w:tc>
          <w:tcPr>
            <w:tcW w:w="1121" w:type="dxa"/>
            <w:vAlign w:val="center"/>
            <w:tcPrChange w:id="207" w:author="Krishnakant Bairagi" w:date="2020-07-23T13:50:00Z">
              <w:tcPr>
                <w:tcW w:w="1170" w:type="dxa"/>
                <w:vAlign w:val="center"/>
              </w:tcPr>
            </w:tcPrChange>
          </w:tcPr>
          <w:p w14:paraId="1A326740" w14:textId="77777777" w:rsidR="00EA5F65" w:rsidRPr="00451BD4" w:rsidRDefault="008650BA" w:rsidP="008650BA">
            <w:pPr>
              <w:pStyle w:val="Header"/>
              <w:spacing w:before="40" w:after="40"/>
              <w:ind w:left="0" w:right="1"/>
              <w:jc w:val="center"/>
              <w:rPr>
                <w:rFonts w:cs="Arial"/>
                <w:bCs/>
                <w:lang w:val="en-GB"/>
              </w:rPr>
            </w:pPr>
            <w:r w:rsidRPr="00451BD4">
              <w:rPr>
                <w:rFonts w:cs="Arial"/>
                <w:bCs/>
                <w:lang w:val="en-GB"/>
              </w:rPr>
              <w:t>2</w:t>
            </w:r>
          </w:p>
        </w:tc>
        <w:tc>
          <w:tcPr>
            <w:tcW w:w="1035" w:type="dxa"/>
            <w:vAlign w:val="center"/>
            <w:tcPrChange w:id="208" w:author="Krishnakant Bairagi" w:date="2020-07-23T13:50:00Z">
              <w:tcPr>
                <w:tcW w:w="1080" w:type="dxa"/>
                <w:vAlign w:val="center"/>
              </w:tcPr>
            </w:tcPrChange>
          </w:tcPr>
          <w:p w14:paraId="1AAFB19B" w14:textId="77777777" w:rsidR="00EA5F65" w:rsidRPr="00451BD4" w:rsidRDefault="00A656C7" w:rsidP="00D005CD">
            <w:pPr>
              <w:pStyle w:val="Header"/>
              <w:spacing w:before="40" w:after="40"/>
              <w:ind w:left="0" w:right="1"/>
              <w:rPr>
                <w:rFonts w:cs="Arial"/>
                <w:bCs/>
                <w:lang w:val="en-GB"/>
              </w:rPr>
            </w:pPr>
            <w:r w:rsidRPr="00451BD4">
              <w:rPr>
                <w:rFonts w:cs="Arial"/>
                <w:bCs/>
                <w:lang w:val="en-GB"/>
              </w:rPr>
              <w:t>0</w:t>
            </w:r>
          </w:p>
        </w:tc>
        <w:tc>
          <w:tcPr>
            <w:tcW w:w="2587" w:type="dxa"/>
            <w:vAlign w:val="center"/>
            <w:tcPrChange w:id="209" w:author="Krishnakant Bairagi" w:date="2020-07-23T13:50:00Z">
              <w:tcPr>
                <w:tcW w:w="2700" w:type="dxa"/>
                <w:vAlign w:val="center"/>
              </w:tcPr>
            </w:tcPrChange>
          </w:tcPr>
          <w:p w14:paraId="613D595A" w14:textId="77777777" w:rsidR="00EA5F65" w:rsidRPr="00451BD4" w:rsidRDefault="008650BA" w:rsidP="00D005CD">
            <w:pPr>
              <w:ind w:left="0"/>
              <w:rPr>
                <w:rFonts w:cs="Arial"/>
              </w:rPr>
            </w:pPr>
            <w:proofErr w:type="spellStart"/>
            <w:r w:rsidRPr="00451BD4">
              <w:rPr>
                <w:rFonts w:cs="Arial"/>
              </w:rPr>
              <w:t>Febin</w:t>
            </w:r>
            <w:proofErr w:type="spellEnd"/>
            <w:r w:rsidRPr="00451BD4">
              <w:rPr>
                <w:rFonts w:cs="Arial"/>
              </w:rPr>
              <w:t xml:space="preserve"> </w:t>
            </w:r>
            <w:proofErr w:type="spellStart"/>
            <w:r w:rsidRPr="00451BD4">
              <w:rPr>
                <w:rFonts w:cs="Arial"/>
              </w:rPr>
              <w:t>Tomy</w:t>
            </w:r>
            <w:proofErr w:type="spellEnd"/>
          </w:p>
        </w:tc>
        <w:tc>
          <w:tcPr>
            <w:tcW w:w="1781" w:type="dxa"/>
            <w:vAlign w:val="center"/>
            <w:tcPrChange w:id="210" w:author="Krishnakant Bairagi" w:date="2020-07-23T13:50:00Z">
              <w:tcPr>
                <w:tcW w:w="1859" w:type="dxa"/>
                <w:vAlign w:val="center"/>
              </w:tcPr>
            </w:tcPrChange>
          </w:tcPr>
          <w:p w14:paraId="0999CDEE" w14:textId="77777777" w:rsidR="00EA5F65" w:rsidRPr="00451BD4" w:rsidRDefault="00DE7B7B" w:rsidP="00DE7B7B">
            <w:pPr>
              <w:ind w:left="0" w:right="-4"/>
              <w:rPr>
                <w:rFonts w:cs="Arial"/>
              </w:rPr>
            </w:pPr>
            <w:r w:rsidRPr="00451BD4">
              <w:rPr>
                <w:rFonts w:cs="Arial"/>
              </w:rPr>
              <w:t>14-Sep</w:t>
            </w:r>
            <w:r w:rsidR="008650BA" w:rsidRPr="00451BD4">
              <w:rPr>
                <w:rFonts w:cs="Arial"/>
              </w:rPr>
              <w:t>-2017</w:t>
            </w:r>
          </w:p>
        </w:tc>
      </w:tr>
      <w:tr w:rsidR="00EA5F65" w:rsidRPr="00451BD4" w14:paraId="089C42DE" w14:textId="77777777" w:rsidTr="00ED5B44">
        <w:trPr>
          <w:trHeight w:val="431"/>
          <w:jc w:val="center"/>
          <w:trPrChange w:id="211" w:author="Krishnakant Bairagi" w:date="2020-07-23T13:50:00Z">
            <w:trPr>
              <w:trHeight w:val="432"/>
              <w:jc w:val="center"/>
            </w:trPr>
          </w:trPrChange>
        </w:trPr>
        <w:tc>
          <w:tcPr>
            <w:tcW w:w="647" w:type="dxa"/>
            <w:vAlign w:val="center"/>
            <w:tcPrChange w:id="212" w:author="Krishnakant Bairagi" w:date="2020-07-23T13:50:00Z">
              <w:tcPr>
                <w:tcW w:w="675" w:type="dxa"/>
                <w:vAlign w:val="center"/>
              </w:tcPr>
            </w:tcPrChange>
          </w:tcPr>
          <w:p w14:paraId="33973C41" w14:textId="77777777" w:rsidR="00EA5F65" w:rsidRPr="00451BD4" w:rsidRDefault="00CB5C6A" w:rsidP="00424A28">
            <w:pPr>
              <w:pStyle w:val="Header"/>
              <w:tabs>
                <w:tab w:val="left" w:pos="612"/>
              </w:tabs>
              <w:spacing w:before="40" w:after="40"/>
              <w:ind w:left="0" w:right="72"/>
              <w:rPr>
                <w:rFonts w:cs="Arial"/>
                <w:lang w:val="en-GB"/>
              </w:rPr>
            </w:pPr>
            <w:r w:rsidRPr="00451BD4">
              <w:rPr>
                <w:rFonts w:cs="Arial"/>
                <w:lang w:val="en-GB"/>
              </w:rPr>
              <w:t>3</w:t>
            </w:r>
          </w:p>
        </w:tc>
        <w:tc>
          <w:tcPr>
            <w:tcW w:w="2415" w:type="dxa"/>
            <w:vAlign w:val="center"/>
            <w:tcPrChange w:id="213" w:author="Krishnakant Bairagi" w:date="2020-07-23T13:50:00Z">
              <w:tcPr>
                <w:tcW w:w="2520" w:type="dxa"/>
                <w:vAlign w:val="center"/>
              </w:tcPr>
            </w:tcPrChange>
          </w:tcPr>
          <w:p w14:paraId="4BEF6A58" w14:textId="77777777" w:rsidR="00EA5F65" w:rsidRPr="00451BD4" w:rsidRDefault="00CB5C6A" w:rsidP="00D005CD">
            <w:pPr>
              <w:ind w:left="0"/>
              <w:rPr>
                <w:rFonts w:cs="Arial"/>
              </w:rPr>
            </w:pPr>
            <w:r w:rsidRPr="00451BD4">
              <w:rPr>
                <w:rFonts w:cs="Arial"/>
              </w:rPr>
              <w:t xml:space="preserve">Updated server </w:t>
            </w:r>
            <w:r w:rsidR="005B2A52" w:rsidRPr="00451BD4">
              <w:rPr>
                <w:rFonts w:cs="Arial"/>
              </w:rPr>
              <w:t>details, footer</w:t>
            </w:r>
            <w:r w:rsidRPr="00451BD4">
              <w:rPr>
                <w:rFonts w:cs="Arial"/>
              </w:rPr>
              <w:t xml:space="preserve"> and change details</w:t>
            </w:r>
          </w:p>
        </w:tc>
        <w:tc>
          <w:tcPr>
            <w:tcW w:w="1121" w:type="dxa"/>
            <w:vAlign w:val="center"/>
            <w:tcPrChange w:id="214" w:author="Krishnakant Bairagi" w:date="2020-07-23T13:50:00Z">
              <w:tcPr>
                <w:tcW w:w="1170" w:type="dxa"/>
                <w:vAlign w:val="center"/>
              </w:tcPr>
            </w:tcPrChange>
          </w:tcPr>
          <w:p w14:paraId="3ACF9EEA" w14:textId="77777777" w:rsidR="00EA5F65" w:rsidRPr="00451BD4" w:rsidRDefault="00CB5C6A" w:rsidP="00424A28">
            <w:pPr>
              <w:pStyle w:val="Header"/>
              <w:spacing w:before="40" w:after="40"/>
              <w:ind w:left="0" w:right="1"/>
              <w:jc w:val="center"/>
              <w:rPr>
                <w:rFonts w:cs="Arial"/>
                <w:bCs/>
                <w:lang w:val="en-GB"/>
              </w:rPr>
            </w:pPr>
            <w:r w:rsidRPr="00451BD4">
              <w:rPr>
                <w:rFonts w:cs="Arial"/>
                <w:bCs/>
                <w:lang w:val="en-GB"/>
              </w:rPr>
              <w:t>2</w:t>
            </w:r>
          </w:p>
        </w:tc>
        <w:tc>
          <w:tcPr>
            <w:tcW w:w="1035" w:type="dxa"/>
            <w:vAlign w:val="center"/>
            <w:tcPrChange w:id="215" w:author="Krishnakant Bairagi" w:date="2020-07-23T13:50:00Z">
              <w:tcPr>
                <w:tcW w:w="1080" w:type="dxa"/>
                <w:vAlign w:val="center"/>
              </w:tcPr>
            </w:tcPrChange>
          </w:tcPr>
          <w:p w14:paraId="4A1054E5" w14:textId="77777777" w:rsidR="00EA5F65" w:rsidRPr="00451BD4" w:rsidRDefault="00CB5C6A" w:rsidP="00D005CD">
            <w:pPr>
              <w:pStyle w:val="Header"/>
              <w:spacing w:before="40" w:after="40"/>
              <w:ind w:left="0" w:right="1"/>
              <w:rPr>
                <w:rFonts w:cs="Arial"/>
                <w:bCs/>
                <w:lang w:val="en-GB"/>
              </w:rPr>
            </w:pPr>
            <w:r w:rsidRPr="00451BD4">
              <w:rPr>
                <w:rFonts w:cs="Arial"/>
                <w:bCs/>
                <w:lang w:val="en-GB"/>
              </w:rPr>
              <w:t>1</w:t>
            </w:r>
          </w:p>
        </w:tc>
        <w:tc>
          <w:tcPr>
            <w:tcW w:w="2587" w:type="dxa"/>
            <w:vAlign w:val="center"/>
            <w:tcPrChange w:id="216" w:author="Krishnakant Bairagi" w:date="2020-07-23T13:50:00Z">
              <w:tcPr>
                <w:tcW w:w="2700" w:type="dxa"/>
                <w:vAlign w:val="center"/>
              </w:tcPr>
            </w:tcPrChange>
          </w:tcPr>
          <w:p w14:paraId="6F959F85" w14:textId="77777777" w:rsidR="00EA5F65" w:rsidRPr="00451BD4" w:rsidRDefault="00CB5C6A" w:rsidP="00D005CD">
            <w:pPr>
              <w:ind w:left="0"/>
              <w:rPr>
                <w:rFonts w:cs="Arial"/>
              </w:rPr>
            </w:pPr>
            <w:r w:rsidRPr="00451BD4">
              <w:rPr>
                <w:rFonts w:cs="Arial"/>
              </w:rPr>
              <w:t xml:space="preserve">Anurag Nikhil </w:t>
            </w:r>
            <w:proofErr w:type="spellStart"/>
            <w:r w:rsidRPr="00451BD4">
              <w:rPr>
                <w:rFonts w:cs="Arial"/>
              </w:rPr>
              <w:t>Minz</w:t>
            </w:r>
            <w:proofErr w:type="spellEnd"/>
          </w:p>
        </w:tc>
        <w:tc>
          <w:tcPr>
            <w:tcW w:w="1781" w:type="dxa"/>
            <w:vAlign w:val="center"/>
            <w:tcPrChange w:id="217" w:author="Krishnakant Bairagi" w:date="2020-07-23T13:50:00Z">
              <w:tcPr>
                <w:tcW w:w="1859" w:type="dxa"/>
                <w:vAlign w:val="center"/>
              </w:tcPr>
            </w:tcPrChange>
          </w:tcPr>
          <w:p w14:paraId="5A159259" w14:textId="43314D73" w:rsidR="00EA5F65" w:rsidRPr="00451BD4" w:rsidRDefault="00C863EE" w:rsidP="00C314CA">
            <w:pPr>
              <w:ind w:left="0" w:right="-4"/>
              <w:rPr>
                <w:rFonts w:cs="Arial"/>
              </w:rPr>
            </w:pPr>
            <w:r>
              <w:rPr>
                <w:rFonts w:cs="Arial"/>
              </w:rPr>
              <w:t>1</w:t>
            </w:r>
            <w:r w:rsidR="00DE7B7B" w:rsidRPr="00451BD4">
              <w:rPr>
                <w:rFonts w:cs="Arial"/>
              </w:rPr>
              <w:t>4-A</w:t>
            </w:r>
            <w:r>
              <w:rPr>
                <w:rFonts w:cs="Arial"/>
              </w:rPr>
              <w:t>ug</w:t>
            </w:r>
            <w:r w:rsidR="00DE7B7B" w:rsidRPr="00451BD4">
              <w:rPr>
                <w:rFonts w:cs="Arial"/>
              </w:rPr>
              <w:t>-</w:t>
            </w:r>
            <w:r w:rsidR="00C314CA">
              <w:rPr>
                <w:rFonts w:cs="Arial"/>
              </w:rPr>
              <w:t>2018</w:t>
            </w:r>
          </w:p>
        </w:tc>
      </w:tr>
      <w:tr w:rsidR="00EA5F65" w:rsidRPr="00451BD4" w14:paraId="70729956" w14:textId="77777777" w:rsidTr="00ED5B44">
        <w:trPr>
          <w:trHeight w:val="431"/>
          <w:jc w:val="center"/>
          <w:trPrChange w:id="218" w:author="Krishnakant Bairagi" w:date="2020-07-23T13:50:00Z">
            <w:trPr>
              <w:trHeight w:val="432"/>
              <w:jc w:val="center"/>
            </w:trPr>
          </w:trPrChange>
        </w:trPr>
        <w:tc>
          <w:tcPr>
            <w:tcW w:w="647" w:type="dxa"/>
            <w:vAlign w:val="center"/>
            <w:tcPrChange w:id="219" w:author="Krishnakant Bairagi" w:date="2020-07-23T13:50:00Z">
              <w:tcPr>
                <w:tcW w:w="675" w:type="dxa"/>
                <w:vAlign w:val="center"/>
              </w:tcPr>
            </w:tcPrChange>
          </w:tcPr>
          <w:p w14:paraId="6DBDECA7" w14:textId="4C3B7ED6" w:rsidR="00EA5F65" w:rsidRPr="00451BD4" w:rsidRDefault="0042249F" w:rsidP="00D005CD">
            <w:pPr>
              <w:pStyle w:val="Header"/>
              <w:tabs>
                <w:tab w:val="left" w:pos="612"/>
              </w:tabs>
              <w:spacing w:before="40" w:after="40"/>
              <w:ind w:left="72" w:right="72"/>
              <w:rPr>
                <w:rFonts w:cs="Arial"/>
                <w:lang w:val="en-GB"/>
              </w:rPr>
            </w:pPr>
            <w:r>
              <w:rPr>
                <w:rFonts w:cs="Arial"/>
                <w:lang w:val="en-GB"/>
              </w:rPr>
              <w:t>4</w:t>
            </w:r>
          </w:p>
        </w:tc>
        <w:tc>
          <w:tcPr>
            <w:tcW w:w="2415" w:type="dxa"/>
            <w:vAlign w:val="center"/>
            <w:tcPrChange w:id="220" w:author="Krishnakant Bairagi" w:date="2020-07-23T13:50:00Z">
              <w:tcPr>
                <w:tcW w:w="2520" w:type="dxa"/>
                <w:vAlign w:val="center"/>
              </w:tcPr>
            </w:tcPrChange>
          </w:tcPr>
          <w:p w14:paraId="2A2CB0BD" w14:textId="2A017178" w:rsidR="00EA5F65" w:rsidRPr="00451BD4" w:rsidRDefault="0042249F" w:rsidP="00D005CD">
            <w:pPr>
              <w:ind w:left="0"/>
              <w:rPr>
                <w:rFonts w:cs="Arial"/>
              </w:rPr>
            </w:pPr>
            <w:r>
              <w:rPr>
                <w:rFonts w:cs="Arial"/>
              </w:rPr>
              <w:t>Updated version and AMS support team changes</w:t>
            </w:r>
          </w:p>
        </w:tc>
        <w:tc>
          <w:tcPr>
            <w:tcW w:w="1121" w:type="dxa"/>
            <w:vAlign w:val="center"/>
            <w:tcPrChange w:id="221" w:author="Krishnakant Bairagi" w:date="2020-07-23T13:50:00Z">
              <w:tcPr>
                <w:tcW w:w="1170" w:type="dxa"/>
                <w:vAlign w:val="center"/>
              </w:tcPr>
            </w:tcPrChange>
          </w:tcPr>
          <w:p w14:paraId="0F85160F" w14:textId="147972E7" w:rsidR="00EA5F65" w:rsidRPr="00451BD4" w:rsidRDefault="0042249F" w:rsidP="0042249F">
            <w:pPr>
              <w:pStyle w:val="Header"/>
              <w:spacing w:before="40" w:after="40"/>
              <w:ind w:left="0" w:right="1"/>
              <w:jc w:val="center"/>
              <w:rPr>
                <w:rFonts w:cs="Arial"/>
                <w:bCs/>
                <w:lang w:val="en-GB"/>
              </w:rPr>
            </w:pPr>
            <w:r>
              <w:rPr>
                <w:rFonts w:cs="Arial"/>
                <w:bCs/>
                <w:lang w:val="en-GB"/>
              </w:rPr>
              <w:t>2</w:t>
            </w:r>
          </w:p>
        </w:tc>
        <w:tc>
          <w:tcPr>
            <w:tcW w:w="1035" w:type="dxa"/>
            <w:vAlign w:val="center"/>
            <w:tcPrChange w:id="222" w:author="Krishnakant Bairagi" w:date="2020-07-23T13:50:00Z">
              <w:tcPr>
                <w:tcW w:w="1080" w:type="dxa"/>
                <w:vAlign w:val="center"/>
              </w:tcPr>
            </w:tcPrChange>
          </w:tcPr>
          <w:p w14:paraId="7FABF74A" w14:textId="1239BE05" w:rsidR="00EA5F65" w:rsidRPr="00451BD4" w:rsidRDefault="0042249F" w:rsidP="00D005CD">
            <w:pPr>
              <w:pStyle w:val="Header"/>
              <w:spacing w:before="40" w:after="40"/>
              <w:ind w:left="0" w:right="1"/>
              <w:rPr>
                <w:rFonts w:cs="Arial"/>
                <w:bCs/>
                <w:lang w:val="en-GB"/>
              </w:rPr>
            </w:pPr>
            <w:r>
              <w:rPr>
                <w:rFonts w:cs="Arial"/>
                <w:bCs/>
                <w:lang w:val="en-GB"/>
              </w:rPr>
              <w:t>2</w:t>
            </w:r>
          </w:p>
        </w:tc>
        <w:tc>
          <w:tcPr>
            <w:tcW w:w="2587" w:type="dxa"/>
            <w:vAlign w:val="center"/>
            <w:tcPrChange w:id="223" w:author="Krishnakant Bairagi" w:date="2020-07-23T13:50:00Z">
              <w:tcPr>
                <w:tcW w:w="2700" w:type="dxa"/>
                <w:vAlign w:val="center"/>
              </w:tcPr>
            </w:tcPrChange>
          </w:tcPr>
          <w:p w14:paraId="033ADAC8" w14:textId="19C3B2BA" w:rsidR="00EA5F65" w:rsidRPr="00451BD4" w:rsidRDefault="0042249F" w:rsidP="00D005CD">
            <w:pPr>
              <w:ind w:left="0"/>
              <w:rPr>
                <w:rFonts w:cs="Arial"/>
              </w:rPr>
            </w:pPr>
            <w:r>
              <w:rPr>
                <w:rFonts w:cs="Arial"/>
              </w:rPr>
              <w:t>Deepti Jain</w:t>
            </w:r>
          </w:p>
        </w:tc>
        <w:tc>
          <w:tcPr>
            <w:tcW w:w="1781" w:type="dxa"/>
            <w:vAlign w:val="center"/>
            <w:tcPrChange w:id="224" w:author="Krishnakant Bairagi" w:date="2020-07-23T13:50:00Z">
              <w:tcPr>
                <w:tcW w:w="1859" w:type="dxa"/>
                <w:vAlign w:val="center"/>
              </w:tcPr>
            </w:tcPrChange>
          </w:tcPr>
          <w:p w14:paraId="03E7D8BE" w14:textId="167BC247" w:rsidR="00EA5F65" w:rsidRPr="00451BD4" w:rsidRDefault="0042249F" w:rsidP="00D005CD">
            <w:pPr>
              <w:ind w:left="0"/>
              <w:rPr>
                <w:rFonts w:cs="Arial"/>
              </w:rPr>
            </w:pPr>
            <w:r>
              <w:rPr>
                <w:rFonts w:cs="Arial"/>
              </w:rPr>
              <w:t>2-Oct-2019</w:t>
            </w:r>
          </w:p>
        </w:tc>
      </w:tr>
      <w:tr w:rsidR="0028561B" w:rsidRPr="00451BD4" w14:paraId="32BEE525" w14:textId="77777777" w:rsidTr="00ED5B44">
        <w:trPr>
          <w:trHeight w:val="431"/>
          <w:jc w:val="center"/>
          <w:trPrChange w:id="225" w:author="Krishnakant Bairagi" w:date="2020-07-23T13:50:00Z">
            <w:trPr>
              <w:trHeight w:val="432"/>
              <w:jc w:val="center"/>
            </w:trPr>
          </w:trPrChange>
        </w:trPr>
        <w:tc>
          <w:tcPr>
            <w:tcW w:w="647" w:type="dxa"/>
            <w:vAlign w:val="center"/>
            <w:tcPrChange w:id="226" w:author="Krishnakant Bairagi" w:date="2020-07-23T13:50:00Z">
              <w:tcPr>
                <w:tcW w:w="675" w:type="dxa"/>
                <w:vAlign w:val="center"/>
              </w:tcPr>
            </w:tcPrChange>
          </w:tcPr>
          <w:p w14:paraId="3E30DDFC" w14:textId="514A5A38" w:rsidR="0028561B" w:rsidRPr="00451BD4" w:rsidRDefault="00BE44D8" w:rsidP="00D005CD">
            <w:pPr>
              <w:pStyle w:val="Header"/>
              <w:tabs>
                <w:tab w:val="left" w:pos="612"/>
              </w:tabs>
              <w:spacing w:before="40" w:after="40"/>
              <w:ind w:left="72" w:right="72"/>
              <w:rPr>
                <w:rFonts w:cs="Arial"/>
                <w:lang w:val="en-GB"/>
              </w:rPr>
            </w:pPr>
            <w:ins w:id="227" w:author="Krishnakant Bairagi" w:date="2020-07-27T12:55:00Z">
              <w:r>
                <w:rPr>
                  <w:rFonts w:cs="Arial"/>
                  <w:lang w:val="en-GB"/>
                </w:rPr>
                <w:t>5</w:t>
              </w:r>
            </w:ins>
          </w:p>
        </w:tc>
        <w:tc>
          <w:tcPr>
            <w:tcW w:w="2415" w:type="dxa"/>
            <w:vAlign w:val="center"/>
            <w:tcPrChange w:id="228" w:author="Krishnakant Bairagi" w:date="2020-07-23T13:50:00Z">
              <w:tcPr>
                <w:tcW w:w="2520" w:type="dxa"/>
                <w:vAlign w:val="center"/>
              </w:tcPr>
            </w:tcPrChange>
          </w:tcPr>
          <w:p w14:paraId="73C0D4B3" w14:textId="28B75B98" w:rsidR="0028561B" w:rsidRPr="00451BD4" w:rsidRDefault="00BE44D8" w:rsidP="00D005CD">
            <w:pPr>
              <w:ind w:left="0"/>
              <w:rPr>
                <w:rFonts w:cs="Arial"/>
              </w:rPr>
            </w:pPr>
            <w:ins w:id="229" w:author="Krishnakant Bairagi" w:date="2020-07-27T12:55:00Z">
              <w:r>
                <w:rPr>
                  <w:rFonts w:cs="Arial"/>
                </w:rPr>
                <w:t xml:space="preserve">Updated </w:t>
              </w:r>
            </w:ins>
            <w:ins w:id="230" w:author="Krishnakant Bairagi" w:date="2020-07-27T12:56:00Z">
              <w:r>
                <w:rPr>
                  <w:rFonts w:cs="Arial"/>
                </w:rPr>
                <w:t>Contract Details and some alignment changes</w:t>
              </w:r>
            </w:ins>
          </w:p>
        </w:tc>
        <w:tc>
          <w:tcPr>
            <w:tcW w:w="1121" w:type="dxa"/>
            <w:vAlign w:val="center"/>
            <w:tcPrChange w:id="231" w:author="Krishnakant Bairagi" w:date="2020-07-23T13:50:00Z">
              <w:tcPr>
                <w:tcW w:w="1170" w:type="dxa"/>
                <w:vAlign w:val="center"/>
              </w:tcPr>
            </w:tcPrChange>
          </w:tcPr>
          <w:p w14:paraId="47ACD428" w14:textId="1D418ECB" w:rsidR="0028561B" w:rsidRPr="00451BD4" w:rsidRDefault="00BE44D8">
            <w:pPr>
              <w:pStyle w:val="Header"/>
              <w:spacing w:before="40" w:after="40"/>
              <w:ind w:left="0" w:right="1"/>
              <w:jc w:val="center"/>
              <w:rPr>
                <w:rFonts w:cs="Arial"/>
                <w:bCs/>
                <w:lang w:val="en-GB"/>
              </w:rPr>
              <w:pPrChange w:id="232" w:author="Krishnakant Bairagi" w:date="2020-07-27T12:56:00Z">
                <w:pPr>
                  <w:pStyle w:val="Header"/>
                  <w:spacing w:before="40" w:after="40"/>
                  <w:ind w:left="0" w:right="1"/>
                </w:pPr>
              </w:pPrChange>
            </w:pPr>
            <w:ins w:id="233" w:author="Krishnakant Bairagi" w:date="2020-07-27T12:56:00Z">
              <w:r>
                <w:rPr>
                  <w:rFonts w:cs="Arial"/>
                  <w:bCs/>
                  <w:lang w:val="en-GB"/>
                </w:rPr>
                <w:t>2</w:t>
              </w:r>
            </w:ins>
          </w:p>
        </w:tc>
        <w:tc>
          <w:tcPr>
            <w:tcW w:w="1035" w:type="dxa"/>
            <w:vAlign w:val="center"/>
            <w:tcPrChange w:id="234" w:author="Krishnakant Bairagi" w:date="2020-07-23T13:50:00Z">
              <w:tcPr>
                <w:tcW w:w="1080" w:type="dxa"/>
                <w:vAlign w:val="center"/>
              </w:tcPr>
            </w:tcPrChange>
          </w:tcPr>
          <w:p w14:paraId="4C53E98F" w14:textId="770FBA8A" w:rsidR="0028561B" w:rsidRPr="00451BD4" w:rsidRDefault="00BE44D8" w:rsidP="00BE44D8">
            <w:pPr>
              <w:pStyle w:val="Header"/>
              <w:spacing w:before="40" w:after="40"/>
              <w:ind w:left="0" w:right="1"/>
              <w:rPr>
                <w:rFonts w:cs="Arial"/>
                <w:bCs/>
                <w:lang w:val="en-GB"/>
              </w:rPr>
            </w:pPr>
            <w:ins w:id="235" w:author="Krishnakant Bairagi" w:date="2020-07-27T12:56:00Z">
              <w:r>
                <w:rPr>
                  <w:rFonts w:cs="Arial"/>
                  <w:bCs/>
                  <w:lang w:val="en-GB"/>
                </w:rPr>
                <w:t>3</w:t>
              </w:r>
            </w:ins>
          </w:p>
        </w:tc>
        <w:tc>
          <w:tcPr>
            <w:tcW w:w="2587" w:type="dxa"/>
            <w:vAlign w:val="center"/>
            <w:tcPrChange w:id="236" w:author="Krishnakant Bairagi" w:date="2020-07-23T13:50:00Z">
              <w:tcPr>
                <w:tcW w:w="2700" w:type="dxa"/>
                <w:vAlign w:val="center"/>
              </w:tcPr>
            </w:tcPrChange>
          </w:tcPr>
          <w:p w14:paraId="4A33E36C" w14:textId="06935653" w:rsidR="0028561B" w:rsidRPr="00451BD4" w:rsidRDefault="00BE44D8" w:rsidP="00D005CD">
            <w:pPr>
              <w:pStyle w:val="Header"/>
              <w:spacing w:before="40" w:after="40"/>
              <w:ind w:left="0" w:right="1"/>
              <w:rPr>
                <w:rFonts w:cs="Arial"/>
                <w:bCs/>
                <w:lang w:val="en-GB"/>
              </w:rPr>
            </w:pPr>
            <w:proofErr w:type="spellStart"/>
            <w:ins w:id="237" w:author="Krishnakant Bairagi" w:date="2020-07-27T12:56:00Z">
              <w:r>
                <w:rPr>
                  <w:rFonts w:cs="Arial"/>
                  <w:bCs/>
                  <w:lang w:val="en-GB"/>
                </w:rPr>
                <w:t>Krishnakant</w:t>
              </w:r>
              <w:proofErr w:type="spellEnd"/>
              <w:r>
                <w:rPr>
                  <w:rFonts w:cs="Arial"/>
                  <w:bCs/>
                  <w:lang w:val="en-GB"/>
                </w:rPr>
                <w:t xml:space="preserve"> </w:t>
              </w:r>
              <w:proofErr w:type="spellStart"/>
              <w:r>
                <w:rPr>
                  <w:rFonts w:cs="Arial"/>
                  <w:bCs/>
                  <w:lang w:val="en-GB"/>
                </w:rPr>
                <w:t>Bairagi</w:t>
              </w:r>
            </w:ins>
            <w:proofErr w:type="spellEnd"/>
          </w:p>
        </w:tc>
        <w:tc>
          <w:tcPr>
            <w:tcW w:w="1781" w:type="dxa"/>
            <w:vAlign w:val="center"/>
            <w:tcPrChange w:id="238" w:author="Krishnakant Bairagi" w:date="2020-07-23T13:50:00Z">
              <w:tcPr>
                <w:tcW w:w="1859" w:type="dxa"/>
                <w:vAlign w:val="center"/>
              </w:tcPr>
            </w:tcPrChange>
          </w:tcPr>
          <w:p w14:paraId="43A88338" w14:textId="50280A4B" w:rsidR="0028561B" w:rsidRPr="00451BD4" w:rsidRDefault="007D0AA3" w:rsidP="00D005CD">
            <w:pPr>
              <w:pStyle w:val="Header"/>
              <w:spacing w:before="40" w:after="40"/>
              <w:ind w:left="0" w:right="1"/>
              <w:rPr>
                <w:rFonts w:cs="Arial"/>
                <w:bCs/>
                <w:lang w:val="en-GB"/>
              </w:rPr>
            </w:pPr>
            <w:ins w:id="239" w:author="Krishnakant Bairagi" w:date="2020-07-27T12:57:00Z">
              <w:r>
                <w:rPr>
                  <w:rFonts w:cs="Arial"/>
                  <w:bCs/>
                  <w:lang w:val="en-GB"/>
                </w:rPr>
                <w:t>24-July-2020</w:t>
              </w:r>
            </w:ins>
          </w:p>
        </w:tc>
      </w:tr>
      <w:tr w:rsidR="0028561B" w:rsidRPr="00451BD4" w14:paraId="79EEEBC0" w14:textId="77777777" w:rsidTr="00ED5B44">
        <w:trPr>
          <w:trHeight w:val="431"/>
          <w:jc w:val="center"/>
          <w:trPrChange w:id="240" w:author="Krishnakant Bairagi" w:date="2020-07-23T13:50:00Z">
            <w:trPr>
              <w:trHeight w:val="432"/>
              <w:jc w:val="center"/>
            </w:trPr>
          </w:trPrChange>
        </w:trPr>
        <w:tc>
          <w:tcPr>
            <w:tcW w:w="647" w:type="dxa"/>
            <w:vAlign w:val="center"/>
            <w:tcPrChange w:id="241" w:author="Krishnakant Bairagi" w:date="2020-07-23T13:50:00Z">
              <w:tcPr>
                <w:tcW w:w="675" w:type="dxa"/>
                <w:vAlign w:val="center"/>
              </w:tcPr>
            </w:tcPrChange>
          </w:tcPr>
          <w:p w14:paraId="60698233" w14:textId="77777777" w:rsidR="0028561B" w:rsidRPr="00451BD4" w:rsidRDefault="0028561B" w:rsidP="00D005CD">
            <w:pPr>
              <w:pStyle w:val="Header"/>
              <w:tabs>
                <w:tab w:val="left" w:pos="612"/>
              </w:tabs>
              <w:spacing w:before="40" w:after="40"/>
              <w:ind w:left="72" w:right="72"/>
              <w:rPr>
                <w:rFonts w:cs="Arial"/>
                <w:lang w:val="en-GB"/>
              </w:rPr>
            </w:pPr>
          </w:p>
        </w:tc>
        <w:tc>
          <w:tcPr>
            <w:tcW w:w="2415" w:type="dxa"/>
            <w:vAlign w:val="center"/>
            <w:tcPrChange w:id="242" w:author="Krishnakant Bairagi" w:date="2020-07-23T13:50:00Z">
              <w:tcPr>
                <w:tcW w:w="2520" w:type="dxa"/>
                <w:vAlign w:val="center"/>
              </w:tcPr>
            </w:tcPrChange>
          </w:tcPr>
          <w:p w14:paraId="4AB4BC7D" w14:textId="77777777" w:rsidR="0028561B" w:rsidRPr="00451BD4" w:rsidRDefault="0028561B" w:rsidP="00D005CD">
            <w:pPr>
              <w:ind w:left="0"/>
              <w:rPr>
                <w:rFonts w:cs="Arial"/>
              </w:rPr>
            </w:pPr>
          </w:p>
        </w:tc>
        <w:tc>
          <w:tcPr>
            <w:tcW w:w="1121" w:type="dxa"/>
            <w:vAlign w:val="center"/>
            <w:tcPrChange w:id="243" w:author="Krishnakant Bairagi" w:date="2020-07-23T13:50:00Z">
              <w:tcPr>
                <w:tcW w:w="1170" w:type="dxa"/>
                <w:vAlign w:val="center"/>
              </w:tcPr>
            </w:tcPrChange>
          </w:tcPr>
          <w:p w14:paraId="12AFD8B6" w14:textId="77777777" w:rsidR="0028561B" w:rsidRPr="00451BD4" w:rsidRDefault="0028561B" w:rsidP="00D005CD">
            <w:pPr>
              <w:pStyle w:val="Header"/>
              <w:spacing w:before="40" w:after="40"/>
              <w:ind w:left="0" w:right="1"/>
              <w:rPr>
                <w:rFonts w:cs="Arial"/>
                <w:bCs/>
                <w:lang w:val="en-GB"/>
              </w:rPr>
            </w:pPr>
          </w:p>
        </w:tc>
        <w:tc>
          <w:tcPr>
            <w:tcW w:w="1035" w:type="dxa"/>
            <w:vAlign w:val="center"/>
            <w:tcPrChange w:id="244" w:author="Krishnakant Bairagi" w:date="2020-07-23T13:50:00Z">
              <w:tcPr>
                <w:tcW w:w="1080" w:type="dxa"/>
                <w:vAlign w:val="center"/>
              </w:tcPr>
            </w:tcPrChange>
          </w:tcPr>
          <w:p w14:paraId="7F1974A9" w14:textId="77777777" w:rsidR="0028561B" w:rsidRPr="00451BD4" w:rsidRDefault="0028561B" w:rsidP="00D005CD">
            <w:pPr>
              <w:pStyle w:val="Header"/>
              <w:spacing w:before="40" w:after="40"/>
              <w:ind w:left="0" w:right="1"/>
              <w:rPr>
                <w:rFonts w:cs="Arial"/>
                <w:bCs/>
                <w:lang w:val="en-GB"/>
              </w:rPr>
            </w:pPr>
          </w:p>
        </w:tc>
        <w:tc>
          <w:tcPr>
            <w:tcW w:w="2587" w:type="dxa"/>
            <w:vAlign w:val="center"/>
            <w:tcPrChange w:id="245" w:author="Krishnakant Bairagi" w:date="2020-07-23T13:50:00Z">
              <w:tcPr>
                <w:tcW w:w="2700" w:type="dxa"/>
                <w:vAlign w:val="center"/>
              </w:tcPr>
            </w:tcPrChange>
          </w:tcPr>
          <w:p w14:paraId="0E9D8097" w14:textId="77777777" w:rsidR="0028561B" w:rsidRPr="00451BD4" w:rsidRDefault="0028561B" w:rsidP="00D005CD">
            <w:pPr>
              <w:pStyle w:val="Header"/>
              <w:spacing w:before="40" w:after="40"/>
              <w:ind w:left="0" w:right="1"/>
              <w:rPr>
                <w:rFonts w:cs="Arial"/>
                <w:bCs/>
                <w:lang w:val="en-GB"/>
              </w:rPr>
            </w:pPr>
          </w:p>
        </w:tc>
        <w:tc>
          <w:tcPr>
            <w:tcW w:w="1781" w:type="dxa"/>
            <w:vAlign w:val="center"/>
            <w:tcPrChange w:id="246" w:author="Krishnakant Bairagi" w:date="2020-07-23T13:50:00Z">
              <w:tcPr>
                <w:tcW w:w="1859" w:type="dxa"/>
                <w:vAlign w:val="center"/>
              </w:tcPr>
            </w:tcPrChange>
          </w:tcPr>
          <w:p w14:paraId="4B5AEACF" w14:textId="77777777" w:rsidR="0028561B" w:rsidRPr="00451BD4" w:rsidRDefault="0028561B" w:rsidP="00D005CD">
            <w:pPr>
              <w:pStyle w:val="Header"/>
              <w:spacing w:before="40" w:after="40"/>
              <w:ind w:left="0" w:right="1"/>
              <w:rPr>
                <w:rFonts w:cs="Arial"/>
                <w:bCs/>
                <w:lang w:val="en-GB"/>
              </w:rPr>
            </w:pPr>
          </w:p>
        </w:tc>
      </w:tr>
      <w:tr w:rsidR="0028561B" w:rsidRPr="00451BD4" w14:paraId="67229FA3" w14:textId="77777777" w:rsidTr="00ED5B44">
        <w:trPr>
          <w:trHeight w:val="431"/>
          <w:jc w:val="center"/>
          <w:trPrChange w:id="247" w:author="Krishnakant Bairagi" w:date="2020-07-23T13:50:00Z">
            <w:trPr>
              <w:trHeight w:val="432"/>
              <w:jc w:val="center"/>
            </w:trPr>
          </w:trPrChange>
        </w:trPr>
        <w:tc>
          <w:tcPr>
            <w:tcW w:w="647" w:type="dxa"/>
            <w:vAlign w:val="center"/>
            <w:tcPrChange w:id="248" w:author="Krishnakant Bairagi" w:date="2020-07-23T13:50:00Z">
              <w:tcPr>
                <w:tcW w:w="675" w:type="dxa"/>
                <w:vAlign w:val="center"/>
              </w:tcPr>
            </w:tcPrChange>
          </w:tcPr>
          <w:p w14:paraId="5DD71BCF" w14:textId="77777777" w:rsidR="0028561B" w:rsidRPr="00451BD4" w:rsidRDefault="0028561B" w:rsidP="00D005CD">
            <w:pPr>
              <w:pStyle w:val="Header"/>
              <w:tabs>
                <w:tab w:val="left" w:pos="612"/>
              </w:tabs>
              <w:spacing w:before="40" w:after="40"/>
              <w:ind w:left="72" w:right="72"/>
              <w:rPr>
                <w:rFonts w:cs="Arial"/>
                <w:lang w:val="en-GB"/>
              </w:rPr>
            </w:pPr>
          </w:p>
        </w:tc>
        <w:tc>
          <w:tcPr>
            <w:tcW w:w="2415" w:type="dxa"/>
            <w:vAlign w:val="center"/>
            <w:tcPrChange w:id="249" w:author="Krishnakant Bairagi" w:date="2020-07-23T13:50:00Z">
              <w:tcPr>
                <w:tcW w:w="2520" w:type="dxa"/>
                <w:vAlign w:val="center"/>
              </w:tcPr>
            </w:tcPrChange>
          </w:tcPr>
          <w:p w14:paraId="2052C62B" w14:textId="77777777" w:rsidR="0028561B" w:rsidRPr="00451BD4" w:rsidRDefault="0028561B" w:rsidP="00D005CD">
            <w:pPr>
              <w:ind w:left="0"/>
              <w:rPr>
                <w:rFonts w:cs="Arial"/>
              </w:rPr>
            </w:pPr>
          </w:p>
        </w:tc>
        <w:tc>
          <w:tcPr>
            <w:tcW w:w="1121" w:type="dxa"/>
            <w:vAlign w:val="center"/>
            <w:tcPrChange w:id="250" w:author="Krishnakant Bairagi" w:date="2020-07-23T13:50:00Z">
              <w:tcPr>
                <w:tcW w:w="1170" w:type="dxa"/>
                <w:vAlign w:val="center"/>
              </w:tcPr>
            </w:tcPrChange>
          </w:tcPr>
          <w:p w14:paraId="22891DAA" w14:textId="77777777" w:rsidR="0028561B" w:rsidRPr="00451BD4" w:rsidRDefault="0028561B" w:rsidP="00D005CD">
            <w:pPr>
              <w:pStyle w:val="Header"/>
              <w:spacing w:before="40" w:after="40"/>
              <w:ind w:left="0" w:right="1"/>
              <w:rPr>
                <w:rFonts w:cs="Arial"/>
                <w:bCs/>
                <w:lang w:val="en-GB"/>
              </w:rPr>
            </w:pPr>
          </w:p>
        </w:tc>
        <w:tc>
          <w:tcPr>
            <w:tcW w:w="1035" w:type="dxa"/>
            <w:vAlign w:val="center"/>
            <w:tcPrChange w:id="251" w:author="Krishnakant Bairagi" w:date="2020-07-23T13:50:00Z">
              <w:tcPr>
                <w:tcW w:w="1080" w:type="dxa"/>
                <w:vAlign w:val="center"/>
              </w:tcPr>
            </w:tcPrChange>
          </w:tcPr>
          <w:p w14:paraId="0143C586" w14:textId="77777777" w:rsidR="0028561B" w:rsidRPr="00451BD4" w:rsidRDefault="0028561B" w:rsidP="00D005CD">
            <w:pPr>
              <w:pStyle w:val="Header"/>
              <w:spacing w:before="40" w:after="40"/>
              <w:ind w:left="0" w:right="1"/>
              <w:rPr>
                <w:rFonts w:cs="Arial"/>
                <w:bCs/>
                <w:lang w:val="en-GB"/>
              </w:rPr>
            </w:pPr>
          </w:p>
        </w:tc>
        <w:tc>
          <w:tcPr>
            <w:tcW w:w="2587" w:type="dxa"/>
            <w:vAlign w:val="center"/>
            <w:tcPrChange w:id="252" w:author="Krishnakant Bairagi" w:date="2020-07-23T13:50:00Z">
              <w:tcPr>
                <w:tcW w:w="2700" w:type="dxa"/>
                <w:vAlign w:val="center"/>
              </w:tcPr>
            </w:tcPrChange>
          </w:tcPr>
          <w:p w14:paraId="1FFD5317" w14:textId="77777777" w:rsidR="0028561B" w:rsidRPr="00451BD4" w:rsidRDefault="0028561B" w:rsidP="00D005CD">
            <w:pPr>
              <w:pStyle w:val="Header"/>
              <w:spacing w:before="40" w:after="40"/>
              <w:ind w:left="0" w:right="1"/>
              <w:rPr>
                <w:rFonts w:cs="Arial"/>
                <w:bCs/>
                <w:lang w:val="en-GB"/>
              </w:rPr>
            </w:pPr>
          </w:p>
        </w:tc>
        <w:tc>
          <w:tcPr>
            <w:tcW w:w="1781" w:type="dxa"/>
            <w:vAlign w:val="center"/>
            <w:tcPrChange w:id="253" w:author="Krishnakant Bairagi" w:date="2020-07-23T13:50:00Z">
              <w:tcPr>
                <w:tcW w:w="1859" w:type="dxa"/>
                <w:vAlign w:val="center"/>
              </w:tcPr>
            </w:tcPrChange>
          </w:tcPr>
          <w:p w14:paraId="54694FAE" w14:textId="77777777" w:rsidR="0028561B" w:rsidRPr="00451BD4" w:rsidRDefault="0028561B" w:rsidP="00D005CD">
            <w:pPr>
              <w:pStyle w:val="Header"/>
              <w:spacing w:before="40" w:after="40"/>
              <w:ind w:left="0" w:right="1"/>
              <w:rPr>
                <w:rFonts w:cs="Arial"/>
                <w:bCs/>
                <w:lang w:val="en-GB"/>
              </w:rPr>
            </w:pPr>
          </w:p>
        </w:tc>
      </w:tr>
      <w:tr w:rsidR="0028561B" w:rsidRPr="00451BD4" w14:paraId="004ABA52" w14:textId="77777777" w:rsidTr="00ED5B44">
        <w:trPr>
          <w:trHeight w:val="431"/>
          <w:jc w:val="center"/>
          <w:trPrChange w:id="254" w:author="Krishnakant Bairagi" w:date="2020-07-23T13:50:00Z">
            <w:trPr>
              <w:trHeight w:val="432"/>
              <w:jc w:val="center"/>
            </w:trPr>
          </w:trPrChange>
        </w:trPr>
        <w:tc>
          <w:tcPr>
            <w:tcW w:w="647" w:type="dxa"/>
            <w:vAlign w:val="center"/>
            <w:tcPrChange w:id="255" w:author="Krishnakant Bairagi" w:date="2020-07-23T13:50:00Z">
              <w:tcPr>
                <w:tcW w:w="675" w:type="dxa"/>
                <w:vAlign w:val="center"/>
              </w:tcPr>
            </w:tcPrChange>
          </w:tcPr>
          <w:p w14:paraId="36531512" w14:textId="77777777" w:rsidR="0028561B" w:rsidRPr="00451BD4" w:rsidRDefault="0028561B" w:rsidP="00D005CD">
            <w:pPr>
              <w:pStyle w:val="Header"/>
              <w:tabs>
                <w:tab w:val="left" w:pos="612"/>
              </w:tabs>
              <w:spacing w:before="40" w:after="40"/>
              <w:ind w:left="72" w:right="72"/>
              <w:rPr>
                <w:rFonts w:cs="Arial"/>
                <w:lang w:val="en-GB"/>
              </w:rPr>
            </w:pPr>
          </w:p>
        </w:tc>
        <w:tc>
          <w:tcPr>
            <w:tcW w:w="2415" w:type="dxa"/>
            <w:vAlign w:val="center"/>
            <w:tcPrChange w:id="256" w:author="Krishnakant Bairagi" w:date="2020-07-23T13:50:00Z">
              <w:tcPr>
                <w:tcW w:w="2520" w:type="dxa"/>
                <w:vAlign w:val="center"/>
              </w:tcPr>
            </w:tcPrChange>
          </w:tcPr>
          <w:p w14:paraId="2C5C19C0" w14:textId="77777777" w:rsidR="0028561B" w:rsidRPr="00451BD4" w:rsidRDefault="0028561B" w:rsidP="00D005CD">
            <w:pPr>
              <w:ind w:left="0"/>
              <w:rPr>
                <w:rFonts w:cs="Arial"/>
              </w:rPr>
            </w:pPr>
          </w:p>
        </w:tc>
        <w:tc>
          <w:tcPr>
            <w:tcW w:w="1121" w:type="dxa"/>
            <w:vAlign w:val="center"/>
            <w:tcPrChange w:id="257" w:author="Krishnakant Bairagi" w:date="2020-07-23T13:50:00Z">
              <w:tcPr>
                <w:tcW w:w="1170" w:type="dxa"/>
                <w:vAlign w:val="center"/>
              </w:tcPr>
            </w:tcPrChange>
          </w:tcPr>
          <w:p w14:paraId="645495CB" w14:textId="77777777" w:rsidR="0028561B" w:rsidRPr="00451BD4" w:rsidRDefault="0028561B" w:rsidP="00D005CD">
            <w:pPr>
              <w:pStyle w:val="Header"/>
              <w:spacing w:before="40" w:after="40"/>
              <w:ind w:left="0" w:right="1"/>
              <w:rPr>
                <w:rFonts w:cs="Arial"/>
                <w:bCs/>
                <w:lang w:val="en-GB"/>
              </w:rPr>
            </w:pPr>
          </w:p>
        </w:tc>
        <w:tc>
          <w:tcPr>
            <w:tcW w:w="1035" w:type="dxa"/>
            <w:vAlign w:val="center"/>
            <w:tcPrChange w:id="258" w:author="Krishnakant Bairagi" w:date="2020-07-23T13:50:00Z">
              <w:tcPr>
                <w:tcW w:w="1080" w:type="dxa"/>
                <w:vAlign w:val="center"/>
              </w:tcPr>
            </w:tcPrChange>
          </w:tcPr>
          <w:p w14:paraId="1C036BAF" w14:textId="77777777" w:rsidR="0028561B" w:rsidRPr="00451BD4" w:rsidRDefault="0028561B" w:rsidP="00D005CD">
            <w:pPr>
              <w:pStyle w:val="Header"/>
              <w:spacing w:before="40" w:after="40"/>
              <w:ind w:left="0" w:right="1"/>
              <w:rPr>
                <w:rFonts w:cs="Arial"/>
                <w:bCs/>
                <w:lang w:val="en-GB"/>
              </w:rPr>
            </w:pPr>
          </w:p>
        </w:tc>
        <w:tc>
          <w:tcPr>
            <w:tcW w:w="2587" w:type="dxa"/>
            <w:vAlign w:val="center"/>
            <w:tcPrChange w:id="259" w:author="Krishnakant Bairagi" w:date="2020-07-23T13:50:00Z">
              <w:tcPr>
                <w:tcW w:w="2700" w:type="dxa"/>
                <w:vAlign w:val="center"/>
              </w:tcPr>
            </w:tcPrChange>
          </w:tcPr>
          <w:p w14:paraId="4A46D15F" w14:textId="77777777" w:rsidR="0028561B" w:rsidRPr="00451BD4" w:rsidRDefault="0028561B" w:rsidP="00D005CD">
            <w:pPr>
              <w:pStyle w:val="Header"/>
              <w:spacing w:before="40" w:after="40"/>
              <w:ind w:left="0" w:right="1"/>
              <w:rPr>
                <w:rFonts w:cs="Arial"/>
                <w:bCs/>
                <w:lang w:val="en-GB"/>
              </w:rPr>
            </w:pPr>
          </w:p>
        </w:tc>
        <w:tc>
          <w:tcPr>
            <w:tcW w:w="1781" w:type="dxa"/>
            <w:vAlign w:val="center"/>
            <w:tcPrChange w:id="260" w:author="Krishnakant Bairagi" w:date="2020-07-23T13:50:00Z">
              <w:tcPr>
                <w:tcW w:w="1859" w:type="dxa"/>
                <w:vAlign w:val="center"/>
              </w:tcPr>
            </w:tcPrChange>
          </w:tcPr>
          <w:p w14:paraId="19DAF737" w14:textId="77777777" w:rsidR="0028561B" w:rsidRPr="00451BD4" w:rsidRDefault="0028561B" w:rsidP="00D005CD">
            <w:pPr>
              <w:pStyle w:val="Header"/>
              <w:spacing w:before="40" w:after="40"/>
              <w:ind w:left="0" w:right="1"/>
              <w:rPr>
                <w:rFonts w:cs="Arial"/>
                <w:bCs/>
                <w:lang w:val="en-GB"/>
              </w:rPr>
            </w:pPr>
          </w:p>
        </w:tc>
      </w:tr>
    </w:tbl>
    <w:p w14:paraId="4DDA9E40" w14:textId="77777777" w:rsidR="00EA5F65" w:rsidRPr="00451BD4" w:rsidRDefault="00EA5F65" w:rsidP="00EA5F65">
      <w:pPr>
        <w:rPr>
          <w:rFonts w:cs="Arial"/>
        </w:rPr>
      </w:pPr>
    </w:p>
    <w:p w14:paraId="75834A29" w14:textId="0B1293F1" w:rsidR="00D41D96" w:rsidRDefault="00D41D96" w:rsidP="00EA5F65">
      <w:pPr>
        <w:rPr>
          <w:rFonts w:cs="Arial"/>
        </w:rPr>
      </w:pPr>
      <w:r>
        <w:rPr>
          <w:rFonts w:cs="Arial"/>
        </w:rPr>
        <w:br w:type="page"/>
      </w:r>
    </w:p>
    <w:p w14:paraId="0B386134" w14:textId="77777777" w:rsidR="00EA5F65" w:rsidRPr="00451BD4" w:rsidRDefault="00EA5F65" w:rsidP="00EA5F65">
      <w:pPr>
        <w:pStyle w:val="Heading1"/>
        <w:keepLines w:val="0"/>
        <w:numPr>
          <w:ilvl w:val="1"/>
          <w:numId w:val="25"/>
        </w:numPr>
        <w:tabs>
          <w:tab w:val="left" w:pos="720"/>
        </w:tabs>
        <w:spacing w:before="120"/>
        <w:ind w:left="720" w:hanging="720"/>
        <w:rPr>
          <w:rFonts w:ascii="Arial" w:hAnsi="Arial" w:cs="Arial"/>
          <w:b/>
          <w:color w:val="auto"/>
          <w:sz w:val="20"/>
        </w:rPr>
      </w:pPr>
      <w:bookmarkStart w:id="261" w:name="_Toc481162046"/>
      <w:bookmarkStart w:id="262" w:name="_Toc483216538"/>
      <w:r w:rsidRPr="00451BD4">
        <w:rPr>
          <w:rFonts w:ascii="Arial" w:hAnsi="Arial" w:cs="Arial"/>
          <w:b/>
          <w:color w:val="auto"/>
          <w:sz w:val="20"/>
        </w:rPr>
        <w:lastRenderedPageBreak/>
        <w:t>LIST OF EFFECTIVE PAGES</w:t>
      </w:r>
      <w:bookmarkEnd w:id="261"/>
      <w:bookmarkEnd w:id="262"/>
    </w:p>
    <w:p w14:paraId="0CF5C6D5" w14:textId="77777777" w:rsidR="00EA5F65" w:rsidRPr="00451BD4" w:rsidRDefault="00EA5F65" w:rsidP="00EA5F65">
      <w:pPr>
        <w:ind w:left="270"/>
        <w:rPr>
          <w:rFonts w:cs="Arial"/>
          <w:lang w:val="en-GB"/>
        </w:rPr>
      </w:pPr>
    </w:p>
    <w:tbl>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63" w:author="Suman Guduru" w:date="2019-11-02T00:28:00Z">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843"/>
        <w:gridCol w:w="843"/>
        <w:gridCol w:w="843"/>
        <w:gridCol w:w="1058"/>
        <w:gridCol w:w="1076"/>
        <w:gridCol w:w="269"/>
        <w:gridCol w:w="717"/>
        <w:gridCol w:w="717"/>
        <w:gridCol w:w="807"/>
        <w:gridCol w:w="986"/>
        <w:gridCol w:w="1076"/>
        <w:tblGridChange w:id="264">
          <w:tblGrid>
            <w:gridCol w:w="360"/>
            <w:gridCol w:w="360"/>
            <w:gridCol w:w="123"/>
            <w:gridCol w:w="237"/>
            <w:gridCol w:w="360"/>
            <w:gridCol w:w="246"/>
            <w:gridCol w:w="114"/>
            <w:gridCol w:w="360"/>
            <w:gridCol w:w="360"/>
            <w:gridCol w:w="9"/>
            <w:gridCol w:w="351"/>
            <w:gridCol w:w="360"/>
            <w:gridCol w:w="347"/>
            <w:gridCol w:w="13"/>
            <w:gridCol w:w="360"/>
            <w:gridCol w:w="703"/>
            <w:gridCol w:w="269"/>
            <w:gridCol w:w="717"/>
            <w:gridCol w:w="717"/>
            <w:gridCol w:w="807"/>
            <w:gridCol w:w="986"/>
            <w:gridCol w:w="1076"/>
          </w:tblGrid>
        </w:tblGridChange>
      </w:tblGrid>
      <w:tr w:rsidR="00EA5F65" w:rsidRPr="00451BD4" w14:paraId="2D65ABB7" w14:textId="77777777" w:rsidTr="1E8E8972">
        <w:trPr>
          <w:trHeight w:val="520"/>
          <w:jc w:val="center"/>
          <w:trPrChange w:id="265" w:author="Suman Guduru" w:date="2019-11-02T00:28:00Z">
            <w:trPr>
              <w:gridAfter w:val="0"/>
              <w:jc w:val="center"/>
            </w:trPr>
          </w:trPrChange>
        </w:trPr>
        <w:tc>
          <w:tcPr>
            <w:tcW w:w="843" w:type="dxa"/>
            <w:shd w:val="clear" w:color="auto" w:fill="0070C0"/>
            <w:vAlign w:val="center"/>
            <w:tcPrChange w:id="266" w:author="Suman Guduru" w:date="2019-11-02T00:28:00Z">
              <w:tcPr>
                <w:tcW w:w="843" w:type="dxa"/>
                <w:shd w:val="clear" w:color="auto" w:fill="0070C0"/>
              </w:tcPr>
            </w:tcPrChange>
          </w:tcPr>
          <w:p w14:paraId="4BD9A308" w14:textId="77777777" w:rsidR="00EA5F65" w:rsidRPr="002F3762" w:rsidRDefault="00EA5F65" w:rsidP="002F3762">
            <w:pPr>
              <w:ind w:left="0" w:right="0"/>
              <w:rPr>
                <w:rFonts w:cs="Arial"/>
                <w:b/>
                <w:color w:val="FFFFFF" w:themeColor="background1"/>
                <w:sz w:val="18"/>
                <w:szCs w:val="18"/>
              </w:rPr>
            </w:pPr>
            <w:r w:rsidRPr="002F3762">
              <w:rPr>
                <w:rFonts w:cs="Arial"/>
                <w:b/>
                <w:color w:val="FFFFFF" w:themeColor="background1"/>
                <w:sz w:val="18"/>
                <w:szCs w:val="18"/>
              </w:rPr>
              <w:t>Part</w:t>
            </w:r>
          </w:p>
        </w:tc>
        <w:tc>
          <w:tcPr>
            <w:tcW w:w="843" w:type="dxa"/>
            <w:shd w:val="clear" w:color="auto" w:fill="0070C0"/>
            <w:vAlign w:val="center"/>
            <w:tcPrChange w:id="267" w:author="Suman Guduru" w:date="2019-11-02T00:28:00Z">
              <w:tcPr>
                <w:tcW w:w="843" w:type="dxa"/>
                <w:shd w:val="clear" w:color="auto" w:fill="0070C0"/>
              </w:tcPr>
            </w:tcPrChange>
          </w:tcPr>
          <w:p w14:paraId="775058F2" w14:textId="77777777" w:rsidR="00EA5F65" w:rsidRPr="002F3762" w:rsidRDefault="00EA5F65" w:rsidP="002F3762">
            <w:pPr>
              <w:ind w:left="-63" w:right="-1"/>
              <w:rPr>
                <w:rFonts w:cs="Arial"/>
                <w:b/>
                <w:color w:val="FFFFFF" w:themeColor="background1"/>
                <w:sz w:val="18"/>
                <w:szCs w:val="18"/>
              </w:rPr>
            </w:pPr>
            <w:r w:rsidRPr="002F3762">
              <w:rPr>
                <w:rFonts w:cs="Arial"/>
                <w:b/>
                <w:color w:val="FFFFFF" w:themeColor="background1"/>
                <w:sz w:val="18"/>
                <w:szCs w:val="18"/>
              </w:rPr>
              <w:t>Page</w:t>
            </w:r>
          </w:p>
        </w:tc>
        <w:tc>
          <w:tcPr>
            <w:tcW w:w="843" w:type="dxa"/>
            <w:shd w:val="clear" w:color="auto" w:fill="0070C0"/>
            <w:vAlign w:val="center"/>
            <w:tcPrChange w:id="268" w:author="Suman Guduru" w:date="2019-11-02T00:28:00Z">
              <w:tcPr>
                <w:tcW w:w="843" w:type="dxa"/>
                <w:gridSpan w:val="2"/>
                <w:shd w:val="clear" w:color="auto" w:fill="0070C0"/>
              </w:tcPr>
            </w:tcPrChange>
          </w:tcPr>
          <w:p w14:paraId="60714375" w14:textId="77777777" w:rsidR="00EA5F65" w:rsidRPr="002F3762" w:rsidRDefault="00EA5F65" w:rsidP="002F3762">
            <w:pPr>
              <w:ind w:left="0" w:right="15"/>
              <w:rPr>
                <w:rFonts w:cs="Arial"/>
                <w:b/>
                <w:color w:val="FFFFFF" w:themeColor="background1"/>
                <w:sz w:val="18"/>
                <w:szCs w:val="18"/>
              </w:rPr>
            </w:pPr>
            <w:r w:rsidRPr="002F3762">
              <w:rPr>
                <w:rFonts w:cs="Arial"/>
                <w:b/>
                <w:color w:val="FFFFFF" w:themeColor="background1"/>
                <w:sz w:val="18"/>
                <w:szCs w:val="18"/>
              </w:rPr>
              <w:t>Issue No.</w:t>
            </w:r>
          </w:p>
        </w:tc>
        <w:tc>
          <w:tcPr>
            <w:tcW w:w="1058" w:type="dxa"/>
            <w:shd w:val="clear" w:color="auto" w:fill="0070C0"/>
            <w:vAlign w:val="center"/>
            <w:tcPrChange w:id="269" w:author="Suman Guduru" w:date="2019-11-02T00:28:00Z">
              <w:tcPr>
                <w:tcW w:w="1058" w:type="dxa"/>
                <w:shd w:val="clear" w:color="auto" w:fill="0070C0"/>
              </w:tcPr>
            </w:tcPrChange>
          </w:tcPr>
          <w:p w14:paraId="7435CFF8" w14:textId="77777777" w:rsidR="00EA5F65" w:rsidRPr="002F3762" w:rsidRDefault="00EA5F65" w:rsidP="002F3762">
            <w:pPr>
              <w:ind w:left="0" w:right="15"/>
              <w:rPr>
                <w:rFonts w:cs="Arial"/>
                <w:b/>
                <w:color w:val="FFFFFF" w:themeColor="background1"/>
                <w:sz w:val="18"/>
                <w:szCs w:val="18"/>
              </w:rPr>
            </w:pPr>
            <w:r w:rsidRPr="002F3762">
              <w:rPr>
                <w:rFonts w:cs="Arial"/>
                <w:b/>
                <w:color w:val="FFFFFF" w:themeColor="background1"/>
                <w:sz w:val="18"/>
                <w:szCs w:val="18"/>
              </w:rPr>
              <w:t xml:space="preserve">Revision No. </w:t>
            </w:r>
          </w:p>
        </w:tc>
        <w:tc>
          <w:tcPr>
            <w:tcW w:w="1076" w:type="dxa"/>
            <w:shd w:val="clear" w:color="auto" w:fill="0070C0"/>
            <w:vAlign w:val="center"/>
            <w:tcPrChange w:id="270" w:author="Suman Guduru" w:date="2019-11-02T00:28:00Z">
              <w:tcPr>
                <w:tcW w:w="1076" w:type="dxa"/>
                <w:gridSpan w:val="2"/>
                <w:shd w:val="clear" w:color="auto" w:fill="0070C0"/>
              </w:tcPr>
            </w:tcPrChange>
          </w:tcPr>
          <w:p w14:paraId="4F784F95" w14:textId="77777777" w:rsidR="00EA5F65" w:rsidRPr="002F3762" w:rsidRDefault="00EA5F65" w:rsidP="002F3762">
            <w:pPr>
              <w:ind w:left="39" w:right="0"/>
              <w:rPr>
                <w:rFonts w:cs="Arial"/>
                <w:b/>
                <w:color w:val="FFFFFF" w:themeColor="background1"/>
                <w:sz w:val="18"/>
                <w:szCs w:val="18"/>
              </w:rPr>
            </w:pPr>
            <w:r w:rsidRPr="002F3762">
              <w:rPr>
                <w:rFonts w:cs="Arial"/>
                <w:b/>
                <w:color w:val="FFFFFF" w:themeColor="background1"/>
                <w:sz w:val="18"/>
                <w:szCs w:val="18"/>
              </w:rPr>
              <w:t>Effective Date</w:t>
            </w:r>
          </w:p>
        </w:tc>
        <w:tc>
          <w:tcPr>
            <w:tcW w:w="269" w:type="dxa"/>
            <w:tcBorders>
              <w:top w:val="nil"/>
              <w:bottom w:val="nil"/>
            </w:tcBorders>
            <w:tcPrChange w:id="271" w:author="Suman Guduru" w:date="2019-11-02T00:28:00Z">
              <w:tcPr>
                <w:tcW w:w="269" w:type="dxa"/>
                <w:tcBorders>
                  <w:top w:val="nil"/>
                  <w:bottom w:val="nil"/>
                </w:tcBorders>
              </w:tcPr>
            </w:tcPrChange>
          </w:tcPr>
          <w:p w14:paraId="5591F5F2" w14:textId="77777777" w:rsidR="00EA5F65" w:rsidRPr="00451BD4" w:rsidRDefault="00EA5F65" w:rsidP="00D005CD">
            <w:pPr>
              <w:ind w:left="0" w:right="0"/>
              <w:jc w:val="center"/>
              <w:rPr>
                <w:rFonts w:cs="Arial"/>
                <w:b/>
                <w:sz w:val="18"/>
                <w:szCs w:val="18"/>
              </w:rPr>
            </w:pPr>
          </w:p>
        </w:tc>
        <w:tc>
          <w:tcPr>
            <w:tcW w:w="717" w:type="dxa"/>
            <w:shd w:val="clear" w:color="auto" w:fill="0070C0"/>
            <w:vAlign w:val="center"/>
            <w:tcPrChange w:id="272" w:author="Suman Guduru" w:date="2019-11-02T00:28:00Z">
              <w:tcPr>
                <w:tcW w:w="717" w:type="dxa"/>
                <w:shd w:val="clear" w:color="auto" w:fill="0070C0"/>
              </w:tcPr>
            </w:tcPrChange>
          </w:tcPr>
          <w:p w14:paraId="5B95378E" w14:textId="77777777" w:rsidR="00EA5F65" w:rsidRPr="002F3762" w:rsidRDefault="00EA5F65" w:rsidP="00D005CD">
            <w:pPr>
              <w:ind w:left="0" w:right="0"/>
              <w:jc w:val="center"/>
              <w:rPr>
                <w:rFonts w:cs="Arial"/>
                <w:b/>
                <w:color w:val="FFFFFF" w:themeColor="background1"/>
                <w:sz w:val="18"/>
                <w:szCs w:val="18"/>
              </w:rPr>
            </w:pPr>
            <w:r w:rsidRPr="002F3762">
              <w:rPr>
                <w:rFonts w:cs="Arial"/>
                <w:b/>
                <w:color w:val="FFFFFF" w:themeColor="background1"/>
                <w:sz w:val="18"/>
                <w:szCs w:val="18"/>
              </w:rPr>
              <w:t>Part</w:t>
            </w:r>
          </w:p>
        </w:tc>
        <w:tc>
          <w:tcPr>
            <w:tcW w:w="717" w:type="dxa"/>
            <w:shd w:val="clear" w:color="auto" w:fill="0070C0"/>
            <w:vAlign w:val="center"/>
            <w:tcPrChange w:id="273" w:author="Suman Guduru" w:date="2019-11-02T00:28:00Z">
              <w:tcPr>
                <w:tcW w:w="717" w:type="dxa"/>
                <w:gridSpan w:val="2"/>
                <w:shd w:val="clear" w:color="auto" w:fill="0070C0"/>
              </w:tcPr>
            </w:tcPrChange>
          </w:tcPr>
          <w:p w14:paraId="068118FB" w14:textId="77777777" w:rsidR="00EA5F65" w:rsidRPr="002F3762" w:rsidRDefault="00EA5F65" w:rsidP="00D005CD">
            <w:pPr>
              <w:ind w:left="-63" w:right="-1"/>
              <w:jc w:val="center"/>
              <w:rPr>
                <w:rFonts w:cs="Arial"/>
                <w:b/>
                <w:color w:val="FFFFFF" w:themeColor="background1"/>
                <w:sz w:val="18"/>
                <w:szCs w:val="18"/>
              </w:rPr>
            </w:pPr>
            <w:r w:rsidRPr="002F3762">
              <w:rPr>
                <w:rFonts w:cs="Arial"/>
                <w:b/>
                <w:color w:val="FFFFFF" w:themeColor="background1"/>
                <w:sz w:val="18"/>
                <w:szCs w:val="18"/>
              </w:rPr>
              <w:t>Page</w:t>
            </w:r>
          </w:p>
        </w:tc>
        <w:tc>
          <w:tcPr>
            <w:tcW w:w="807" w:type="dxa"/>
            <w:shd w:val="clear" w:color="auto" w:fill="0070C0"/>
            <w:vAlign w:val="center"/>
            <w:tcPrChange w:id="274" w:author="Suman Guduru" w:date="2019-11-02T00:28:00Z">
              <w:tcPr>
                <w:tcW w:w="807" w:type="dxa"/>
                <w:shd w:val="clear" w:color="auto" w:fill="0070C0"/>
              </w:tcPr>
            </w:tcPrChange>
          </w:tcPr>
          <w:p w14:paraId="21A81938" w14:textId="77777777" w:rsidR="00EA5F65" w:rsidRPr="002F3762" w:rsidRDefault="00EA5F65" w:rsidP="00D005CD">
            <w:pPr>
              <w:ind w:left="0" w:right="15"/>
              <w:jc w:val="center"/>
              <w:rPr>
                <w:rFonts w:cs="Arial"/>
                <w:b/>
                <w:color w:val="FFFFFF" w:themeColor="background1"/>
                <w:sz w:val="18"/>
                <w:szCs w:val="18"/>
              </w:rPr>
            </w:pPr>
            <w:r w:rsidRPr="002F3762">
              <w:rPr>
                <w:rFonts w:cs="Arial"/>
                <w:b/>
                <w:color w:val="FFFFFF" w:themeColor="background1"/>
                <w:sz w:val="18"/>
                <w:szCs w:val="18"/>
              </w:rPr>
              <w:t>Issue No.</w:t>
            </w:r>
          </w:p>
        </w:tc>
        <w:tc>
          <w:tcPr>
            <w:tcW w:w="986" w:type="dxa"/>
            <w:shd w:val="clear" w:color="auto" w:fill="0070C0"/>
            <w:vAlign w:val="center"/>
            <w:tcPrChange w:id="275" w:author="Suman Guduru" w:date="2019-11-02T00:28:00Z">
              <w:tcPr>
                <w:tcW w:w="986" w:type="dxa"/>
                <w:gridSpan w:val="2"/>
                <w:shd w:val="clear" w:color="auto" w:fill="0070C0"/>
              </w:tcPr>
            </w:tcPrChange>
          </w:tcPr>
          <w:p w14:paraId="48DC507C" w14:textId="77777777" w:rsidR="00EA5F65" w:rsidRPr="002F3762" w:rsidRDefault="00EA5F65" w:rsidP="00D005CD">
            <w:pPr>
              <w:ind w:left="0" w:right="15"/>
              <w:jc w:val="center"/>
              <w:rPr>
                <w:rFonts w:cs="Arial"/>
                <w:b/>
                <w:color w:val="FFFFFF" w:themeColor="background1"/>
                <w:sz w:val="18"/>
                <w:szCs w:val="18"/>
              </w:rPr>
            </w:pPr>
            <w:r w:rsidRPr="002F3762">
              <w:rPr>
                <w:rFonts w:cs="Arial"/>
                <w:b/>
                <w:color w:val="FFFFFF" w:themeColor="background1"/>
                <w:sz w:val="18"/>
                <w:szCs w:val="18"/>
              </w:rPr>
              <w:t xml:space="preserve">Revision No. </w:t>
            </w:r>
          </w:p>
        </w:tc>
        <w:tc>
          <w:tcPr>
            <w:tcW w:w="1076" w:type="dxa"/>
            <w:shd w:val="clear" w:color="auto" w:fill="0070C0"/>
            <w:vAlign w:val="center"/>
            <w:tcPrChange w:id="276" w:author="Suman Guduru" w:date="2019-11-02T00:28:00Z">
              <w:tcPr>
                <w:tcW w:w="1076" w:type="dxa"/>
                <w:shd w:val="clear" w:color="auto" w:fill="0070C0"/>
              </w:tcPr>
            </w:tcPrChange>
          </w:tcPr>
          <w:p w14:paraId="47088867" w14:textId="77777777" w:rsidR="00EA5F65" w:rsidRPr="002F3762" w:rsidRDefault="00EA5F65" w:rsidP="00D005CD">
            <w:pPr>
              <w:ind w:left="39" w:right="0"/>
              <w:jc w:val="center"/>
              <w:rPr>
                <w:rFonts w:cs="Arial"/>
                <w:b/>
                <w:color w:val="FFFFFF" w:themeColor="background1"/>
                <w:sz w:val="18"/>
                <w:szCs w:val="18"/>
              </w:rPr>
            </w:pPr>
            <w:r w:rsidRPr="002F3762">
              <w:rPr>
                <w:rFonts w:cs="Arial"/>
                <w:b/>
                <w:color w:val="FFFFFF" w:themeColor="background1"/>
                <w:sz w:val="18"/>
                <w:szCs w:val="18"/>
              </w:rPr>
              <w:t>Effective Date</w:t>
            </w:r>
          </w:p>
        </w:tc>
      </w:tr>
      <w:tr w:rsidR="00EA5F65" w:rsidRPr="00451BD4" w14:paraId="09959520" w14:textId="77777777" w:rsidTr="1E8E8972">
        <w:trPr>
          <w:trHeight w:val="370"/>
          <w:jc w:val="center"/>
          <w:trPrChange w:id="277" w:author="Suman Guduru" w:date="2019-11-02T00:28:00Z">
            <w:trPr>
              <w:gridAfter w:val="0"/>
              <w:jc w:val="center"/>
            </w:trPr>
          </w:trPrChange>
        </w:trPr>
        <w:tc>
          <w:tcPr>
            <w:tcW w:w="843" w:type="dxa"/>
            <w:vAlign w:val="center"/>
            <w:tcPrChange w:id="278" w:author="Suman Guduru" w:date="2019-11-02T00:28:00Z">
              <w:tcPr>
                <w:tcW w:w="843" w:type="dxa"/>
              </w:tcPr>
            </w:tcPrChange>
          </w:tcPr>
          <w:p w14:paraId="30794C38"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843" w:type="dxa"/>
            <w:vAlign w:val="center"/>
            <w:tcPrChange w:id="279" w:author="Suman Guduru" w:date="2019-11-02T00:28:00Z">
              <w:tcPr>
                <w:tcW w:w="843" w:type="dxa"/>
              </w:tcPr>
            </w:tcPrChange>
          </w:tcPr>
          <w:p w14:paraId="386DD7C9"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1</w:t>
            </w:r>
          </w:p>
        </w:tc>
        <w:tc>
          <w:tcPr>
            <w:tcW w:w="843" w:type="dxa"/>
            <w:vAlign w:val="center"/>
            <w:tcPrChange w:id="280" w:author="Suman Guduru" w:date="2019-11-02T00:28:00Z">
              <w:tcPr>
                <w:tcW w:w="843" w:type="dxa"/>
                <w:gridSpan w:val="2"/>
              </w:tcPr>
            </w:tcPrChange>
          </w:tcPr>
          <w:p w14:paraId="68FC12E2"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vAlign w:val="center"/>
            <w:tcPrChange w:id="281" w:author="Suman Guduru" w:date="2019-11-02T00:28:00Z">
              <w:tcPr>
                <w:tcW w:w="1058" w:type="dxa"/>
              </w:tcPr>
            </w:tcPrChange>
          </w:tcPr>
          <w:p w14:paraId="296D5247" w14:textId="77777777" w:rsidR="00EA5F65" w:rsidRPr="00451BD4" w:rsidRDefault="00EA5F65" w:rsidP="00D005CD">
            <w:pPr>
              <w:ind w:left="-108" w:right="-108"/>
              <w:jc w:val="center"/>
              <w:rPr>
                <w:rFonts w:cs="Arial"/>
                <w:sz w:val="18"/>
                <w:szCs w:val="18"/>
              </w:rPr>
            </w:pPr>
            <w:r w:rsidRPr="00451BD4">
              <w:rPr>
                <w:rFonts w:cs="Arial"/>
                <w:sz w:val="18"/>
                <w:szCs w:val="18"/>
              </w:rPr>
              <w:t xml:space="preserve">        0</w:t>
            </w:r>
          </w:p>
        </w:tc>
        <w:tc>
          <w:tcPr>
            <w:tcW w:w="1076" w:type="dxa"/>
            <w:vAlign w:val="center"/>
            <w:tcPrChange w:id="282" w:author="Suman Guduru" w:date="2019-11-02T00:28:00Z">
              <w:tcPr>
                <w:tcW w:w="1076" w:type="dxa"/>
                <w:gridSpan w:val="2"/>
              </w:tcPr>
            </w:tcPrChange>
          </w:tcPr>
          <w:p w14:paraId="61FA3007"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283" w:author="Suman Guduru" w:date="2019-11-02T00:28:00Z">
              <w:tcPr>
                <w:tcW w:w="269" w:type="dxa"/>
                <w:tcBorders>
                  <w:top w:val="nil"/>
                  <w:bottom w:val="nil"/>
                </w:tcBorders>
              </w:tcPr>
            </w:tcPrChange>
          </w:tcPr>
          <w:p w14:paraId="56116C43" w14:textId="77777777" w:rsidR="00EA5F65" w:rsidRPr="00451BD4" w:rsidRDefault="00EA5F65" w:rsidP="00D005CD">
            <w:pPr>
              <w:ind w:left="0" w:right="-108"/>
              <w:jc w:val="center"/>
              <w:rPr>
                <w:rFonts w:cs="Arial"/>
                <w:sz w:val="18"/>
                <w:szCs w:val="18"/>
              </w:rPr>
            </w:pPr>
          </w:p>
        </w:tc>
        <w:tc>
          <w:tcPr>
            <w:tcW w:w="717" w:type="dxa"/>
            <w:vAlign w:val="center"/>
            <w:tcPrChange w:id="284" w:author="Suman Guduru" w:date="2019-11-02T00:28:00Z">
              <w:tcPr>
                <w:tcW w:w="717" w:type="dxa"/>
              </w:tcPr>
            </w:tcPrChange>
          </w:tcPr>
          <w:p w14:paraId="75731982" w14:textId="77777777" w:rsidR="00EA5F65" w:rsidRPr="00451BD4" w:rsidRDefault="00EA5F65" w:rsidP="00D005CD">
            <w:pPr>
              <w:ind w:left="-108" w:right="-108"/>
              <w:jc w:val="center"/>
              <w:rPr>
                <w:rFonts w:cs="Arial"/>
                <w:sz w:val="18"/>
                <w:szCs w:val="18"/>
              </w:rPr>
            </w:pPr>
          </w:p>
        </w:tc>
        <w:tc>
          <w:tcPr>
            <w:tcW w:w="717" w:type="dxa"/>
            <w:vAlign w:val="center"/>
            <w:tcPrChange w:id="285" w:author="Suman Guduru" w:date="2019-11-02T00:28:00Z">
              <w:tcPr>
                <w:tcW w:w="717" w:type="dxa"/>
                <w:gridSpan w:val="2"/>
              </w:tcPr>
            </w:tcPrChange>
          </w:tcPr>
          <w:p w14:paraId="5BA681E4" w14:textId="77777777" w:rsidR="00EA5F65" w:rsidRPr="00451BD4" w:rsidRDefault="00610A1E" w:rsidP="00D005CD">
            <w:pPr>
              <w:ind w:left="-63" w:right="-108"/>
              <w:jc w:val="center"/>
              <w:rPr>
                <w:rFonts w:cs="Arial"/>
                <w:sz w:val="18"/>
                <w:szCs w:val="18"/>
              </w:rPr>
            </w:pPr>
            <w:r w:rsidRPr="00451BD4">
              <w:rPr>
                <w:rFonts w:cs="Arial"/>
                <w:sz w:val="18"/>
                <w:szCs w:val="18"/>
              </w:rPr>
              <w:t>4-17</w:t>
            </w:r>
          </w:p>
        </w:tc>
        <w:tc>
          <w:tcPr>
            <w:tcW w:w="807" w:type="dxa"/>
            <w:vAlign w:val="center"/>
            <w:tcPrChange w:id="286" w:author="Suman Guduru" w:date="2019-11-02T00:28:00Z">
              <w:tcPr>
                <w:tcW w:w="807" w:type="dxa"/>
              </w:tcPr>
            </w:tcPrChange>
          </w:tcPr>
          <w:p w14:paraId="1DD1F6CD"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287" w:author="Suman Guduru" w:date="2019-11-02T00:28:00Z">
              <w:tcPr>
                <w:tcW w:w="0" w:type="auto"/>
                <w:gridSpan w:val="2"/>
              </w:tcPr>
            </w:tcPrChange>
          </w:tcPr>
          <w:p w14:paraId="1AF5CA53"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288" w:author="Suman Guduru" w:date="2019-11-02T00:28:00Z">
              <w:tcPr>
                <w:tcW w:w="1076" w:type="dxa"/>
              </w:tcPr>
            </w:tcPrChange>
          </w:tcPr>
          <w:p w14:paraId="625FA04D"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r>
      <w:tr w:rsidR="00EA5F65" w:rsidRPr="00451BD4" w14:paraId="59753A04" w14:textId="77777777" w:rsidTr="1E8E8972">
        <w:trPr>
          <w:trHeight w:val="315"/>
          <w:jc w:val="center"/>
          <w:trPrChange w:id="289" w:author="Suman Guduru" w:date="2019-11-02T00:28:00Z">
            <w:trPr>
              <w:gridAfter w:val="0"/>
              <w:jc w:val="center"/>
            </w:trPr>
          </w:trPrChange>
        </w:trPr>
        <w:tc>
          <w:tcPr>
            <w:tcW w:w="843" w:type="dxa"/>
            <w:vAlign w:val="center"/>
            <w:tcPrChange w:id="290" w:author="Suman Guduru" w:date="2019-11-02T00:28:00Z">
              <w:tcPr>
                <w:tcW w:w="843" w:type="dxa"/>
              </w:tcPr>
            </w:tcPrChange>
          </w:tcPr>
          <w:p w14:paraId="4A86965C" w14:textId="77777777" w:rsidR="00EA5F65" w:rsidRPr="00451BD4" w:rsidRDefault="00EA5F65" w:rsidP="00D005CD">
            <w:pPr>
              <w:jc w:val="center"/>
              <w:rPr>
                <w:rFonts w:cs="Arial"/>
                <w:sz w:val="18"/>
                <w:szCs w:val="18"/>
              </w:rPr>
            </w:pPr>
          </w:p>
        </w:tc>
        <w:tc>
          <w:tcPr>
            <w:tcW w:w="843" w:type="dxa"/>
            <w:vAlign w:val="center"/>
            <w:tcPrChange w:id="291" w:author="Suman Guduru" w:date="2019-11-02T00:28:00Z">
              <w:tcPr>
                <w:tcW w:w="843" w:type="dxa"/>
              </w:tcPr>
            </w:tcPrChange>
          </w:tcPr>
          <w:p w14:paraId="284327EE"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2</w:t>
            </w:r>
          </w:p>
        </w:tc>
        <w:tc>
          <w:tcPr>
            <w:tcW w:w="843" w:type="dxa"/>
            <w:vAlign w:val="center"/>
            <w:tcPrChange w:id="292" w:author="Suman Guduru" w:date="2019-11-02T00:28:00Z">
              <w:tcPr>
                <w:tcW w:w="843" w:type="dxa"/>
                <w:gridSpan w:val="2"/>
              </w:tcPr>
            </w:tcPrChange>
          </w:tcPr>
          <w:p w14:paraId="335FAD81"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293" w:author="Suman Guduru" w:date="2019-11-02T00:28:00Z">
              <w:tcPr>
                <w:tcW w:w="0" w:type="auto"/>
              </w:tcPr>
            </w:tcPrChange>
          </w:tcPr>
          <w:p w14:paraId="788FF1BF"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294" w:author="Suman Guduru" w:date="2019-11-02T00:28:00Z">
              <w:tcPr>
                <w:tcW w:w="1076" w:type="dxa"/>
                <w:gridSpan w:val="2"/>
              </w:tcPr>
            </w:tcPrChange>
          </w:tcPr>
          <w:p w14:paraId="453A1BF4"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295" w:author="Suman Guduru" w:date="2019-11-02T00:28:00Z">
              <w:tcPr>
                <w:tcW w:w="269" w:type="dxa"/>
                <w:tcBorders>
                  <w:top w:val="nil"/>
                  <w:bottom w:val="nil"/>
                </w:tcBorders>
              </w:tcPr>
            </w:tcPrChange>
          </w:tcPr>
          <w:p w14:paraId="614F4B50" w14:textId="77777777" w:rsidR="00EA5F65" w:rsidRPr="00451BD4" w:rsidRDefault="00EA5F65" w:rsidP="00D005CD">
            <w:pPr>
              <w:jc w:val="center"/>
              <w:rPr>
                <w:rFonts w:cs="Arial"/>
                <w:sz w:val="18"/>
                <w:szCs w:val="18"/>
              </w:rPr>
            </w:pPr>
          </w:p>
        </w:tc>
        <w:tc>
          <w:tcPr>
            <w:tcW w:w="717" w:type="dxa"/>
            <w:vAlign w:val="center"/>
            <w:tcPrChange w:id="296" w:author="Suman Guduru" w:date="2019-11-02T00:28:00Z">
              <w:tcPr>
                <w:tcW w:w="717" w:type="dxa"/>
              </w:tcPr>
            </w:tcPrChange>
          </w:tcPr>
          <w:p w14:paraId="3A091694" w14:textId="77777777" w:rsidR="00EA5F65" w:rsidRPr="00451BD4" w:rsidRDefault="00EA5F65" w:rsidP="00D005CD">
            <w:pPr>
              <w:ind w:left="-108" w:right="-108"/>
              <w:jc w:val="center"/>
              <w:rPr>
                <w:rFonts w:cs="Arial"/>
                <w:sz w:val="18"/>
                <w:szCs w:val="18"/>
              </w:rPr>
            </w:pPr>
          </w:p>
        </w:tc>
        <w:tc>
          <w:tcPr>
            <w:tcW w:w="717" w:type="dxa"/>
            <w:vAlign w:val="center"/>
            <w:tcPrChange w:id="297" w:author="Suman Guduru" w:date="2019-11-02T00:28:00Z">
              <w:tcPr>
                <w:tcW w:w="717" w:type="dxa"/>
                <w:gridSpan w:val="2"/>
              </w:tcPr>
            </w:tcPrChange>
          </w:tcPr>
          <w:p w14:paraId="09B3EF6E" w14:textId="77777777" w:rsidR="00EA5F65" w:rsidRPr="00451BD4" w:rsidRDefault="00610A1E" w:rsidP="00D005CD">
            <w:pPr>
              <w:ind w:left="-63" w:right="-108"/>
              <w:jc w:val="center"/>
              <w:rPr>
                <w:rFonts w:cs="Arial"/>
                <w:sz w:val="18"/>
                <w:szCs w:val="18"/>
              </w:rPr>
            </w:pPr>
            <w:r w:rsidRPr="00451BD4">
              <w:rPr>
                <w:rFonts w:cs="Arial"/>
                <w:sz w:val="18"/>
                <w:szCs w:val="18"/>
              </w:rPr>
              <w:t>4-18</w:t>
            </w:r>
          </w:p>
        </w:tc>
        <w:tc>
          <w:tcPr>
            <w:tcW w:w="807" w:type="dxa"/>
            <w:vAlign w:val="center"/>
            <w:tcPrChange w:id="298" w:author="Suman Guduru" w:date="2019-11-02T00:28:00Z">
              <w:tcPr>
                <w:tcW w:w="807" w:type="dxa"/>
              </w:tcPr>
            </w:tcPrChange>
          </w:tcPr>
          <w:p w14:paraId="56F50343"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299" w:author="Suman Guduru" w:date="2019-11-02T00:28:00Z">
              <w:tcPr>
                <w:tcW w:w="0" w:type="auto"/>
                <w:gridSpan w:val="2"/>
              </w:tcPr>
            </w:tcPrChange>
          </w:tcPr>
          <w:p w14:paraId="108AF2F1"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300" w:author="Suman Guduru" w:date="2019-11-02T00:28:00Z">
              <w:tcPr>
                <w:tcW w:w="1076" w:type="dxa"/>
              </w:tcPr>
            </w:tcPrChange>
          </w:tcPr>
          <w:p w14:paraId="3D96B39C"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r>
      <w:tr w:rsidR="00AE03ED" w:rsidRPr="00451BD4" w:rsidDel="79F0771F" w14:paraId="78D5A75E" w14:textId="77777777" w:rsidTr="002F3762">
        <w:trPr>
          <w:trHeight w:val="378"/>
          <w:jc w:val="center"/>
          <w:ins w:id="301" w:author="Rajeev Mahadasu" w:date="2019-10-30T11:46:00Z"/>
          <w:del w:id="302" w:author="Suman Guduru" w:date="2019-11-02T00:28:00Z"/>
        </w:trPr>
        <w:tc>
          <w:tcPr>
            <w:tcW w:w="843" w:type="dxa"/>
            <w:vAlign w:val="center"/>
          </w:tcPr>
          <w:p w14:paraId="010F66E0" w14:textId="77777777" w:rsidR="00AE03ED" w:rsidRPr="00451BD4" w:rsidRDefault="00AE03ED" w:rsidP="00D005CD">
            <w:pPr>
              <w:ind w:left="0" w:right="-108"/>
              <w:jc w:val="center"/>
              <w:rPr>
                <w:ins w:id="303" w:author="Rajeev Mahadasu" w:date="2019-10-30T11:46:00Z"/>
                <w:rFonts w:cs="Arial"/>
                <w:sz w:val="18"/>
                <w:szCs w:val="18"/>
              </w:rPr>
            </w:pPr>
          </w:p>
        </w:tc>
        <w:tc>
          <w:tcPr>
            <w:tcW w:w="843" w:type="dxa"/>
            <w:vAlign w:val="center"/>
          </w:tcPr>
          <w:p w14:paraId="46EA5DDD" w14:textId="51097CD3" w:rsidR="00AE03ED" w:rsidRPr="00451BD4" w:rsidRDefault="00AE03ED" w:rsidP="00D005CD">
            <w:pPr>
              <w:ind w:left="-63" w:right="-108"/>
              <w:jc w:val="center"/>
              <w:rPr>
                <w:ins w:id="304" w:author="Rajeev Mahadasu" w:date="2019-10-30T11:46:00Z"/>
                <w:rFonts w:cs="Arial"/>
                <w:sz w:val="18"/>
                <w:szCs w:val="18"/>
              </w:rPr>
            </w:pPr>
            <w:ins w:id="305" w:author="Rajeev Mahadasu" w:date="2019-10-30T11:46:00Z">
              <w:r>
                <w:rPr>
                  <w:rFonts w:cs="Arial"/>
                  <w:sz w:val="18"/>
                  <w:szCs w:val="18"/>
                </w:rPr>
                <w:t>1</w:t>
              </w:r>
            </w:ins>
            <w:ins w:id="306" w:author="Rajeev Mahadasu" w:date="2019-10-30T11:47:00Z">
              <w:r>
                <w:rPr>
                  <w:rFonts w:cs="Arial"/>
                  <w:sz w:val="18"/>
                  <w:szCs w:val="18"/>
                </w:rPr>
                <w:t>-2</w:t>
              </w:r>
            </w:ins>
          </w:p>
        </w:tc>
        <w:tc>
          <w:tcPr>
            <w:tcW w:w="843" w:type="dxa"/>
            <w:vAlign w:val="center"/>
          </w:tcPr>
          <w:p w14:paraId="281FD3DC" w14:textId="2FD56D88" w:rsidR="00AE03ED" w:rsidRPr="00451BD4" w:rsidRDefault="00AE03ED" w:rsidP="00D005CD">
            <w:pPr>
              <w:ind w:left="-108" w:right="-108"/>
              <w:jc w:val="center"/>
              <w:rPr>
                <w:ins w:id="307" w:author="Rajeev Mahadasu" w:date="2019-10-30T11:46:00Z"/>
                <w:rFonts w:cs="Arial"/>
                <w:sz w:val="18"/>
                <w:szCs w:val="18"/>
              </w:rPr>
            </w:pPr>
            <w:ins w:id="308" w:author="Rajeev Mahadasu" w:date="2019-10-30T11:47:00Z">
              <w:r>
                <w:rPr>
                  <w:rFonts w:cs="Arial"/>
                  <w:sz w:val="18"/>
                  <w:szCs w:val="18"/>
                </w:rPr>
                <w:t>2</w:t>
              </w:r>
            </w:ins>
          </w:p>
        </w:tc>
        <w:tc>
          <w:tcPr>
            <w:tcW w:w="1058" w:type="dxa"/>
          </w:tcPr>
          <w:p w14:paraId="680F656D" w14:textId="29D7CF14" w:rsidR="00AE03ED" w:rsidRPr="00451BD4" w:rsidRDefault="00AE03ED" w:rsidP="00D005CD">
            <w:pPr>
              <w:jc w:val="right"/>
              <w:rPr>
                <w:ins w:id="309" w:author="Rajeev Mahadasu" w:date="2019-10-30T11:46:00Z"/>
                <w:rFonts w:cs="Arial"/>
                <w:sz w:val="18"/>
                <w:szCs w:val="18"/>
              </w:rPr>
            </w:pPr>
            <w:ins w:id="310" w:author="Rajeev Mahadasu" w:date="2019-10-30T11:47:00Z">
              <w:r>
                <w:rPr>
                  <w:rFonts w:cs="Arial"/>
                  <w:sz w:val="18"/>
                  <w:szCs w:val="18"/>
                </w:rPr>
                <w:t>2</w:t>
              </w:r>
            </w:ins>
          </w:p>
        </w:tc>
        <w:tc>
          <w:tcPr>
            <w:tcW w:w="1076" w:type="dxa"/>
            <w:vAlign w:val="center"/>
          </w:tcPr>
          <w:p w14:paraId="31B303E1" w14:textId="49EC2E8C" w:rsidR="00AE03ED" w:rsidRPr="00451BD4" w:rsidRDefault="00AE03ED" w:rsidP="00D005CD">
            <w:pPr>
              <w:ind w:left="-108" w:right="-108"/>
              <w:jc w:val="center"/>
              <w:rPr>
                <w:ins w:id="311" w:author="Rajeev Mahadasu" w:date="2019-10-30T11:46:00Z"/>
                <w:rFonts w:cs="Arial"/>
                <w:sz w:val="18"/>
                <w:szCs w:val="18"/>
              </w:rPr>
            </w:pPr>
            <w:ins w:id="312" w:author="Rajeev Mahadasu" w:date="2019-10-30T11:47:00Z">
              <w:r>
                <w:rPr>
                  <w:rFonts w:cs="Arial"/>
                  <w:sz w:val="18"/>
                  <w:szCs w:val="18"/>
                </w:rPr>
                <w:t>10-02-19</w:t>
              </w:r>
            </w:ins>
          </w:p>
        </w:tc>
        <w:tc>
          <w:tcPr>
            <w:tcW w:w="269" w:type="dxa"/>
            <w:tcBorders>
              <w:top w:val="nil"/>
              <w:bottom w:val="nil"/>
            </w:tcBorders>
          </w:tcPr>
          <w:p w14:paraId="3BA89D30" w14:textId="77777777" w:rsidR="00AE03ED" w:rsidRPr="00451BD4" w:rsidRDefault="00AE03ED" w:rsidP="00D005CD">
            <w:pPr>
              <w:ind w:left="0" w:right="-108"/>
              <w:jc w:val="center"/>
              <w:rPr>
                <w:ins w:id="313" w:author="Rajeev Mahadasu" w:date="2019-10-30T11:46:00Z"/>
                <w:rFonts w:cs="Arial"/>
                <w:sz w:val="18"/>
                <w:szCs w:val="18"/>
              </w:rPr>
            </w:pPr>
          </w:p>
        </w:tc>
        <w:tc>
          <w:tcPr>
            <w:tcW w:w="717" w:type="dxa"/>
            <w:vAlign w:val="center"/>
          </w:tcPr>
          <w:p w14:paraId="4EA31B18" w14:textId="77777777" w:rsidR="00AE03ED" w:rsidRPr="00451BD4" w:rsidRDefault="00AE03ED" w:rsidP="00D005CD">
            <w:pPr>
              <w:ind w:left="-108" w:right="-108"/>
              <w:jc w:val="center"/>
              <w:rPr>
                <w:ins w:id="314" w:author="Rajeev Mahadasu" w:date="2019-10-30T11:46:00Z"/>
                <w:rFonts w:cs="Arial"/>
                <w:sz w:val="18"/>
                <w:szCs w:val="18"/>
              </w:rPr>
            </w:pPr>
          </w:p>
        </w:tc>
        <w:tc>
          <w:tcPr>
            <w:tcW w:w="717" w:type="dxa"/>
            <w:vAlign w:val="center"/>
          </w:tcPr>
          <w:p w14:paraId="62534DB2" w14:textId="77777777" w:rsidR="00AE03ED" w:rsidRPr="00451BD4" w:rsidRDefault="00AE03ED" w:rsidP="00D005CD">
            <w:pPr>
              <w:ind w:left="-63" w:right="-108"/>
              <w:jc w:val="center"/>
              <w:rPr>
                <w:ins w:id="315" w:author="Rajeev Mahadasu" w:date="2019-10-30T11:46:00Z"/>
                <w:rFonts w:cs="Arial"/>
                <w:sz w:val="18"/>
                <w:szCs w:val="18"/>
              </w:rPr>
            </w:pPr>
          </w:p>
        </w:tc>
        <w:tc>
          <w:tcPr>
            <w:tcW w:w="807" w:type="dxa"/>
            <w:vAlign w:val="center"/>
          </w:tcPr>
          <w:p w14:paraId="30D887AC" w14:textId="77777777" w:rsidR="00AE03ED" w:rsidRPr="00451BD4" w:rsidRDefault="00AE03ED" w:rsidP="00D005CD">
            <w:pPr>
              <w:ind w:left="-108" w:right="-108"/>
              <w:jc w:val="center"/>
              <w:rPr>
                <w:ins w:id="316" w:author="Rajeev Mahadasu" w:date="2019-10-30T11:46:00Z"/>
                <w:rFonts w:cs="Arial"/>
                <w:sz w:val="18"/>
                <w:szCs w:val="18"/>
              </w:rPr>
            </w:pPr>
          </w:p>
        </w:tc>
        <w:tc>
          <w:tcPr>
            <w:tcW w:w="986" w:type="dxa"/>
          </w:tcPr>
          <w:p w14:paraId="7DD99B6F" w14:textId="77777777" w:rsidR="00AE03ED" w:rsidRPr="00451BD4" w:rsidRDefault="00AE03ED" w:rsidP="00610A1E">
            <w:pPr>
              <w:jc w:val="center"/>
              <w:rPr>
                <w:ins w:id="317" w:author="Rajeev Mahadasu" w:date="2019-10-30T11:46:00Z"/>
                <w:rFonts w:cs="Arial"/>
                <w:sz w:val="18"/>
                <w:szCs w:val="18"/>
              </w:rPr>
            </w:pPr>
          </w:p>
        </w:tc>
        <w:tc>
          <w:tcPr>
            <w:tcW w:w="1076" w:type="dxa"/>
            <w:vAlign w:val="center"/>
          </w:tcPr>
          <w:p w14:paraId="202CFC3E" w14:textId="77777777" w:rsidR="00AE03ED" w:rsidRPr="00451BD4" w:rsidRDefault="00AE03ED" w:rsidP="00D005CD">
            <w:pPr>
              <w:ind w:left="-108" w:right="-108"/>
              <w:jc w:val="center"/>
              <w:rPr>
                <w:ins w:id="318" w:author="Rajeev Mahadasu" w:date="2019-10-30T11:46:00Z"/>
                <w:rFonts w:cs="Arial"/>
                <w:sz w:val="18"/>
                <w:szCs w:val="18"/>
              </w:rPr>
            </w:pPr>
          </w:p>
        </w:tc>
      </w:tr>
      <w:tr w:rsidR="00EA5F65" w:rsidRPr="00451BD4" w14:paraId="6C8754E0" w14:textId="77777777" w:rsidTr="1E8E8972">
        <w:trPr>
          <w:trHeight w:val="378"/>
          <w:jc w:val="center"/>
          <w:trPrChange w:id="319" w:author="Suman Guduru" w:date="2019-11-02T00:28:00Z">
            <w:trPr>
              <w:gridAfter w:val="0"/>
              <w:jc w:val="center"/>
            </w:trPr>
          </w:trPrChange>
        </w:trPr>
        <w:tc>
          <w:tcPr>
            <w:tcW w:w="843" w:type="dxa"/>
            <w:vAlign w:val="center"/>
            <w:tcPrChange w:id="320" w:author="Suman Guduru" w:date="2019-11-02T00:28:00Z">
              <w:tcPr>
                <w:tcW w:w="843" w:type="dxa"/>
              </w:tcPr>
            </w:tcPrChange>
          </w:tcPr>
          <w:p w14:paraId="013F9D33" w14:textId="77777777" w:rsidR="00EA5F65" w:rsidRPr="00451BD4" w:rsidRDefault="00EA5F65" w:rsidP="00D005CD">
            <w:pPr>
              <w:ind w:left="0" w:right="-108"/>
              <w:jc w:val="center"/>
              <w:rPr>
                <w:rFonts w:cs="Arial"/>
                <w:sz w:val="18"/>
                <w:szCs w:val="18"/>
              </w:rPr>
            </w:pPr>
          </w:p>
        </w:tc>
        <w:tc>
          <w:tcPr>
            <w:tcW w:w="843" w:type="dxa"/>
            <w:vAlign w:val="center"/>
            <w:tcPrChange w:id="321" w:author="Suman Guduru" w:date="2019-11-02T00:28:00Z">
              <w:tcPr>
                <w:tcW w:w="843" w:type="dxa"/>
              </w:tcPr>
            </w:tcPrChange>
          </w:tcPr>
          <w:p w14:paraId="007E56AB"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3</w:t>
            </w:r>
          </w:p>
        </w:tc>
        <w:tc>
          <w:tcPr>
            <w:tcW w:w="843" w:type="dxa"/>
            <w:vAlign w:val="center"/>
            <w:tcPrChange w:id="322" w:author="Suman Guduru" w:date="2019-11-02T00:28:00Z">
              <w:tcPr>
                <w:tcW w:w="843" w:type="dxa"/>
                <w:gridSpan w:val="2"/>
              </w:tcPr>
            </w:tcPrChange>
          </w:tcPr>
          <w:p w14:paraId="09CF86E3"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323" w:author="Suman Guduru" w:date="2019-11-02T00:28:00Z">
              <w:tcPr>
                <w:tcW w:w="0" w:type="auto"/>
              </w:tcPr>
            </w:tcPrChange>
          </w:tcPr>
          <w:p w14:paraId="79766A3E"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324" w:author="Suman Guduru" w:date="2019-11-02T00:28:00Z">
              <w:tcPr>
                <w:tcW w:w="1076" w:type="dxa"/>
                <w:gridSpan w:val="2"/>
              </w:tcPr>
            </w:tcPrChange>
          </w:tcPr>
          <w:p w14:paraId="4ED6D1CB"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325" w:author="Suman Guduru" w:date="2019-11-02T00:28:00Z">
              <w:tcPr>
                <w:tcW w:w="269" w:type="dxa"/>
                <w:tcBorders>
                  <w:top w:val="nil"/>
                  <w:bottom w:val="nil"/>
                </w:tcBorders>
              </w:tcPr>
            </w:tcPrChange>
          </w:tcPr>
          <w:p w14:paraId="223B30A4" w14:textId="77777777" w:rsidR="00EA5F65" w:rsidRPr="00451BD4" w:rsidRDefault="00EA5F65" w:rsidP="00D005CD">
            <w:pPr>
              <w:ind w:left="0" w:right="-108"/>
              <w:jc w:val="center"/>
              <w:rPr>
                <w:rFonts w:cs="Arial"/>
                <w:sz w:val="18"/>
                <w:szCs w:val="18"/>
              </w:rPr>
            </w:pPr>
          </w:p>
        </w:tc>
        <w:tc>
          <w:tcPr>
            <w:tcW w:w="717" w:type="dxa"/>
            <w:vAlign w:val="center"/>
            <w:tcPrChange w:id="326" w:author="Suman Guduru" w:date="2019-11-02T00:28:00Z">
              <w:tcPr>
                <w:tcW w:w="717" w:type="dxa"/>
              </w:tcPr>
            </w:tcPrChange>
          </w:tcPr>
          <w:p w14:paraId="53C5B987" w14:textId="77777777" w:rsidR="00EA5F65" w:rsidRPr="00451BD4" w:rsidRDefault="00EA5F65" w:rsidP="00D005CD">
            <w:pPr>
              <w:ind w:left="-108" w:right="-108"/>
              <w:jc w:val="center"/>
              <w:rPr>
                <w:rFonts w:cs="Arial"/>
                <w:sz w:val="18"/>
                <w:szCs w:val="18"/>
              </w:rPr>
            </w:pPr>
          </w:p>
        </w:tc>
        <w:tc>
          <w:tcPr>
            <w:tcW w:w="717" w:type="dxa"/>
            <w:vAlign w:val="center"/>
            <w:tcPrChange w:id="327" w:author="Suman Guduru" w:date="2019-11-02T00:28:00Z">
              <w:tcPr>
                <w:tcW w:w="717" w:type="dxa"/>
                <w:gridSpan w:val="2"/>
              </w:tcPr>
            </w:tcPrChange>
          </w:tcPr>
          <w:p w14:paraId="636B417D" w14:textId="77777777" w:rsidR="00EA5F65" w:rsidRPr="00451BD4" w:rsidRDefault="00610A1E" w:rsidP="00D005CD">
            <w:pPr>
              <w:ind w:left="-63" w:right="-108"/>
              <w:jc w:val="center"/>
              <w:rPr>
                <w:rFonts w:cs="Arial"/>
                <w:sz w:val="18"/>
                <w:szCs w:val="18"/>
              </w:rPr>
            </w:pPr>
            <w:r w:rsidRPr="00451BD4">
              <w:rPr>
                <w:rFonts w:cs="Arial"/>
                <w:sz w:val="18"/>
                <w:szCs w:val="18"/>
              </w:rPr>
              <w:t>4-19</w:t>
            </w:r>
          </w:p>
        </w:tc>
        <w:tc>
          <w:tcPr>
            <w:tcW w:w="807" w:type="dxa"/>
            <w:vAlign w:val="center"/>
            <w:tcPrChange w:id="328" w:author="Suman Guduru" w:date="2019-11-02T00:28:00Z">
              <w:tcPr>
                <w:tcW w:w="807" w:type="dxa"/>
              </w:tcPr>
            </w:tcPrChange>
          </w:tcPr>
          <w:p w14:paraId="24BC4343"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329" w:author="Suman Guduru" w:date="2019-11-02T00:28:00Z">
              <w:tcPr>
                <w:tcW w:w="0" w:type="auto"/>
                <w:gridSpan w:val="2"/>
              </w:tcPr>
            </w:tcPrChange>
          </w:tcPr>
          <w:p w14:paraId="656D1590" w14:textId="7E92F47A" w:rsidR="00EA5F65" w:rsidRPr="00451BD4" w:rsidRDefault="00DB4310" w:rsidP="00610A1E">
            <w:pPr>
              <w:jc w:val="center"/>
              <w:rPr>
                <w:rFonts w:cs="Arial"/>
              </w:rPr>
            </w:pPr>
            <w:ins w:id="330" w:author="Krishnakant Bairagi" w:date="2020-07-27T13:11:00Z">
              <w:r>
                <w:rPr>
                  <w:rFonts w:cs="Arial"/>
                  <w:sz w:val="18"/>
                  <w:szCs w:val="18"/>
                </w:rPr>
                <w:t>1</w:t>
              </w:r>
            </w:ins>
            <w:del w:id="331" w:author="Krishnakant Bairagi" w:date="2020-07-27T13:11:00Z">
              <w:r w:rsidR="00EA5F65" w:rsidRPr="00451BD4" w:rsidDel="00DB4310">
                <w:rPr>
                  <w:rFonts w:cs="Arial"/>
                  <w:sz w:val="18"/>
                  <w:szCs w:val="18"/>
                </w:rPr>
                <w:delText>0</w:delText>
              </w:r>
            </w:del>
          </w:p>
        </w:tc>
        <w:tc>
          <w:tcPr>
            <w:tcW w:w="1076" w:type="dxa"/>
            <w:vAlign w:val="center"/>
            <w:tcPrChange w:id="332" w:author="Suman Guduru" w:date="2019-11-02T00:28:00Z">
              <w:tcPr>
                <w:tcW w:w="1076" w:type="dxa"/>
              </w:tcPr>
            </w:tcPrChange>
          </w:tcPr>
          <w:p w14:paraId="24E1264E" w14:textId="66B9F3B7" w:rsidR="00EA5F65" w:rsidRPr="00451BD4" w:rsidRDefault="00DB4310" w:rsidP="00D005CD">
            <w:pPr>
              <w:ind w:left="-108" w:right="-108"/>
              <w:jc w:val="center"/>
              <w:rPr>
                <w:rFonts w:cs="Arial"/>
                <w:sz w:val="18"/>
                <w:szCs w:val="18"/>
              </w:rPr>
            </w:pPr>
            <w:ins w:id="333" w:author="Krishnakant Bairagi" w:date="2020-07-27T13:12:00Z">
              <w:r>
                <w:rPr>
                  <w:rFonts w:cs="Arial"/>
                  <w:sz w:val="18"/>
                  <w:szCs w:val="18"/>
                </w:rPr>
                <w:t>07-27-2020</w:t>
              </w:r>
            </w:ins>
            <w:del w:id="334" w:author="Krishnakant Bairagi" w:date="2020-07-27T13:12:00Z">
              <w:r w:rsidR="00EA5F65" w:rsidRPr="00451BD4" w:rsidDel="00DB4310">
                <w:rPr>
                  <w:rFonts w:cs="Arial"/>
                  <w:sz w:val="18"/>
                  <w:szCs w:val="18"/>
                </w:rPr>
                <w:delText>04</w:delText>
              </w:r>
            </w:del>
            <w:r w:rsidR="00EA5F65" w:rsidRPr="00451BD4">
              <w:rPr>
                <w:rFonts w:cs="Arial"/>
                <w:sz w:val="18"/>
                <w:szCs w:val="18"/>
              </w:rPr>
              <w:t>-26-17</w:t>
            </w:r>
          </w:p>
        </w:tc>
      </w:tr>
      <w:tr w:rsidR="00EA5F65" w:rsidRPr="00451BD4" w14:paraId="178915A5" w14:textId="77777777" w:rsidTr="1E8E8972">
        <w:trPr>
          <w:trHeight w:val="386"/>
          <w:jc w:val="center"/>
          <w:trPrChange w:id="335" w:author="Suman Guduru" w:date="2019-11-02T00:28:00Z">
            <w:trPr>
              <w:gridAfter w:val="0"/>
              <w:jc w:val="center"/>
            </w:trPr>
          </w:trPrChange>
        </w:trPr>
        <w:tc>
          <w:tcPr>
            <w:tcW w:w="843" w:type="dxa"/>
            <w:vAlign w:val="center"/>
            <w:tcPrChange w:id="336" w:author="Suman Guduru" w:date="2019-11-02T00:28:00Z">
              <w:tcPr>
                <w:tcW w:w="843" w:type="dxa"/>
              </w:tcPr>
            </w:tcPrChange>
          </w:tcPr>
          <w:p w14:paraId="1ED00DB6" w14:textId="77777777" w:rsidR="00EA5F65" w:rsidRPr="00451BD4" w:rsidRDefault="00EA5F65" w:rsidP="00D005CD">
            <w:pPr>
              <w:ind w:left="0" w:right="-108"/>
              <w:jc w:val="center"/>
              <w:rPr>
                <w:rFonts w:cs="Arial"/>
                <w:sz w:val="18"/>
                <w:szCs w:val="18"/>
              </w:rPr>
            </w:pPr>
          </w:p>
        </w:tc>
        <w:tc>
          <w:tcPr>
            <w:tcW w:w="843" w:type="dxa"/>
            <w:vAlign w:val="center"/>
            <w:tcPrChange w:id="337" w:author="Suman Guduru" w:date="2019-11-02T00:28:00Z">
              <w:tcPr>
                <w:tcW w:w="843" w:type="dxa"/>
              </w:tcPr>
            </w:tcPrChange>
          </w:tcPr>
          <w:p w14:paraId="2EAACE2B"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4</w:t>
            </w:r>
          </w:p>
        </w:tc>
        <w:tc>
          <w:tcPr>
            <w:tcW w:w="843" w:type="dxa"/>
            <w:vAlign w:val="center"/>
            <w:tcPrChange w:id="338" w:author="Suman Guduru" w:date="2019-11-02T00:28:00Z">
              <w:tcPr>
                <w:tcW w:w="843" w:type="dxa"/>
                <w:gridSpan w:val="2"/>
              </w:tcPr>
            </w:tcPrChange>
          </w:tcPr>
          <w:p w14:paraId="69B4134C"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339" w:author="Suman Guduru" w:date="2019-11-02T00:28:00Z">
              <w:tcPr>
                <w:tcW w:w="0" w:type="auto"/>
              </w:tcPr>
            </w:tcPrChange>
          </w:tcPr>
          <w:p w14:paraId="3C5535FB"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340" w:author="Suman Guduru" w:date="2019-11-02T00:28:00Z">
              <w:tcPr>
                <w:tcW w:w="1076" w:type="dxa"/>
                <w:gridSpan w:val="2"/>
              </w:tcPr>
            </w:tcPrChange>
          </w:tcPr>
          <w:p w14:paraId="2C04C330"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341" w:author="Suman Guduru" w:date="2019-11-02T00:28:00Z">
              <w:tcPr>
                <w:tcW w:w="269" w:type="dxa"/>
                <w:tcBorders>
                  <w:top w:val="nil"/>
                  <w:bottom w:val="nil"/>
                </w:tcBorders>
              </w:tcPr>
            </w:tcPrChange>
          </w:tcPr>
          <w:p w14:paraId="4DC0DC95" w14:textId="77777777" w:rsidR="00EA5F65" w:rsidRPr="00451BD4" w:rsidRDefault="00EA5F65" w:rsidP="00D005CD">
            <w:pPr>
              <w:ind w:left="0" w:right="-108"/>
              <w:jc w:val="center"/>
              <w:rPr>
                <w:rFonts w:cs="Arial"/>
                <w:sz w:val="18"/>
                <w:szCs w:val="18"/>
              </w:rPr>
            </w:pPr>
          </w:p>
        </w:tc>
        <w:tc>
          <w:tcPr>
            <w:tcW w:w="717" w:type="dxa"/>
            <w:vAlign w:val="center"/>
            <w:tcPrChange w:id="342" w:author="Suman Guduru" w:date="2019-11-02T00:28:00Z">
              <w:tcPr>
                <w:tcW w:w="717" w:type="dxa"/>
              </w:tcPr>
            </w:tcPrChange>
          </w:tcPr>
          <w:p w14:paraId="7ADB194A" w14:textId="77777777" w:rsidR="00EA5F65" w:rsidRPr="00451BD4" w:rsidRDefault="00EA5F65" w:rsidP="00D005CD">
            <w:pPr>
              <w:ind w:left="-108" w:right="-108"/>
              <w:jc w:val="center"/>
              <w:rPr>
                <w:rFonts w:cs="Arial"/>
                <w:sz w:val="18"/>
                <w:szCs w:val="18"/>
              </w:rPr>
            </w:pPr>
          </w:p>
        </w:tc>
        <w:tc>
          <w:tcPr>
            <w:tcW w:w="717" w:type="dxa"/>
            <w:vAlign w:val="center"/>
            <w:tcPrChange w:id="343" w:author="Suman Guduru" w:date="2019-11-02T00:28:00Z">
              <w:tcPr>
                <w:tcW w:w="717" w:type="dxa"/>
                <w:gridSpan w:val="2"/>
              </w:tcPr>
            </w:tcPrChange>
          </w:tcPr>
          <w:p w14:paraId="426631EE" w14:textId="77777777" w:rsidR="00EA5F65" w:rsidRPr="00451BD4" w:rsidRDefault="00610A1E" w:rsidP="00D005CD">
            <w:pPr>
              <w:ind w:left="-63" w:right="-108"/>
              <w:jc w:val="center"/>
              <w:rPr>
                <w:rFonts w:cs="Arial"/>
                <w:sz w:val="18"/>
                <w:szCs w:val="18"/>
              </w:rPr>
            </w:pPr>
            <w:r w:rsidRPr="00451BD4">
              <w:rPr>
                <w:rFonts w:cs="Arial"/>
                <w:sz w:val="18"/>
                <w:szCs w:val="18"/>
              </w:rPr>
              <w:t>4-20</w:t>
            </w:r>
          </w:p>
        </w:tc>
        <w:tc>
          <w:tcPr>
            <w:tcW w:w="807" w:type="dxa"/>
            <w:vAlign w:val="center"/>
            <w:tcPrChange w:id="344" w:author="Suman Guduru" w:date="2019-11-02T00:28:00Z">
              <w:tcPr>
                <w:tcW w:w="807" w:type="dxa"/>
              </w:tcPr>
            </w:tcPrChange>
          </w:tcPr>
          <w:p w14:paraId="65964FA6"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345" w:author="Suman Guduru" w:date="2019-11-02T00:28:00Z">
              <w:tcPr>
                <w:tcW w:w="0" w:type="auto"/>
                <w:gridSpan w:val="2"/>
              </w:tcPr>
            </w:tcPrChange>
          </w:tcPr>
          <w:p w14:paraId="527A8B7D"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346" w:author="Suman Guduru" w:date="2019-11-02T00:28:00Z">
              <w:tcPr>
                <w:tcW w:w="1076" w:type="dxa"/>
              </w:tcPr>
            </w:tcPrChange>
          </w:tcPr>
          <w:p w14:paraId="424621BD"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r>
      <w:tr w:rsidR="00AE03ED" w:rsidRPr="00451BD4" w:rsidDel="1E8E8972" w14:paraId="4F67109B" w14:textId="77777777" w:rsidTr="79F0771F">
        <w:trPr>
          <w:trHeight w:val="386"/>
          <w:jc w:val="center"/>
          <w:ins w:id="347" w:author="Rajeev Mahadasu" w:date="2019-10-30T11:47:00Z"/>
          <w:del w:id="348" w:author="Suman Guduru" w:date="2019-11-02T00:28:00Z"/>
          <w:trPrChange w:id="349" w:author="Suman Guduru" w:date="2019-11-02T00:28:00Z">
            <w:trPr>
              <w:gridAfter w:val="0"/>
              <w:jc w:val="center"/>
            </w:trPr>
          </w:trPrChange>
        </w:trPr>
        <w:tc>
          <w:tcPr>
            <w:tcW w:w="843" w:type="dxa"/>
            <w:vAlign w:val="center"/>
            <w:tcPrChange w:id="350" w:author="Suman Guduru" w:date="2019-11-02T00:28:00Z">
              <w:tcPr>
                <w:tcW w:w="843" w:type="dxa"/>
              </w:tcPr>
            </w:tcPrChange>
          </w:tcPr>
          <w:p w14:paraId="2A3EA271" w14:textId="77777777" w:rsidR="00AE03ED" w:rsidRPr="00451BD4" w:rsidRDefault="00AE03ED" w:rsidP="00AE03ED">
            <w:pPr>
              <w:ind w:left="0" w:right="-108"/>
              <w:jc w:val="center"/>
              <w:rPr>
                <w:ins w:id="351" w:author="Rajeev Mahadasu" w:date="2019-10-30T11:47:00Z"/>
                <w:rFonts w:cs="Arial"/>
                <w:sz w:val="18"/>
                <w:szCs w:val="18"/>
              </w:rPr>
            </w:pPr>
          </w:p>
        </w:tc>
        <w:tc>
          <w:tcPr>
            <w:tcW w:w="843" w:type="dxa"/>
            <w:vAlign w:val="center"/>
            <w:tcPrChange w:id="352" w:author="Suman Guduru" w:date="2019-11-02T00:28:00Z">
              <w:tcPr>
                <w:tcW w:w="843" w:type="dxa"/>
              </w:tcPr>
            </w:tcPrChange>
          </w:tcPr>
          <w:p w14:paraId="3FEA88AA" w14:textId="5DD18AB1" w:rsidR="00AE03ED" w:rsidRPr="00451BD4" w:rsidRDefault="00AE03ED" w:rsidP="00AE03ED">
            <w:pPr>
              <w:ind w:left="-63" w:right="-108"/>
              <w:jc w:val="center"/>
              <w:rPr>
                <w:ins w:id="353" w:author="Rajeev Mahadasu" w:date="2019-10-30T11:47:00Z"/>
                <w:rFonts w:cs="Arial"/>
                <w:sz w:val="18"/>
                <w:szCs w:val="18"/>
              </w:rPr>
            </w:pPr>
            <w:ins w:id="354" w:author="Rajeev Mahadasu" w:date="2019-10-30T11:48:00Z">
              <w:r>
                <w:rPr>
                  <w:rFonts w:cs="Arial"/>
                  <w:sz w:val="18"/>
                  <w:szCs w:val="18"/>
                </w:rPr>
                <w:t>1-4</w:t>
              </w:r>
            </w:ins>
          </w:p>
        </w:tc>
        <w:tc>
          <w:tcPr>
            <w:tcW w:w="843" w:type="dxa"/>
            <w:vAlign w:val="center"/>
            <w:tcPrChange w:id="355" w:author="Suman Guduru" w:date="2019-11-02T00:28:00Z">
              <w:tcPr>
                <w:tcW w:w="843" w:type="dxa"/>
                <w:gridSpan w:val="2"/>
              </w:tcPr>
            </w:tcPrChange>
          </w:tcPr>
          <w:p w14:paraId="2389C3C4" w14:textId="598971F1" w:rsidR="00AE03ED" w:rsidRPr="00451BD4" w:rsidRDefault="00AE03ED" w:rsidP="00AE03ED">
            <w:pPr>
              <w:ind w:left="-108" w:right="-108"/>
              <w:jc w:val="center"/>
              <w:rPr>
                <w:ins w:id="356" w:author="Rajeev Mahadasu" w:date="2019-10-30T11:47:00Z"/>
                <w:rFonts w:cs="Arial"/>
                <w:sz w:val="18"/>
                <w:szCs w:val="18"/>
              </w:rPr>
            </w:pPr>
            <w:ins w:id="357" w:author="Rajeev Mahadasu" w:date="2019-10-30T11:48:00Z">
              <w:r>
                <w:rPr>
                  <w:rFonts w:cs="Arial"/>
                  <w:sz w:val="18"/>
                  <w:szCs w:val="18"/>
                </w:rPr>
                <w:t>2</w:t>
              </w:r>
            </w:ins>
          </w:p>
        </w:tc>
        <w:tc>
          <w:tcPr>
            <w:tcW w:w="1058" w:type="dxa"/>
            <w:tcPrChange w:id="358" w:author="Suman Guduru" w:date="2019-11-02T00:28:00Z">
              <w:tcPr>
                <w:tcW w:w="0" w:type="auto"/>
              </w:tcPr>
            </w:tcPrChange>
          </w:tcPr>
          <w:p w14:paraId="77280028" w14:textId="08E51421" w:rsidR="00AE03ED" w:rsidRPr="00451BD4" w:rsidRDefault="00AE03ED" w:rsidP="00AE03ED">
            <w:pPr>
              <w:jc w:val="right"/>
              <w:rPr>
                <w:ins w:id="359" w:author="Rajeev Mahadasu" w:date="2019-10-30T11:47:00Z"/>
                <w:rFonts w:cs="Arial"/>
                <w:sz w:val="18"/>
                <w:szCs w:val="18"/>
              </w:rPr>
            </w:pPr>
            <w:ins w:id="360" w:author="Rajeev Mahadasu" w:date="2019-10-30T11:48:00Z">
              <w:r>
                <w:rPr>
                  <w:rFonts w:cs="Arial"/>
                  <w:sz w:val="18"/>
                  <w:szCs w:val="18"/>
                </w:rPr>
                <w:t>2</w:t>
              </w:r>
            </w:ins>
          </w:p>
        </w:tc>
        <w:tc>
          <w:tcPr>
            <w:tcW w:w="1076" w:type="dxa"/>
            <w:vAlign w:val="center"/>
            <w:tcPrChange w:id="361" w:author="Suman Guduru" w:date="2019-11-02T00:28:00Z">
              <w:tcPr>
                <w:tcW w:w="1076" w:type="dxa"/>
                <w:gridSpan w:val="2"/>
              </w:tcPr>
            </w:tcPrChange>
          </w:tcPr>
          <w:p w14:paraId="549AE316" w14:textId="5741E6D7" w:rsidR="00AE03ED" w:rsidRPr="00451BD4" w:rsidRDefault="00AE03ED" w:rsidP="00AE03ED">
            <w:pPr>
              <w:ind w:left="-108" w:right="-108"/>
              <w:jc w:val="center"/>
              <w:rPr>
                <w:ins w:id="362" w:author="Rajeev Mahadasu" w:date="2019-10-30T11:47:00Z"/>
                <w:rFonts w:cs="Arial"/>
                <w:sz w:val="18"/>
                <w:szCs w:val="18"/>
              </w:rPr>
            </w:pPr>
            <w:ins w:id="363" w:author="Rajeev Mahadasu" w:date="2019-10-30T11:48:00Z">
              <w:r>
                <w:rPr>
                  <w:rFonts w:cs="Arial"/>
                  <w:sz w:val="18"/>
                  <w:szCs w:val="18"/>
                </w:rPr>
                <w:t>10-02-19</w:t>
              </w:r>
            </w:ins>
          </w:p>
        </w:tc>
        <w:tc>
          <w:tcPr>
            <w:tcW w:w="269" w:type="dxa"/>
            <w:tcBorders>
              <w:top w:val="nil"/>
              <w:bottom w:val="nil"/>
            </w:tcBorders>
            <w:tcPrChange w:id="364" w:author="Suman Guduru" w:date="2019-11-02T00:28:00Z">
              <w:tcPr>
                <w:tcW w:w="269" w:type="dxa"/>
                <w:tcBorders>
                  <w:top w:val="nil"/>
                  <w:bottom w:val="nil"/>
                </w:tcBorders>
              </w:tcPr>
            </w:tcPrChange>
          </w:tcPr>
          <w:p w14:paraId="550693D7" w14:textId="77777777" w:rsidR="00AE03ED" w:rsidRPr="00451BD4" w:rsidRDefault="00AE03ED" w:rsidP="00AE03ED">
            <w:pPr>
              <w:ind w:left="0" w:right="-108"/>
              <w:jc w:val="center"/>
              <w:rPr>
                <w:ins w:id="365" w:author="Rajeev Mahadasu" w:date="2019-10-30T11:47:00Z"/>
                <w:rFonts w:cs="Arial"/>
                <w:sz w:val="18"/>
                <w:szCs w:val="18"/>
              </w:rPr>
            </w:pPr>
          </w:p>
        </w:tc>
        <w:tc>
          <w:tcPr>
            <w:tcW w:w="717" w:type="dxa"/>
            <w:vAlign w:val="center"/>
            <w:tcPrChange w:id="366" w:author="Suman Guduru" w:date="2019-11-02T00:28:00Z">
              <w:tcPr>
                <w:tcW w:w="717" w:type="dxa"/>
              </w:tcPr>
            </w:tcPrChange>
          </w:tcPr>
          <w:p w14:paraId="78627891" w14:textId="77777777" w:rsidR="00AE03ED" w:rsidRPr="00451BD4" w:rsidRDefault="00AE03ED" w:rsidP="00AE03ED">
            <w:pPr>
              <w:ind w:left="-108" w:right="-108"/>
              <w:jc w:val="center"/>
              <w:rPr>
                <w:ins w:id="367" w:author="Rajeev Mahadasu" w:date="2019-10-30T11:47:00Z"/>
                <w:rFonts w:cs="Arial"/>
                <w:sz w:val="18"/>
                <w:szCs w:val="18"/>
              </w:rPr>
            </w:pPr>
          </w:p>
        </w:tc>
        <w:tc>
          <w:tcPr>
            <w:tcW w:w="717" w:type="dxa"/>
            <w:vAlign w:val="center"/>
            <w:tcPrChange w:id="368" w:author="Suman Guduru" w:date="2019-11-02T00:28:00Z">
              <w:tcPr>
                <w:tcW w:w="717" w:type="dxa"/>
                <w:gridSpan w:val="2"/>
              </w:tcPr>
            </w:tcPrChange>
          </w:tcPr>
          <w:p w14:paraId="74B84E3B" w14:textId="77777777" w:rsidR="00AE03ED" w:rsidRPr="00451BD4" w:rsidRDefault="00AE03ED" w:rsidP="00AE03ED">
            <w:pPr>
              <w:ind w:left="-63" w:right="-108"/>
              <w:jc w:val="center"/>
              <w:rPr>
                <w:ins w:id="369" w:author="Rajeev Mahadasu" w:date="2019-10-30T11:47:00Z"/>
                <w:rFonts w:cs="Arial"/>
                <w:sz w:val="18"/>
                <w:szCs w:val="18"/>
              </w:rPr>
            </w:pPr>
          </w:p>
        </w:tc>
        <w:tc>
          <w:tcPr>
            <w:tcW w:w="807" w:type="dxa"/>
            <w:vAlign w:val="center"/>
            <w:tcPrChange w:id="370" w:author="Suman Guduru" w:date="2019-11-02T00:28:00Z">
              <w:tcPr>
                <w:tcW w:w="807" w:type="dxa"/>
              </w:tcPr>
            </w:tcPrChange>
          </w:tcPr>
          <w:p w14:paraId="5D9E1B80" w14:textId="77777777" w:rsidR="00AE03ED" w:rsidRPr="00451BD4" w:rsidRDefault="00AE03ED" w:rsidP="00AE03ED">
            <w:pPr>
              <w:ind w:left="-108" w:right="-108"/>
              <w:jc w:val="center"/>
              <w:rPr>
                <w:ins w:id="371" w:author="Rajeev Mahadasu" w:date="2019-10-30T11:47:00Z"/>
                <w:rFonts w:cs="Arial"/>
                <w:sz w:val="18"/>
                <w:szCs w:val="18"/>
              </w:rPr>
            </w:pPr>
          </w:p>
        </w:tc>
        <w:tc>
          <w:tcPr>
            <w:tcW w:w="986" w:type="dxa"/>
            <w:tcPrChange w:id="372" w:author="Suman Guduru" w:date="2019-11-02T00:28:00Z">
              <w:tcPr>
                <w:tcW w:w="0" w:type="auto"/>
                <w:gridSpan w:val="2"/>
              </w:tcPr>
            </w:tcPrChange>
          </w:tcPr>
          <w:p w14:paraId="1591F743" w14:textId="77777777" w:rsidR="00AE03ED" w:rsidRPr="00451BD4" w:rsidRDefault="00AE03ED" w:rsidP="00AE03ED">
            <w:pPr>
              <w:jc w:val="center"/>
              <w:rPr>
                <w:ins w:id="373" w:author="Rajeev Mahadasu" w:date="2019-10-30T11:47:00Z"/>
                <w:rFonts w:cs="Arial"/>
                <w:sz w:val="18"/>
                <w:szCs w:val="18"/>
              </w:rPr>
            </w:pPr>
          </w:p>
        </w:tc>
        <w:tc>
          <w:tcPr>
            <w:tcW w:w="1076" w:type="dxa"/>
            <w:vAlign w:val="center"/>
            <w:tcPrChange w:id="374" w:author="Suman Guduru" w:date="2019-11-02T00:28:00Z">
              <w:tcPr>
                <w:tcW w:w="1076" w:type="dxa"/>
              </w:tcPr>
            </w:tcPrChange>
          </w:tcPr>
          <w:p w14:paraId="1BC77F30" w14:textId="77777777" w:rsidR="00AE03ED" w:rsidRPr="00451BD4" w:rsidRDefault="00AE03ED" w:rsidP="00AE03ED">
            <w:pPr>
              <w:ind w:left="-108" w:right="-108"/>
              <w:jc w:val="center"/>
              <w:rPr>
                <w:ins w:id="375" w:author="Rajeev Mahadasu" w:date="2019-10-30T11:47:00Z"/>
                <w:rFonts w:cs="Arial"/>
                <w:sz w:val="18"/>
                <w:szCs w:val="18"/>
              </w:rPr>
            </w:pPr>
          </w:p>
        </w:tc>
      </w:tr>
      <w:tr w:rsidR="00EA5F65" w:rsidRPr="00451BD4" w14:paraId="37F718DA" w14:textId="77777777" w:rsidTr="1E8E8972">
        <w:trPr>
          <w:trHeight w:val="394"/>
          <w:jc w:val="center"/>
          <w:trPrChange w:id="376" w:author="Suman Guduru" w:date="2019-11-02T00:28:00Z">
            <w:trPr>
              <w:gridAfter w:val="0"/>
              <w:jc w:val="center"/>
            </w:trPr>
          </w:trPrChange>
        </w:trPr>
        <w:tc>
          <w:tcPr>
            <w:tcW w:w="843" w:type="dxa"/>
            <w:vAlign w:val="center"/>
            <w:tcPrChange w:id="377" w:author="Suman Guduru" w:date="2019-11-02T00:28:00Z">
              <w:tcPr>
                <w:tcW w:w="843" w:type="dxa"/>
              </w:tcPr>
            </w:tcPrChange>
          </w:tcPr>
          <w:p w14:paraId="01102773" w14:textId="77777777" w:rsidR="00EA5F65" w:rsidRPr="00451BD4" w:rsidRDefault="00EA5F65" w:rsidP="00D005CD">
            <w:pPr>
              <w:ind w:left="0" w:right="-108"/>
              <w:jc w:val="center"/>
              <w:rPr>
                <w:rFonts w:cs="Arial"/>
                <w:sz w:val="18"/>
                <w:szCs w:val="18"/>
              </w:rPr>
            </w:pPr>
          </w:p>
        </w:tc>
        <w:tc>
          <w:tcPr>
            <w:tcW w:w="843" w:type="dxa"/>
            <w:vAlign w:val="center"/>
            <w:tcPrChange w:id="378" w:author="Suman Guduru" w:date="2019-11-02T00:28:00Z">
              <w:tcPr>
                <w:tcW w:w="843" w:type="dxa"/>
              </w:tcPr>
            </w:tcPrChange>
          </w:tcPr>
          <w:p w14:paraId="63C60559"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5</w:t>
            </w:r>
          </w:p>
        </w:tc>
        <w:tc>
          <w:tcPr>
            <w:tcW w:w="843" w:type="dxa"/>
            <w:vAlign w:val="center"/>
            <w:tcPrChange w:id="379" w:author="Suman Guduru" w:date="2019-11-02T00:28:00Z">
              <w:tcPr>
                <w:tcW w:w="843" w:type="dxa"/>
                <w:gridSpan w:val="2"/>
              </w:tcPr>
            </w:tcPrChange>
          </w:tcPr>
          <w:p w14:paraId="3EC8055E"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380" w:author="Suman Guduru" w:date="2019-11-02T00:28:00Z">
              <w:tcPr>
                <w:tcW w:w="0" w:type="auto"/>
              </w:tcPr>
            </w:tcPrChange>
          </w:tcPr>
          <w:p w14:paraId="1A82CAE1"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381" w:author="Suman Guduru" w:date="2019-11-02T00:28:00Z">
              <w:tcPr>
                <w:tcW w:w="1076" w:type="dxa"/>
                <w:gridSpan w:val="2"/>
              </w:tcPr>
            </w:tcPrChange>
          </w:tcPr>
          <w:p w14:paraId="26ADEA83"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382" w:author="Suman Guduru" w:date="2019-11-02T00:28:00Z">
              <w:tcPr>
                <w:tcW w:w="269" w:type="dxa"/>
                <w:tcBorders>
                  <w:top w:val="nil"/>
                  <w:bottom w:val="nil"/>
                </w:tcBorders>
              </w:tcPr>
            </w:tcPrChange>
          </w:tcPr>
          <w:p w14:paraId="790A7615" w14:textId="77777777" w:rsidR="00EA5F65" w:rsidRPr="00451BD4" w:rsidRDefault="00EA5F65" w:rsidP="00D005CD">
            <w:pPr>
              <w:ind w:left="0" w:right="-108"/>
              <w:jc w:val="center"/>
              <w:rPr>
                <w:rFonts w:cs="Arial"/>
                <w:sz w:val="18"/>
                <w:szCs w:val="18"/>
              </w:rPr>
            </w:pPr>
          </w:p>
        </w:tc>
        <w:tc>
          <w:tcPr>
            <w:tcW w:w="717" w:type="dxa"/>
            <w:vAlign w:val="center"/>
            <w:tcPrChange w:id="383" w:author="Suman Guduru" w:date="2019-11-02T00:28:00Z">
              <w:tcPr>
                <w:tcW w:w="717" w:type="dxa"/>
              </w:tcPr>
            </w:tcPrChange>
          </w:tcPr>
          <w:p w14:paraId="2161034F" w14:textId="77777777" w:rsidR="00EA5F65" w:rsidRPr="00451BD4" w:rsidRDefault="00EA5F65" w:rsidP="00D005CD">
            <w:pPr>
              <w:ind w:left="-108" w:right="-108"/>
              <w:jc w:val="center"/>
              <w:rPr>
                <w:rFonts w:cs="Arial"/>
                <w:sz w:val="18"/>
                <w:szCs w:val="18"/>
              </w:rPr>
            </w:pPr>
          </w:p>
        </w:tc>
        <w:tc>
          <w:tcPr>
            <w:tcW w:w="717" w:type="dxa"/>
            <w:vAlign w:val="center"/>
            <w:tcPrChange w:id="384" w:author="Suman Guduru" w:date="2019-11-02T00:28:00Z">
              <w:tcPr>
                <w:tcW w:w="717" w:type="dxa"/>
                <w:gridSpan w:val="2"/>
              </w:tcPr>
            </w:tcPrChange>
          </w:tcPr>
          <w:p w14:paraId="21C8B4F5" w14:textId="77777777" w:rsidR="00EA5F65" w:rsidRPr="00451BD4" w:rsidRDefault="00610A1E" w:rsidP="00610A1E">
            <w:pPr>
              <w:ind w:left="-63" w:right="-108"/>
              <w:jc w:val="center"/>
              <w:rPr>
                <w:rFonts w:cs="Arial"/>
                <w:sz w:val="18"/>
                <w:szCs w:val="18"/>
              </w:rPr>
            </w:pPr>
            <w:r w:rsidRPr="00451BD4">
              <w:rPr>
                <w:rFonts w:cs="Arial"/>
                <w:sz w:val="18"/>
                <w:szCs w:val="18"/>
              </w:rPr>
              <w:t>4-21</w:t>
            </w:r>
          </w:p>
        </w:tc>
        <w:tc>
          <w:tcPr>
            <w:tcW w:w="807" w:type="dxa"/>
            <w:vAlign w:val="center"/>
            <w:tcPrChange w:id="385" w:author="Suman Guduru" w:date="2019-11-02T00:28:00Z">
              <w:tcPr>
                <w:tcW w:w="807" w:type="dxa"/>
              </w:tcPr>
            </w:tcPrChange>
          </w:tcPr>
          <w:p w14:paraId="2BD2EAE1"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386" w:author="Suman Guduru" w:date="2019-11-02T00:28:00Z">
              <w:tcPr>
                <w:tcW w:w="0" w:type="auto"/>
                <w:gridSpan w:val="2"/>
              </w:tcPr>
            </w:tcPrChange>
          </w:tcPr>
          <w:p w14:paraId="55898557"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387" w:author="Suman Guduru" w:date="2019-11-02T00:28:00Z">
              <w:tcPr>
                <w:tcW w:w="1076" w:type="dxa"/>
              </w:tcPr>
            </w:tcPrChange>
          </w:tcPr>
          <w:p w14:paraId="17CD3F03"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r>
      <w:tr w:rsidR="00EA5F65" w:rsidRPr="00451BD4" w14:paraId="4E05F68E" w14:textId="77777777" w:rsidTr="1E8E8972">
        <w:trPr>
          <w:trHeight w:val="386"/>
          <w:jc w:val="center"/>
          <w:trPrChange w:id="388" w:author="Suman Guduru" w:date="2019-11-02T00:28:00Z">
            <w:trPr>
              <w:gridAfter w:val="0"/>
              <w:jc w:val="center"/>
            </w:trPr>
          </w:trPrChange>
        </w:trPr>
        <w:tc>
          <w:tcPr>
            <w:tcW w:w="843" w:type="dxa"/>
            <w:vAlign w:val="center"/>
            <w:tcPrChange w:id="389" w:author="Suman Guduru" w:date="2019-11-02T00:28:00Z">
              <w:tcPr>
                <w:tcW w:w="843" w:type="dxa"/>
              </w:tcPr>
            </w:tcPrChange>
          </w:tcPr>
          <w:p w14:paraId="1D8136F8" w14:textId="77777777" w:rsidR="00EA5F65" w:rsidRPr="00451BD4" w:rsidRDefault="00EA5F65" w:rsidP="00D005CD">
            <w:pPr>
              <w:ind w:left="-108" w:right="-108"/>
              <w:jc w:val="center"/>
              <w:rPr>
                <w:rFonts w:cs="Arial"/>
                <w:sz w:val="18"/>
                <w:szCs w:val="18"/>
              </w:rPr>
            </w:pPr>
          </w:p>
        </w:tc>
        <w:tc>
          <w:tcPr>
            <w:tcW w:w="843" w:type="dxa"/>
            <w:vAlign w:val="center"/>
            <w:tcPrChange w:id="390" w:author="Suman Guduru" w:date="2019-11-02T00:28:00Z">
              <w:tcPr>
                <w:tcW w:w="843" w:type="dxa"/>
              </w:tcPr>
            </w:tcPrChange>
          </w:tcPr>
          <w:p w14:paraId="01267E6C" w14:textId="77777777" w:rsidR="00EA5F65" w:rsidRPr="00451BD4" w:rsidRDefault="00610A1E" w:rsidP="00D005CD">
            <w:pPr>
              <w:ind w:left="-63" w:right="-108"/>
              <w:jc w:val="center"/>
              <w:rPr>
                <w:rFonts w:cs="Arial"/>
                <w:sz w:val="18"/>
                <w:szCs w:val="18"/>
              </w:rPr>
            </w:pPr>
            <w:r w:rsidRPr="00451BD4">
              <w:rPr>
                <w:rFonts w:cs="Arial"/>
                <w:sz w:val="18"/>
                <w:szCs w:val="18"/>
              </w:rPr>
              <w:t>1-</w:t>
            </w:r>
            <w:r w:rsidR="00EA5F65" w:rsidRPr="00451BD4">
              <w:rPr>
                <w:rFonts w:cs="Arial"/>
                <w:sz w:val="18"/>
                <w:szCs w:val="18"/>
              </w:rPr>
              <w:t>6</w:t>
            </w:r>
          </w:p>
        </w:tc>
        <w:tc>
          <w:tcPr>
            <w:tcW w:w="843" w:type="dxa"/>
            <w:vAlign w:val="center"/>
            <w:tcPrChange w:id="391" w:author="Suman Guduru" w:date="2019-11-02T00:28:00Z">
              <w:tcPr>
                <w:tcW w:w="843" w:type="dxa"/>
                <w:gridSpan w:val="2"/>
              </w:tcPr>
            </w:tcPrChange>
          </w:tcPr>
          <w:p w14:paraId="3CCC9CCC"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392" w:author="Suman Guduru" w:date="2019-11-02T00:28:00Z">
              <w:tcPr>
                <w:tcW w:w="0" w:type="auto"/>
              </w:tcPr>
            </w:tcPrChange>
          </w:tcPr>
          <w:p w14:paraId="10A8145B"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393" w:author="Suman Guduru" w:date="2019-11-02T00:28:00Z">
              <w:tcPr>
                <w:tcW w:w="1076" w:type="dxa"/>
                <w:gridSpan w:val="2"/>
              </w:tcPr>
            </w:tcPrChange>
          </w:tcPr>
          <w:p w14:paraId="1B21A8A0"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394" w:author="Suman Guduru" w:date="2019-11-02T00:28:00Z">
              <w:tcPr>
                <w:tcW w:w="269" w:type="dxa"/>
                <w:tcBorders>
                  <w:top w:val="nil"/>
                  <w:bottom w:val="nil"/>
                </w:tcBorders>
              </w:tcPr>
            </w:tcPrChange>
          </w:tcPr>
          <w:p w14:paraId="754EB320" w14:textId="77777777" w:rsidR="00EA5F65" w:rsidRPr="00451BD4" w:rsidRDefault="00EA5F65" w:rsidP="00D005CD">
            <w:pPr>
              <w:ind w:left="-108" w:right="-108"/>
              <w:jc w:val="center"/>
              <w:rPr>
                <w:rFonts w:cs="Arial"/>
                <w:sz w:val="18"/>
                <w:szCs w:val="18"/>
              </w:rPr>
            </w:pPr>
          </w:p>
        </w:tc>
        <w:tc>
          <w:tcPr>
            <w:tcW w:w="717" w:type="dxa"/>
            <w:vAlign w:val="center"/>
            <w:tcPrChange w:id="395" w:author="Suman Guduru" w:date="2019-11-02T00:28:00Z">
              <w:tcPr>
                <w:tcW w:w="717" w:type="dxa"/>
              </w:tcPr>
            </w:tcPrChange>
          </w:tcPr>
          <w:p w14:paraId="673ACAE2" w14:textId="77777777" w:rsidR="00EA5F65" w:rsidRPr="00451BD4" w:rsidRDefault="00EA5F65" w:rsidP="00D005CD">
            <w:pPr>
              <w:ind w:left="-108" w:right="-108"/>
              <w:jc w:val="center"/>
              <w:rPr>
                <w:rFonts w:cs="Arial"/>
                <w:sz w:val="18"/>
                <w:szCs w:val="18"/>
              </w:rPr>
            </w:pPr>
          </w:p>
        </w:tc>
        <w:tc>
          <w:tcPr>
            <w:tcW w:w="717" w:type="dxa"/>
            <w:vAlign w:val="center"/>
            <w:tcPrChange w:id="396" w:author="Suman Guduru" w:date="2019-11-02T00:28:00Z">
              <w:tcPr>
                <w:tcW w:w="717" w:type="dxa"/>
                <w:gridSpan w:val="2"/>
              </w:tcPr>
            </w:tcPrChange>
          </w:tcPr>
          <w:p w14:paraId="55862E78" w14:textId="77777777" w:rsidR="00EA5F65" w:rsidRPr="00451BD4" w:rsidRDefault="00610A1E" w:rsidP="00610A1E">
            <w:pPr>
              <w:ind w:left="-63" w:right="-108"/>
              <w:jc w:val="center"/>
              <w:rPr>
                <w:rFonts w:cs="Arial"/>
                <w:sz w:val="18"/>
                <w:szCs w:val="18"/>
              </w:rPr>
            </w:pPr>
            <w:r w:rsidRPr="00451BD4">
              <w:rPr>
                <w:rFonts w:cs="Arial"/>
                <w:sz w:val="18"/>
                <w:szCs w:val="18"/>
              </w:rPr>
              <w:t>4-22</w:t>
            </w:r>
          </w:p>
        </w:tc>
        <w:tc>
          <w:tcPr>
            <w:tcW w:w="807" w:type="dxa"/>
            <w:vAlign w:val="center"/>
            <w:tcPrChange w:id="397" w:author="Suman Guduru" w:date="2019-11-02T00:28:00Z">
              <w:tcPr>
                <w:tcW w:w="807" w:type="dxa"/>
              </w:tcPr>
            </w:tcPrChange>
          </w:tcPr>
          <w:p w14:paraId="17B1A0CA"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986" w:type="dxa"/>
            <w:tcPrChange w:id="398" w:author="Suman Guduru" w:date="2019-11-02T00:28:00Z">
              <w:tcPr>
                <w:tcW w:w="0" w:type="auto"/>
                <w:gridSpan w:val="2"/>
              </w:tcPr>
            </w:tcPrChange>
          </w:tcPr>
          <w:p w14:paraId="14722E24"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399" w:author="Suman Guduru" w:date="2019-11-02T00:28:00Z">
              <w:tcPr>
                <w:tcW w:w="1076" w:type="dxa"/>
              </w:tcPr>
            </w:tcPrChange>
          </w:tcPr>
          <w:p w14:paraId="7B60DCDD"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r>
      <w:tr w:rsidR="00EA5F65" w:rsidRPr="00451BD4" w14:paraId="2958E3E3" w14:textId="77777777" w:rsidTr="1E8E8972">
        <w:trPr>
          <w:trHeight w:val="378"/>
          <w:jc w:val="center"/>
          <w:trPrChange w:id="400" w:author="Suman Guduru" w:date="2019-11-02T00:28:00Z">
            <w:trPr>
              <w:gridAfter w:val="0"/>
              <w:jc w:val="center"/>
            </w:trPr>
          </w:trPrChange>
        </w:trPr>
        <w:tc>
          <w:tcPr>
            <w:tcW w:w="843" w:type="dxa"/>
            <w:vAlign w:val="center"/>
            <w:tcPrChange w:id="401" w:author="Suman Guduru" w:date="2019-11-02T00:28:00Z">
              <w:tcPr>
                <w:tcW w:w="843" w:type="dxa"/>
              </w:tcPr>
            </w:tcPrChange>
          </w:tcPr>
          <w:p w14:paraId="55D0918E" w14:textId="77777777" w:rsidR="00EA5F65" w:rsidRPr="00451BD4" w:rsidRDefault="00EA5F65" w:rsidP="00D005CD">
            <w:pPr>
              <w:ind w:left="-108" w:right="-108"/>
              <w:jc w:val="center"/>
              <w:rPr>
                <w:rFonts w:cs="Arial"/>
                <w:sz w:val="18"/>
                <w:szCs w:val="18"/>
              </w:rPr>
            </w:pPr>
            <w:r w:rsidRPr="00451BD4">
              <w:rPr>
                <w:rFonts w:cs="Arial"/>
                <w:sz w:val="18"/>
                <w:szCs w:val="18"/>
              </w:rPr>
              <w:t>2</w:t>
            </w:r>
          </w:p>
        </w:tc>
        <w:tc>
          <w:tcPr>
            <w:tcW w:w="843" w:type="dxa"/>
            <w:vAlign w:val="center"/>
            <w:tcPrChange w:id="402" w:author="Suman Guduru" w:date="2019-11-02T00:28:00Z">
              <w:tcPr>
                <w:tcW w:w="843" w:type="dxa"/>
              </w:tcPr>
            </w:tcPrChange>
          </w:tcPr>
          <w:p w14:paraId="3D6CEAF9" w14:textId="77777777" w:rsidR="00EA5F65" w:rsidRPr="00451BD4" w:rsidRDefault="00610A1E" w:rsidP="00D005CD">
            <w:pPr>
              <w:ind w:left="-63" w:right="-108"/>
              <w:jc w:val="center"/>
              <w:rPr>
                <w:rFonts w:cs="Arial"/>
                <w:sz w:val="18"/>
                <w:szCs w:val="18"/>
              </w:rPr>
            </w:pPr>
            <w:r w:rsidRPr="00451BD4">
              <w:rPr>
                <w:rFonts w:cs="Arial"/>
                <w:sz w:val="18"/>
                <w:szCs w:val="18"/>
              </w:rPr>
              <w:t>2-1</w:t>
            </w:r>
          </w:p>
        </w:tc>
        <w:tc>
          <w:tcPr>
            <w:tcW w:w="843" w:type="dxa"/>
            <w:vAlign w:val="center"/>
            <w:tcPrChange w:id="403" w:author="Suman Guduru" w:date="2019-11-02T00:28:00Z">
              <w:tcPr>
                <w:tcW w:w="843" w:type="dxa"/>
                <w:gridSpan w:val="2"/>
              </w:tcPr>
            </w:tcPrChange>
          </w:tcPr>
          <w:p w14:paraId="167F2C00"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404" w:author="Suman Guduru" w:date="2019-11-02T00:28:00Z">
              <w:tcPr>
                <w:tcW w:w="0" w:type="auto"/>
              </w:tcPr>
            </w:tcPrChange>
          </w:tcPr>
          <w:p w14:paraId="27C7B1CD"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405" w:author="Suman Guduru" w:date="2019-11-02T00:28:00Z">
              <w:tcPr>
                <w:tcW w:w="1076" w:type="dxa"/>
                <w:gridSpan w:val="2"/>
              </w:tcPr>
            </w:tcPrChange>
          </w:tcPr>
          <w:p w14:paraId="32FCC8FC"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06" w:author="Suman Guduru" w:date="2019-11-02T00:28:00Z">
              <w:tcPr>
                <w:tcW w:w="269" w:type="dxa"/>
                <w:tcBorders>
                  <w:top w:val="nil"/>
                  <w:bottom w:val="nil"/>
                </w:tcBorders>
              </w:tcPr>
            </w:tcPrChange>
          </w:tcPr>
          <w:p w14:paraId="26B73846" w14:textId="77777777" w:rsidR="00EA5F65" w:rsidRPr="00451BD4" w:rsidRDefault="00EA5F65" w:rsidP="00D005CD">
            <w:pPr>
              <w:ind w:left="-108" w:right="-108"/>
              <w:jc w:val="center"/>
              <w:rPr>
                <w:rFonts w:cs="Arial"/>
                <w:sz w:val="18"/>
                <w:szCs w:val="18"/>
              </w:rPr>
            </w:pPr>
          </w:p>
        </w:tc>
        <w:tc>
          <w:tcPr>
            <w:tcW w:w="717" w:type="dxa"/>
            <w:vAlign w:val="center"/>
            <w:tcPrChange w:id="407" w:author="Suman Guduru" w:date="2019-11-02T00:28:00Z">
              <w:tcPr>
                <w:tcW w:w="717" w:type="dxa"/>
              </w:tcPr>
            </w:tcPrChange>
          </w:tcPr>
          <w:p w14:paraId="5DF6AF44" w14:textId="77777777" w:rsidR="00EA5F65" w:rsidRPr="00451BD4" w:rsidRDefault="00EA5F65" w:rsidP="00D005CD">
            <w:pPr>
              <w:ind w:left="-108" w:right="-108"/>
              <w:jc w:val="center"/>
              <w:rPr>
                <w:rFonts w:cs="Arial"/>
                <w:sz w:val="18"/>
                <w:szCs w:val="18"/>
              </w:rPr>
            </w:pPr>
          </w:p>
        </w:tc>
        <w:tc>
          <w:tcPr>
            <w:tcW w:w="717" w:type="dxa"/>
            <w:vAlign w:val="center"/>
            <w:tcPrChange w:id="408" w:author="Suman Guduru" w:date="2019-11-02T00:28:00Z">
              <w:tcPr>
                <w:tcW w:w="717" w:type="dxa"/>
                <w:gridSpan w:val="2"/>
              </w:tcPr>
            </w:tcPrChange>
          </w:tcPr>
          <w:p w14:paraId="5BAEBBBD" w14:textId="77777777" w:rsidR="00EA5F65" w:rsidRPr="00451BD4" w:rsidRDefault="00610A1E" w:rsidP="00610A1E">
            <w:pPr>
              <w:ind w:left="-63" w:right="-108"/>
              <w:jc w:val="center"/>
              <w:rPr>
                <w:rFonts w:cs="Arial"/>
                <w:sz w:val="18"/>
                <w:szCs w:val="18"/>
              </w:rPr>
            </w:pPr>
            <w:r w:rsidRPr="00451BD4">
              <w:rPr>
                <w:rFonts w:cs="Arial"/>
                <w:sz w:val="18"/>
                <w:szCs w:val="18"/>
              </w:rPr>
              <w:t>4-23</w:t>
            </w:r>
          </w:p>
        </w:tc>
        <w:tc>
          <w:tcPr>
            <w:tcW w:w="807" w:type="dxa"/>
            <w:vAlign w:val="center"/>
            <w:tcPrChange w:id="409" w:author="Suman Guduru" w:date="2019-11-02T00:28:00Z">
              <w:tcPr>
                <w:tcW w:w="807" w:type="dxa"/>
              </w:tcPr>
            </w:tcPrChange>
          </w:tcPr>
          <w:p w14:paraId="59651B0C" w14:textId="77777777" w:rsidR="00EA5F65" w:rsidRPr="00451BD4" w:rsidRDefault="00EB6CAF" w:rsidP="00D005CD">
            <w:pPr>
              <w:ind w:left="-108" w:right="-108"/>
              <w:jc w:val="center"/>
              <w:rPr>
                <w:rFonts w:cs="Arial"/>
                <w:sz w:val="18"/>
                <w:szCs w:val="18"/>
              </w:rPr>
            </w:pPr>
            <w:r w:rsidRPr="00451BD4">
              <w:rPr>
                <w:rFonts w:cs="Arial"/>
                <w:sz w:val="18"/>
                <w:szCs w:val="18"/>
              </w:rPr>
              <w:t>2</w:t>
            </w:r>
          </w:p>
        </w:tc>
        <w:tc>
          <w:tcPr>
            <w:tcW w:w="986" w:type="dxa"/>
            <w:tcPrChange w:id="410" w:author="Suman Guduru" w:date="2019-11-02T00:28:00Z">
              <w:tcPr>
                <w:tcW w:w="0" w:type="auto"/>
                <w:gridSpan w:val="2"/>
              </w:tcPr>
            </w:tcPrChange>
          </w:tcPr>
          <w:p w14:paraId="16CB8FF3"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411" w:author="Suman Guduru" w:date="2019-11-02T00:28:00Z">
              <w:tcPr>
                <w:tcW w:w="1076" w:type="dxa"/>
              </w:tcPr>
            </w:tcPrChange>
          </w:tcPr>
          <w:p w14:paraId="1A5E2908" w14:textId="77777777" w:rsidR="00EA5F65" w:rsidRPr="00451BD4" w:rsidRDefault="008B522D" w:rsidP="00D005CD">
            <w:pPr>
              <w:ind w:left="-108" w:right="-108"/>
              <w:jc w:val="center"/>
              <w:rPr>
                <w:rFonts w:cs="Arial"/>
                <w:sz w:val="18"/>
                <w:szCs w:val="18"/>
              </w:rPr>
            </w:pPr>
            <w:r w:rsidRPr="00451BD4">
              <w:rPr>
                <w:rFonts w:cs="Arial"/>
                <w:sz w:val="18"/>
                <w:szCs w:val="18"/>
              </w:rPr>
              <w:t>08</w:t>
            </w:r>
            <w:r w:rsidR="00EA5F65" w:rsidRPr="00451BD4">
              <w:rPr>
                <w:rFonts w:cs="Arial"/>
                <w:sz w:val="18"/>
                <w:szCs w:val="18"/>
              </w:rPr>
              <w:t>-</w:t>
            </w:r>
            <w:r w:rsidRPr="00451BD4">
              <w:rPr>
                <w:rFonts w:cs="Arial"/>
                <w:sz w:val="18"/>
                <w:szCs w:val="18"/>
              </w:rPr>
              <w:t>14</w:t>
            </w:r>
            <w:r w:rsidR="00EA5F65" w:rsidRPr="00451BD4">
              <w:rPr>
                <w:rFonts w:cs="Arial"/>
                <w:sz w:val="18"/>
                <w:szCs w:val="18"/>
              </w:rPr>
              <w:t>-17</w:t>
            </w:r>
          </w:p>
        </w:tc>
      </w:tr>
      <w:tr w:rsidR="00EA5F65" w:rsidRPr="00451BD4" w14:paraId="4B1EAAAA" w14:textId="77777777" w:rsidTr="1E8E8972">
        <w:trPr>
          <w:trHeight w:val="378"/>
          <w:jc w:val="center"/>
          <w:trPrChange w:id="412" w:author="Suman Guduru" w:date="2019-11-02T00:28:00Z">
            <w:trPr>
              <w:gridAfter w:val="0"/>
              <w:jc w:val="center"/>
            </w:trPr>
          </w:trPrChange>
        </w:trPr>
        <w:tc>
          <w:tcPr>
            <w:tcW w:w="843" w:type="dxa"/>
            <w:vAlign w:val="center"/>
            <w:tcPrChange w:id="413" w:author="Suman Guduru" w:date="2019-11-02T00:28:00Z">
              <w:tcPr>
                <w:tcW w:w="843" w:type="dxa"/>
              </w:tcPr>
            </w:tcPrChange>
          </w:tcPr>
          <w:p w14:paraId="522B35FC" w14:textId="77777777" w:rsidR="00EA5F65" w:rsidRPr="00451BD4" w:rsidRDefault="00EA5F65" w:rsidP="00D005CD">
            <w:pPr>
              <w:jc w:val="center"/>
              <w:rPr>
                <w:rFonts w:cs="Arial"/>
                <w:sz w:val="18"/>
                <w:szCs w:val="18"/>
              </w:rPr>
            </w:pPr>
          </w:p>
        </w:tc>
        <w:tc>
          <w:tcPr>
            <w:tcW w:w="843" w:type="dxa"/>
            <w:vAlign w:val="center"/>
            <w:tcPrChange w:id="414" w:author="Suman Guduru" w:date="2019-11-02T00:28:00Z">
              <w:tcPr>
                <w:tcW w:w="843" w:type="dxa"/>
              </w:tcPr>
            </w:tcPrChange>
          </w:tcPr>
          <w:p w14:paraId="5EC2D910" w14:textId="77777777" w:rsidR="00EA5F65" w:rsidRPr="00451BD4" w:rsidRDefault="00610A1E" w:rsidP="00D005CD">
            <w:pPr>
              <w:ind w:left="-63" w:right="-108"/>
              <w:jc w:val="center"/>
              <w:rPr>
                <w:rFonts w:cs="Arial"/>
                <w:sz w:val="18"/>
                <w:szCs w:val="18"/>
              </w:rPr>
            </w:pPr>
            <w:r w:rsidRPr="00451BD4">
              <w:rPr>
                <w:rFonts w:cs="Arial"/>
                <w:sz w:val="18"/>
                <w:szCs w:val="18"/>
              </w:rPr>
              <w:t>2-2</w:t>
            </w:r>
          </w:p>
        </w:tc>
        <w:tc>
          <w:tcPr>
            <w:tcW w:w="843" w:type="dxa"/>
            <w:vAlign w:val="center"/>
            <w:tcPrChange w:id="415" w:author="Suman Guduru" w:date="2019-11-02T00:28:00Z">
              <w:tcPr>
                <w:tcW w:w="843" w:type="dxa"/>
                <w:gridSpan w:val="2"/>
              </w:tcPr>
            </w:tcPrChange>
          </w:tcPr>
          <w:p w14:paraId="740E36D1"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416" w:author="Suman Guduru" w:date="2019-11-02T00:28:00Z">
              <w:tcPr>
                <w:tcW w:w="0" w:type="auto"/>
              </w:tcPr>
            </w:tcPrChange>
          </w:tcPr>
          <w:p w14:paraId="6059E15E"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417" w:author="Suman Guduru" w:date="2019-11-02T00:28:00Z">
              <w:tcPr>
                <w:tcW w:w="1076" w:type="dxa"/>
                <w:gridSpan w:val="2"/>
              </w:tcPr>
            </w:tcPrChange>
          </w:tcPr>
          <w:p w14:paraId="7327AD49"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18" w:author="Suman Guduru" w:date="2019-11-02T00:28:00Z">
              <w:tcPr>
                <w:tcW w:w="269" w:type="dxa"/>
                <w:tcBorders>
                  <w:top w:val="nil"/>
                  <w:bottom w:val="nil"/>
                </w:tcBorders>
              </w:tcPr>
            </w:tcPrChange>
          </w:tcPr>
          <w:p w14:paraId="542FB710" w14:textId="77777777" w:rsidR="00EA5F65" w:rsidRPr="00451BD4" w:rsidRDefault="00EA5F65" w:rsidP="00D005CD">
            <w:pPr>
              <w:ind w:left="-108" w:right="-108"/>
              <w:jc w:val="center"/>
              <w:rPr>
                <w:rFonts w:cs="Arial"/>
                <w:sz w:val="18"/>
                <w:szCs w:val="18"/>
              </w:rPr>
            </w:pPr>
          </w:p>
        </w:tc>
        <w:tc>
          <w:tcPr>
            <w:tcW w:w="717" w:type="dxa"/>
            <w:vAlign w:val="center"/>
            <w:tcPrChange w:id="419" w:author="Suman Guduru" w:date="2019-11-02T00:28:00Z">
              <w:tcPr>
                <w:tcW w:w="717" w:type="dxa"/>
              </w:tcPr>
            </w:tcPrChange>
          </w:tcPr>
          <w:p w14:paraId="458ED03B" w14:textId="77777777" w:rsidR="00EA5F65" w:rsidRPr="00451BD4" w:rsidRDefault="00EA5F65" w:rsidP="00D005CD">
            <w:pPr>
              <w:ind w:left="-108" w:right="-108"/>
              <w:jc w:val="center"/>
              <w:rPr>
                <w:rFonts w:cs="Arial"/>
                <w:sz w:val="18"/>
                <w:szCs w:val="18"/>
              </w:rPr>
            </w:pPr>
          </w:p>
        </w:tc>
        <w:tc>
          <w:tcPr>
            <w:tcW w:w="717" w:type="dxa"/>
            <w:vAlign w:val="center"/>
            <w:tcPrChange w:id="420" w:author="Suman Guduru" w:date="2019-11-02T00:28:00Z">
              <w:tcPr>
                <w:tcW w:w="717" w:type="dxa"/>
                <w:gridSpan w:val="2"/>
              </w:tcPr>
            </w:tcPrChange>
          </w:tcPr>
          <w:p w14:paraId="12D74519" w14:textId="77777777" w:rsidR="00EA5F65" w:rsidRPr="00451BD4" w:rsidRDefault="00610A1E" w:rsidP="00D005CD">
            <w:pPr>
              <w:ind w:left="-63" w:right="-108"/>
              <w:jc w:val="center"/>
              <w:rPr>
                <w:rFonts w:cs="Arial"/>
                <w:sz w:val="18"/>
                <w:szCs w:val="18"/>
              </w:rPr>
            </w:pPr>
            <w:r w:rsidRPr="00451BD4">
              <w:rPr>
                <w:rFonts w:cs="Arial"/>
                <w:sz w:val="18"/>
                <w:szCs w:val="18"/>
              </w:rPr>
              <w:t>4-24</w:t>
            </w:r>
          </w:p>
        </w:tc>
        <w:tc>
          <w:tcPr>
            <w:tcW w:w="807" w:type="dxa"/>
            <w:vAlign w:val="center"/>
            <w:tcPrChange w:id="421" w:author="Suman Guduru" w:date="2019-11-02T00:28:00Z">
              <w:tcPr>
                <w:tcW w:w="807" w:type="dxa"/>
              </w:tcPr>
            </w:tcPrChange>
          </w:tcPr>
          <w:p w14:paraId="67828581" w14:textId="77777777" w:rsidR="00EA5F65" w:rsidRPr="00451BD4" w:rsidRDefault="00EB6CAF" w:rsidP="00D005CD">
            <w:pPr>
              <w:ind w:left="-108" w:right="-108"/>
              <w:jc w:val="center"/>
              <w:rPr>
                <w:rFonts w:cs="Arial"/>
                <w:sz w:val="18"/>
                <w:szCs w:val="18"/>
              </w:rPr>
            </w:pPr>
            <w:r w:rsidRPr="00451BD4">
              <w:rPr>
                <w:rFonts w:cs="Arial"/>
                <w:sz w:val="18"/>
                <w:szCs w:val="18"/>
              </w:rPr>
              <w:t>2</w:t>
            </w:r>
          </w:p>
        </w:tc>
        <w:tc>
          <w:tcPr>
            <w:tcW w:w="986" w:type="dxa"/>
            <w:tcPrChange w:id="422" w:author="Suman Guduru" w:date="2019-11-02T00:28:00Z">
              <w:tcPr>
                <w:tcW w:w="0" w:type="auto"/>
                <w:gridSpan w:val="2"/>
              </w:tcPr>
            </w:tcPrChange>
          </w:tcPr>
          <w:p w14:paraId="15489343"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423" w:author="Suman Guduru" w:date="2019-11-02T00:28:00Z">
              <w:tcPr>
                <w:tcW w:w="1076" w:type="dxa"/>
              </w:tcPr>
            </w:tcPrChange>
          </w:tcPr>
          <w:p w14:paraId="1C462C50" w14:textId="77777777" w:rsidR="00EA5F65" w:rsidRPr="00451BD4" w:rsidRDefault="008B522D" w:rsidP="00D005CD">
            <w:pPr>
              <w:ind w:left="-108" w:right="-108"/>
              <w:jc w:val="center"/>
              <w:rPr>
                <w:rFonts w:cs="Arial"/>
                <w:sz w:val="18"/>
                <w:szCs w:val="18"/>
              </w:rPr>
            </w:pPr>
            <w:r w:rsidRPr="00451BD4">
              <w:rPr>
                <w:rFonts w:cs="Arial"/>
                <w:sz w:val="18"/>
                <w:szCs w:val="18"/>
              </w:rPr>
              <w:t>08-14-17</w:t>
            </w:r>
          </w:p>
        </w:tc>
      </w:tr>
      <w:tr w:rsidR="00EA5F65" w:rsidRPr="00451BD4" w14:paraId="49A10398" w14:textId="77777777" w:rsidTr="1E8E8972">
        <w:trPr>
          <w:trHeight w:val="378"/>
          <w:jc w:val="center"/>
          <w:trPrChange w:id="424" w:author="Suman Guduru" w:date="2019-11-02T00:28:00Z">
            <w:trPr>
              <w:gridAfter w:val="0"/>
              <w:jc w:val="center"/>
            </w:trPr>
          </w:trPrChange>
        </w:trPr>
        <w:tc>
          <w:tcPr>
            <w:tcW w:w="843" w:type="dxa"/>
            <w:vAlign w:val="center"/>
            <w:tcPrChange w:id="425" w:author="Suman Guduru" w:date="2019-11-02T00:28:00Z">
              <w:tcPr>
                <w:tcW w:w="843" w:type="dxa"/>
              </w:tcPr>
            </w:tcPrChange>
          </w:tcPr>
          <w:p w14:paraId="72861F09" w14:textId="77777777" w:rsidR="00EA5F65" w:rsidRPr="00451BD4" w:rsidRDefault="00EA5F65" w:rsidP="00D005CD">
            <w:pPr>
              <w:ind w:left="0" w:right="-108"/>
              <w:jc w:val="center"/>
              <w:rPr>
                <w:rFonts w:cs="Arial"/>
                <w:sz w:val="18"/>
                <w:szCs w:val="18"/>
              </w:rPr>
            </w:pPr>
          </w:p>
        </w:tc>
        <w:tc>
          <w:tcPr>
            <w:tcW w:w="843" w:type="dxa"/>
            <w:vAlign w:val="center"/>
            <w:tcPrChange w:id="426" w:author="Suman Guduru" w:date="2019-11-02T00:28:00Z">
              <w:tcPr>
                <w:tcW w:w="843" w:type="dxa"/>
              </w:tcPr>
            </w:tcPrChange>
          </w:tcPr>
          <w:p w14:paraId="1E618FF6" w14:textId="77777777" w:rsidR="00EA5F65" w:rsidRPr="00451BD4" w:rsidRDefault="00610A1E" w:rsidP="00D005CD">
            <w:pPr>
              <w:ind w:left="-63" w:right="-108"/>
              <w:jc w:val="center"/>
              <w:rPr>
                <w:rFonts w:cs="Arial"/>
                <w:sz w:val="18"/>
                <w:szCs w:val="18"/>
              </w:rPr>
            </w:pPr>
            <w:r w:rsidRPr="00451BD4">
              <w:rPr>
                <w:rFonts w:cs="Arial"/>
                <w:sz w:val="18"/>
                <w:szCs w:val="18"/>
              </w:rPr>
              <w:t>2-3</w:t>
            </w:r>
          </w:p>
        </w:tc>
        <w:tc>
          <w:tcPr>
            <w:tcW w:w="843" w:type="dxa"/>
            <w:vAlign w:val="center"/>
            <w:tcPrChange w:id="427" w:author="Suman Guduru" w:date="2019-11-02T00:28:00Z">
              <w:tcPr>
                <w:tcW w:w="843" w:type="dxa"/>
                <w:gridSpan w:val="2"/>
              </w:tcPr>
            </w:tcPrChange>
          </w:tcPr>
          <w:p w14:paraId="1FDC953B"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428" w:author="Suman Guduru" w:date="2019-11-02T00:28:00Z">
              <w:tcPr>
                <w:tcW w:w="0" w:type="auto"/>
              </w:tcPr>
            </w:tcPrChange>
          </w:tcPr>
          <w:p w14:paraId="6C55A922"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429" w:author="Suman Guduru" w:date="2019-11-02T00:28:00Z">
              <w:tcPr>
                <w:tcW w:w="1076" w:type="dxa"/>
                <w:gridSpan w:val="2"/>
              </w:tcPr>
            </w:tcPrChange>
          </w:tcPr>
          <w:p w14:paraId="2D46801A"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30" w:author="Suman Guduru" w:date="2019-11-02T00:28:00Z">
              <w:tcPr>
                <w:tcW w:w="269" w:type="dxa"/>
                <w:tcBorders>
                  <w:top w:val="nil"/>
                  <w:bottom w:val="nil"/>
                </w:tcBorders>
              </w:tcPr>
            </w:tcPrChange>
          </w:tcPr>
          <w:p w14:paraId="04AD3DF1" w14:textId="77777777" w:rsidR="00EA5F65" w:rsidRPr="00451BD4" w:rsidRDefault="00EA5F65" w:rsidP="00D005CD">
            <w:pPr>
              <w:ind w:left="-108" w:right="-108"/>
              <w:jc w:val="center"/>
              <w:rPr>
                <w:rFonts w:cs="Arial"/>
                <w:sz w:val="18"/>
                <w:szCs w:val="18"/>
              </w:rPr>
            </w:pPr>
          </w:p>
        </w:tc>
        <w:tc>
          <w:tcPr>
            <w:tcW w:w="717" w:type="dxa"/>
            <w:vAlign w:val="center"/>
            <w:tcPrChange w:id="431" w:author="Suman Guduru" w:date="2019-11-02T00:28:00Z">
              <w:tcPr>
                <w:tcW w:w="717" w:type="dxa"/>
              </w:tcPr>
            </w:tcPrChange>
          </w:tcPr>
          <w:p w14:paraId="052DE786" w14:textId="77777777" w:rsidR="00EA5F65" w:rsidRPr="00451BD4" w:rsidRDefault="00EA5F65" w:rsidP="00D005CD">
            <w:pPr>
              <w:ind w:left="-108" w:right="-108"/>
              <w:jc w:val="center"/>
              <w:rPr>
                <w:rFonts w:cs="Arial"/>
                <w:sz w:val="18"/>
                <w:szCs w:val="18"/>
              </w:rPr>
            </w:pPr>
          </w:p>
        </w:tc>
        <w:tc>
          <w:tcPr>
            <w:tcW w:w="717" w:type="dxa"/>
            <w:vAlign w:val="center"/>
            <w:tcPrChange w:id="432" w:author="Suman Guduru" w:date="2019-11-02T00:28:00Z">
              <w:tcPr>
                <w:tcW w:w="717" w:type="dxa"/>
                <w:gridSpan w:val="2"/>
              </w:tcPr>
            </w:tcPrChange>
          </w:tcPr>
          <w:p w14:paraId="4D17B028" w14:textId="77777777" w:rsidR="00EA5F65" w:rsidRPr="00451BD4" w:rsidRDefault="00610A1E" w:rsidP="00610A1E">
            <w:pPr>
              <w:ind w:left="-63" w:right="-108"/>
              <w:jc w:val="center"/>
              <w:rPr>
                <w:rFonts w:cs="Arial"/>
                <w:sz w:val="18"/>
                <w:szCs w:val="18"/>
              </w:rPr>
            </w:pPr>
            <w:r w:rsidRPr="00451BD4">
              <w:rPr>
                <w:rFonts w:cs="Arial"/>
                <w:sz w:val="18"/>
                <w:szCs w:val="18"/>
              </w:rPr>
              <w:t>4-25</w:t>
            </w:r>
          </w:p>
        </w:tc>
        <w:tc>
          <w:tcPr>
            <w:tcW w:w="807" w:type="dxa"/>
            <w:vAlign w:val="center"/>
            <w:tcPrChange w:id="433" w:author="Suman Guduru" w:date="2019-11-02T00:28:00Z">
              <w:tcPr>
                <w:tcW w:w="807" w:type="dxa"/>
              </w:tcPr>
            </w:tcPrChange>
          </w:tcPr>
          <w:p w14:paraId="20CDDC61" w14:textId="77777777" w:rsidR="00EA5F65" w:rsidRPr="00451BD4" w:rsidRDefault="00EB6CAF" w:rsidP="00D005CD">
            <w:pPr>
              <w:ind w:left="-108" w:right="-108"/>
              <w:jc w:val="center"/>
              <w:rPr>
                <w:rFonts w:cs="Arial"/>
                <w:sz w:val="18"/>
                <w:szCs w:val="18"/>
              </w:rPr>
            </w:pPr>
            <w:r w:rsidRPr="00451BD4">
              <w:rPr>
                <w:rFonts w:cs="Arial"/>
                <w:sz w:val="18"/>
                <w:szCs w:val="18"/>
              </w:rPr>
              <w:t>2</w:t>
            </w:r>
          </w:p>
        </w:tc>
        <w:tc>
          <w:tcPr>
            <w:tcW w:w="986" w:type="dxa"/>
            <w:tcPrChange w:id="434" w:author="Suman Guduru" w:date="2019-11-02T00:28:00Z">
              <w:tcPr>
                <w:tcW w:w="0" w:type="auto"/>
                <w:gridSpan w:val="2"/>
              </w:tcPr>
            </w:tcPrChange>
          </w:tcPr>
          <w:p w14:paraId="148C33A8"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435" w:author="Suman Guduru" w:date="2019-11-02T00:28:00Z">
              <w:tcPr>
                <w:tcW w:w="1076" w:type="dxa"/>
              </w:tcPr>
            </w:tcPrChange>
          </w:tcPr>
          <w:p w14:paraId="61A67345" w14:textId="77777777" w:rsidR="00EA5F65" w:rsidRPr="00451BD4" w:rsidRDefault="008B522D" w:rsidP="00D005CD">
            <w:pPr>
              <w:ind w:left="-108" w:right="-108"/>
              <w:jc w:val="center"/>
              <w:rPr>
                <w:rFonts w:cs="Arial"/>
                <w:sz w:val="18"/>
                <w:szCs w:val="18"/>
              </w:rPr>
            </w:pPr>
            <w:r w:rsidRPr="00451BD4">
              <w:rPr>
                <w:rFonts w:cs="Arial"/>
                <w:sz w:val="18"/>
                <w:szCs w:val="18"/>
              </w:rPr>
              <w:t>08-14-17</w:t>
            </w:r>
          </w:p>
        </w:tc>
      </w:tr>
      <w:tr w:rsidR="00EA5F65" w:rsidRPr="00451BD4" w14:paraId="71715D81" w14:textId="77777777" w:rsidTr="1E8E8972">
        <w:trPr>
          <w:trHeight w:val="378"/>
          <w:jc w:val="center"/>
          <w:trPrChange w:id="436" w:author="Suman Guduru" w:date="2019-11-02T00:28:00Z">
            <w:trPr>
              <w:gridAfter w:val="0"/>
              <w:jc w:val="center"/>
            </w:trPr>
          </w:trPrChange>
        </w:trPr>
        <w:tc>
          <w:tcPr>
            <w:tcW w:w="843" w:type="dxa"/>
            <w:vAlign w:val="center"/>
            <w:tcPrChange w:id="437" w:author="Suman Guduru" w:date="2019-11-02T00:28:00Z">
              <w:tcPr>
                <w:tcW w:w="843" w:type="dxa"/>
              </w:tcPr>
            </w:tcPrChange>
          </w:tcPr>
          <w:p w14:paraId="4113BCC7" w14:textId="77777777" w:rsidR="00EA5F65" w:rsidRPr="00451BD4" w:rsidRDefault="00EA5F65" w:rsidP="00D005CD">
            <w:pPr>
              <w:ind w:left="-108" w:right="-108"/>
              <w:jc w:val="center"/>
              <w:rPr>
                <w:rFonts w:cs="Arial"/>
                <w:sz w:val="18"/>
                <w:szCs w:val="18"/>
              </w:rPr>
            </w:pPr>
            <w:r w:rsidRPr="00451BD4">
              <w:rPr>
                <w:rFonts w:cs="Arial"/>
                <w:sz w:val="18"/>
                <w:szCs w:val="18"/>
              </w:rPr>
              <w:t>3</w:t>
            </w:r>
          </w:p>
        </w:tc>
        <w:tc>
          <w:tcPr>
            <w:tcW w:w="843" w:type="dxa"/>
            <w:vAlign w:val="center"/>
            <w:tcPrChange w:id="438" w:author="Suman Guduru" w:date="2019-11-02T00:28:00Z">
              <w:tcPr>
                <w:tcW w:w="843" w:type="dxa"/>
              </w:tcPr>
            </w:tcPrChange>
          </w:tcPr>
          <w:p w14:paraId="2D3E00FA" w14:textId="77777777" w:rsidR="00EA5F65" w:rsidRPr="00451BD4" w:rsidRDefault="00610A1E" w:rsidP="00D005CD">
            <w:pPr>
              <w:ind w:left="-63" w:right="-108"/>
              <w:jc w:val="center"/>
              <w:rPr>
                <w:rFonts w:cs="Arial"/>
                <w:sz w:val="18"/>
                <w:szCs w:val="18"/>
              </w:rPr>
            </w:pPr>
            <w:r w:rsidRPr="00451BD4">
              <w:rPr>
                <w:rFonts w:cs="Arial"/>
                <w:sz w:val="18"/>
                <w:szCs w:val="18"/>
              </w:rPr>
              <w:t>3-1</w:t>
            </w:r>
          </w:p>
        </w:tc>
        <w:tc>
          <w:tcPr>
            <w:tcW w:w="843" w:type="dxa"/>
            <w:vAlign w:val="center"/>
            <w:tcPrChange w:id="439" w:author="Suman Guduru" w:date="2019-11-02T00:28:00Z">
              <w:tcPr>
                <w:tcW w:w="843" w:type="dxa"/>
                <w:gridSpan w:val="2"/>
              </w:tcPr>
            </w:tcPrChange>
          </w:tcPr>
          <w:p w14:paraId="3EB832C3" w14:textId="77777777" w:rsidR="00EA5F65" w:rsidRPr="00451BD4" w:rsidRDefault="00EA5F65" w:rsidP="00D005CD">
            <w:pPr>
              <w:ind w:left="-108" w:right="-108"/>
              <w:jc w:val="center"/>
              <w:rPr>
                <w:rFonts w:cs="Arial"/>
                <w:sz w:val="18"/>
                <w:szCs w:val="18"/>
              </w:rPr>
            </w:pPr>
            <w:r w:rsidRPr="00451BD4">
              <w:rPr>
                <w:rFonts w:cs="Arial"/>
                <w:sz w:val="18"/>
                <w:szCs w:val="18"/>
              </w:rPr>
              <w:t>1</w:t>
            </w:r>
          </w:p>
        </w:tc>
        <w:tc>
          <w:tcPr>
            <w:tcW w:w="1058" w:type="dxa"/>
            <w:tcPrChange w:id="440" w:author="Suman Guduru" w:date="2019-11-02T00:28:00Z">
              <w:tcPr>
                <w:tcW w:w="0" w:type="auto"/>
              </w:tcPr>
            </w:tcPrChange>
          </w:tcPr>
          <w:p w14:paraId="3B8048AB" w14:textId="77777777" w:rsidR="00EA5F65" w:rsidRPr="00451BD4" w:rsidRDefault="00EA5F65" w:rsidP="00D005CD">
            <w:pPr>
              <w:jc w:val="right"/>
              <w:rPr>
                <w:rFonts w:cs="Arial"/>
              </w:rPr>
            </w:pPr>
            <w:r w:rsidRPr="00451BD4">
              <w:rPr>
                <w:rFonts w:cs="Arial"/>
                <w:sz w:val="18"/>
                <w:szCs w:val="18"/>
              </w:rPr>
              <w:t>0</w:t>
            </w:r>
          </w:p>
        </w:tc>
        <w:tc>
          <w:tcPr>
            <w:tcW w:w="1076" w:type="dxa"/>
            <w:vAlign w:val="center"/>
            <w:tcPrChange w:id="441" w:author="Suman Guduru" w:date="2019-11-02T00:28:00Z">
              <w:tcPr>
                <w:tcW w:w="1076" w:type="dxa"/>
                <w:gridSpan w:val="2"/>
              </w:tcPr>
            </w:tcPrChange>
          </w:tcPr>
          <w:p w14:paraId="43709C31" w14:textId="77777777" w:rsidR="00EA5F65" w:rsidRPr="00451BD4" w:rsidRDefault="00EA5F65" w:rsidP="00D005CD">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42" w:author="Suman Guduru" w:date="2019-11-02T00:28:00Z">
              <w:tcPr>
                <w:tcW w:w="269" w:type="dxa"/>
                <w:tcBorders>
                  <w:top w:val="nil"/>
                  <w:bottom w:val="nil"/>
                </w:tcBorders>
              </w:tcPr>
            </w:tcPrChange>
          </w:tcPr>
          <w:p w14:paraId="5224D5FF" w14:textId="77777777" w:rsidR="00EA5F65" w:rsidRPr="00451BD4" w:rsidRDefault="00EA5F65" w:rsidP="00D005CD">
            <w:pPr>
              <w:ind w:left="-108" w:right="-108"/>
              <w:jc w:val="center"/>
              <w:rPr>
                <w:rFonts w:cs="Arial"/>
                <w:sz w:val="18"/>
                <w:szCs w:val="18"/>
              </w:rPr>
            </w:pPr>
          </w:p>
        </w:tc>
        <w:tc>
          <w:tcPr>
            <w:tcW w:w="717" w:type="dxa"/>
            <w:vAlign w:val="center"/>
            <w:tcPrChange w:id="443" w:author="Suman Guduru" w:date="2019-11-02T00:28:00Z">
              <w:tcPr>
                <w:tcW w:w="717" w:type="dxa"/>
              </w:tcPr>
            </w:tcPrChange>
          </w:tcPr>
          <w:p w14:paraId="6A327B70" w14:textId="77777777" w:rsidR="00EA5F65" w:rsidRPr="00451BD4" w:rsidRDefault="00EA5F65" w:rsidP="00D005CD">
            <w:pPr>
              <w:ind w:left="-108" w:right="-108"/>
              <w:jc w:val="center"/>
              <w:rPr>
                <w:rFonts w:cs="Arial"/>
                <w:sz w:val="18"/>
                <w:szCs w:val="18"/>
              </w:rPr>
            </w:pPr>
          </w:p>
        </w:tc>
        <w:tc>
          <w:tcPr>
            <w:tcW w:w="717" w:type="dxa"/>
            <w:vAlign w:val="center"/>
            <w:tcPrChange w:id="444" w:author="Suman Guduru" w:date="2019-11-02T00:28:00Z">
              <w:tcPr>
                <w:tcW w:w="717" w:type="dxa"/>
                <w:gridSpan w:val="2"/>
              </w:tcPr>
            </w:tcPrChange>
          </w:tcPr>
          <w:p w14:paraId="2DB675CB" w14:textId="77777777" w:rsidR="00EA5F65" w:rsidRPr="00451BD4" w:rsidRDefault="00610A1E" w:rsidP="00D005CD">
            <w:pPr>
              <w:ind w:left="-63" w:right="-108"/>
              <w:jc w:val="center"/>
              <w:rPr>
                <w:rFonts w:cs="Arial"/>
                <w:sz w:val="18"/>
                <w:szCs w:val="18"/>
              </w:rPr>
            </w:pPr>
            <w:r w:rsidRPr="00451BD4">
              <w:rPr>
                <w:rFonts w:cs="Arial"/>
                <w:sz w:val="18"/>
                <w:szCs w:val="18"/>
              </w:rPr>
              <w:t>4-26</w:t>
            </w:r>
          </w:p>
        </w:tc>
        <w:tc>
          <w:tcPr>
            <w:tcW w:w="807" w:type="dxa"/>
            <w:vAlign w:val="center"/>
            <w:tcPrChange w:id="445" w:author="Suman Guduru" w:date="2019-11-02T00:28:00Z">
              <w:tcPr>
                <w:tcW w:w="807" w:type="dxa"/>
              </w:tcPr>
            </w:tcPrChange>
          </w:tcPr>
          <w:p w14:paraId="4BD1BB1F" w14:textId="77777777" w:rsidR="00EA5F65" w:rsidRPr="00451BD4" w:rsidRDefault="00EB6CAF" w:rsidP="00D005CD">
            <w:pPr>
              <w:ind w:left="-108" w:right="-108"/>
              <w:jc w:val="center"/>
              <w:rPr>
                <w:rFonts w:cs="Arial"/>
                <w:sz w:val="18"/>
                <w:szCs w:val="18"/>
              </w:rPr>
            </w:pPr>
            <w:r w:rsidRPr="00451BD4">
              <w:rPr>
                <w:rFonts w:cs="Arial"/>
                <w:sz w:val="18"/>
                <w:szCs w:val="18"/>
              </w:rPr>
              <w:t>2</w:t>
            </w:r>
          </w:p>
        </w:tc>
        <w:tc>
          <w:tcPr>
            <w:tcW w:w="986" w:type="dxa"/>
            <w:tcPrChange w:id="446" w:author="Suman Guduru" w:date="2019-11-02T00:28:00Z">
              <w:tcPr>
                <w:tcW w:w="0" w:type="auto"/>
                <w:gridSpan w:val="2"/>
              </w:tcPr>
            </w:tcPrChange>
          </w:tcPr>
          <w:p w14:paraId="48046DF3" w14:textId="77777777" w:rsidR="00EA5F65" w:rsidRPr="00451BD4" w:rsidRDefault="00EA5F65" w:rsidP="00610A1E">
            <w:pPr>
              <w:jc w:val="center"/>
              <w:rPr>
                <w:rFonts w:cs="Arial"/>
              </w:rPr>
            </w:pPr>
            <w:r w:rsidRPr="00451BD4">
              <w:rPr>
                <w:rFonts w:cs="Arial"/>
                <w:sz w:val="18"/>
                <w:szCs w:val="18"/>
              </w:rPr>
              <w:t>0</w:t>
            </w:r>
          </w:p>
        </w:tc>
        <w:tc>
          <w:tcPr>
            <w:tcW w:w="1076" w:type="dxa"/>
            <w:vAlign w:val="center"/>
            <w:tcPrChange w:id="447" w:author="Suman Guduru" w:date="2019-11-02T00:28:00Z">
              <w:tcPr>
                <w:tcW w:w="1076" w:type="dxa"/>
              </w:tcPr>
            </w:tcPrChange>
          </w:tcPr>
          <w:p w14:paraId="6CFAED60" w14:textId="77777777" w:rsidR="00EA5F65" w:rsidRPr="00451BD4" w:rsidRDefault="008B522D" w:rsidP="00D005CD">
            <w:pPr>
              <w:ind w:left="-108" w:right="-108"/>
              <w:jc w:val="center"/>
              <w:rPr>
                <w:rFonts w:cs="Arial"/>
                <w:sz w:val="18"/>
                <w:szCs w:val="18"/>
              </w:rPr>
            </w:pPr>
            <w:r w:rsidRPr="00451BD4">
              <w:rPr>
                <w:rFonts w:cs="Arial"/>
                <w:sz w:val="18"/>
                <w:szCs w:val="18"/>
              </w:rPr>
              <w:t>08-14-17</w:t>
            </w:r>
          </w:p>
        </w:tc>
      </w:tr>
      <w:tr w:rsidR="00131E93" w:rsidRPr="00451BD4" w14:paraId="4560B6DE" w14:textId="77777777" w:rsidTr="1E8E8972">
        <w:trPr>
          <w:trHeight w:val="378"/>
          <w:jc w:val="center"/>
          <w:trPrChange w:id="448" w:author="Suman Guduru" w:date="2019-11-02T00:28:00Z">
            <w:trPr>
              <w:gridAfter w:val="0"/>
              <w:jc w:val="center"/>
            </w:trPr>
          </w:trPrChange>
        </w:trPr>
        <w:tc>
          <w:tcPr>
            <w:tcW w:w="843" w:type="dxa"/>
            <w:vAlign w:val="center"/>
            <w:tcPrChange w:id="449" w:author="Suman Guduru" w:date="2019-11-02T00:28:00Z">
              <w:tcPr>
                <w:tcW w:w="843" w:type="dxa"/>
              </w:tcPr>
            </w:tcPrChange>
          </w:tcPr>
          <w:p w14:paraId="251D11C8" w14:textId="77777777" w:rsidR="00131E93" w:rsidRPr="00451BD4" w:rsidRDefault="00131E93" w:rsidP="00131E93">
            <w:pPr>
              <w:jc w:val="center"/>
              <w:rPr>
                <w:rFonts w:cs="Arial"/>
                <w:sz w:val="18"/>
                <w:szCs w:val="18"/>
              </w:rPr>
            </w:pPr>
          </w:p>
        </w:tc>
        <w:tc>
          <w:tcPr>
            <w:tcW w:w="843" w:type="dxa"/>
            <w:vAlign w:val="center"/>
            <w:tcPrChange w:id="450" w:author="Suman Guduru" w:date="2019-11-02T00:28:00Z">
              <w:tcPr>
                <w:tcW w:w="843" w:type="dxa"/>
              </w:tcPr>
            </w:tcPrChange>
          </w:tcPr>
          <w:p w14:paraId="673FD921" w14:textId="77777777" w:rsidR="00131E93" w:rsidRPr="00451BD4" w:rsidRDefault="00610A1E" w:rsidP="00131E93">
            <w:pPr>
              <w:ind w:left="-63" w:right="-108"/>
              <w:jc w:val="center"/>
              <w:rPr>
                <w:rFonts w:cs="Arial"/>
                <w:sz w:val="18"/>
                <w:szCs w:val="18"/>
              </w:rPr>
            </w:pPr>
            <w:r w:rsidRPr="00451BD4">
              <w:rPr>
                <w:rFonts w:cs="Arial"/>
                <w:sz w:val="18"/>
                <w:szCs w:val="18"/>
              </w:rPr>
              <w:t>3-2</w:t>
            </w:r>
          </w:p>
        </w:tc>
        <w:tc>
          <w:tcPr>
            <w:tcW w:w="843" w:type="dxa"/>
            <w:vAlign w:val="center"/>
            <w:tcPrChange w:id="451" w:author="Suman Guduru" w:date="2019-11-02T00:28:00Z">
              <w:tcPr>
                <w:tcW w:w="843" w:type="dxa"/>
                <w:gridSpan w:val="2"/>
              </w:tcPr>
            </w:tcPrChange>
          </w:tcPr>
          <w:p w14:paraId="1779BF07" w14:textId="77777777" w:rsidR="00131E93" w:rsidRPr="00451BD4" w:rsidRDefault="00131E93" w:rsidP="00131E93">
            <w:pPr>
              <w:ind w:left="-108" w:right="-108"/>
              <w:jc w:val="center"/>
              <w:rPr>
                <w:rFonts w:cs="Arial"/>
                <w:sz w:val="18"/>
                <w:szCs w:val="18"/>
              </w:rPr>
            </w:pPr>
            <w:r w:rsidRPr="00451BD4">
              <w:rPr>
                <w:rFonts w:cs="Arial"/>
                <w:sz w:val="18"/>
                <w:szCs w:val="18"/>
              </w:rPr>
              <w:t>1</w:t>
            </w:r>
          </w:p>
        </w:tc>
        <w:tc>
          <w:tcPr>
            <w:tcW w:w="1058" w:type="dxa"/>
            <w:tcPrChange w:id="452" w:author="Suman Guduru" w:date="2019-11-02T00:28:00Z">
              <w:tcPr>
                <w:tcW w:w="0" w:type="auto"/>
              </w:tcPr>
            </w:tcPrChange>
          </w:tcPr>
          <w:p w14:paraId="34A22292" w14:textId="77777777" w:rsidR="00131E93" w:rsidRPr="00451BD4" w:rsidRDefault="00131E93" w:rsidP="00131E93">
            <w:pPr>
              <w:jc w:val="right"/>
              <w:rPr>
                <w:rFonts w:cs="Arial"/>
              </w:rPr>
            </w:pPr>
            <w:r w:rsidRPr="00451BD4">
              <w:rPr>
                <w:rFonts w:cs="Arial"/>
                <w:sz w:val="18"/>
                <w:szCs w:val="18"/>
              </w:rPr>
              <w:t>0</w:t>
            </w:r>
          </w:p>
        </w:tc>
        <w:tc>
          <w:tcPr>
            <w:tcW w:w="1076" w:type="dxa"/>
            <w:vAlign w:val="center"/>
            <w:tcPrChange w:id="453" w:author="Suman Guduru" w:date="2019-11-02T00:28:00Z">
              <w:tcPr>
                <w:tcW w:w="1076" w:type="dxa"/>
                <w:gridSpan w:val="2"/>
              </w:tcPr>
            </w:tcPrChange>
          </w:tcPr>
          <w:p w14:paraId="4B150944" w14:textId="77777777" w:rsidR="00131E93" w:rsidRPr="00451BD4" w:rsidRDefault="00131E93"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54" w:author="Suman Guduru" w:date="2019-11-02T00:28:00Z">
              <w:tcPr>
                <w:tcW w:w="269" w:type="dxa"/>
                <w:tcBorders>
                  <w:top w:val="nil"/>
                  <w:bottom w:val="nil"/>
                </w:tcBorders>
              </w:tcPr>
            </w:tcPrChange>
          </w:tcPr>
          <w:p w14:paraId="01114176" w14:textId="77777777" w:rsidR="00131E93" w:rsidRPr="00451BD4" w:rsidRDefault="00131E93" w:rsidP="00131E93">
            <w:pPr>
              <w:ind w:left="-108" w:right="-108"/>
              <w:jc w:val="center"/>
              <w:rPr>
                <w:rFonts w:cs="Arial"/>
                <w:sz w:val="18"/>
                <w:szCs w:val="18"/>
              </w:rPr>
            </w:pPr>
          </w:p>
        </w:tc>
        <w:tc>
          <w:tcPr>
            <w:tcW w:w="717" w:type="dxa"/>
            <w:vAlign w:val="center"/>
            <w:tcPrChange w:id="455" w:author="Suman Guduru" w:date="2019-11-02T00:28:00Z">
              <w:tcPr>
                <w:tcW w:w="717" w:type="dxa"/>
              </w:tcPr>
            </w:tcPrChange>
          </w:tcPr>
          <w:p w14:paraId="0E08F17C" w14:textId="77777777" w:rsidR="00131E93" w:rsidRPr="00451BD4" w:rsidRDefault="00131E93" w:rsidP="00131E93">
            <w:pPr>
              <w:ind w:left="-108" w:right="-108"/>
              <w:jc w:val="center"/>
              <w:rPr>
                <w:rFonts w:cs="Arial"/>
                <w:sz w:val="18"/>
                <w:szCs w:val="18"/>
              </w:rPr>
            </w:pPr>
          </w:p>
        </w:tc>
        <w:tc>
          <w:tcPr>
            <w:tcW w:w="717" w:type="dxa"/>
            <w:vAlign w:val="center"/>
            <w:tcPrChange w:id="456" w:author="Suman Guduru" w:date="2019-11-02T00:28:00Z">
              <w:tcPr>
                <w:tcW w:w="717" w:type="dxa"/>
                <w:gridSpan w:val="2"/>
              </w:tcPr>
            </w:tcPrChange>
          </w:tcPr>
          <w:p w14:paraId="0824DC92" w14:textId="56F95BA4" w:rsidR="00131E93" w:rsidRPr="00451BD4" w:rsidRDefault="00131E93" w:rsidP="00131E93">
            <w:pPr>
              <w:ind w:left="-108" w:right="-108"/>
              <w:jc w:val="center"/>
              <w:rPr>
                <w:rFonts w:cs="Arial"/>
                <w:sz w:val="18"/>
                <w:szCs w:val="18"/>
              </w:rPr>
            </w:pPr>
          </w:p>
        </w:tc>
        <w:tc>
          <w:tcPr>
            <w:tcW w:w="807" w:type="dxa"/>
            <w:vAlign w:val="center"/>
            <w:tcPrChange w:id="457" w:author="Suman Guduru" w:date="2019-11-02T00:28:00Z">
              <w:tcPr>
                <w:tcW w:w="807" w:type="dxa"/>
              </w:tcPr>
            </w:tcPrChange>
          </w:tcPr>
          <w:p w14:paraId="092E86B3" w14:textId="614CB645" w:rsidR="00131E93" w:rsidRPr="00451BD4" w:rsidRDefault="00131E93" w:rsidP="00131E93">
            <w:pPr>
              <w:ind w:left="-108" w:right="-108"/>
              <w:jc w:val="center"/>
              <w:rPr>
                <w:rFonts w:cs="Arial"/>
                <w:sz w:val="18"/>
                <w:szCs w:val="18"/>
              </w:rPr>
            </w:pPr>
          </w:p>
        </w:tc>
        <w:tc>
          <w:tcPr>
            <w:tcW w:w="986" w:type="dxa"/>
            <w:tcPrChange w:id="458" w:author="Suman Guduru" w:date="2019-11-02T00:28:00Z">
              <w:tcPr>
                <w:tcW w:w="0" w:type="auto"/>
                <w:gridSpan w:val="2"/>
              </w:tcPr>
            </w:tcPrChange>
          </w:tcPr>
          <w:p w14:paraId="58F23EF4" w14:textId="72A28EC9" w:rsidR="00131E93" w:rsidRPr="00451BD4" w:rsidRDefault="00131E93" w:rsidP="00610A1E">
            <w:pPr>
              <w:jc w:val="center"/>
              <w:rPr>
                <w:rFonts w:cs="Arial"/>
              </w:rPr>
            </w:pPr>
          </w:p>
        </w:tc>
        <w:tc>
          <w:tcPr>
            <w:tcW w:w="1076" w:type="dxa"/>
            <w:vAlign w:val="center"/>
            <w:tcPrChange w:id="459" w:author="Suman Guduru" w:date="2019-11-02T00:28:00Z">
              <w:tcPr>
                <w:tcW w:w="1076" w:type="dxa"/>
              </w:tcPr>
            </w:tcPrChange>
          </w:tcPr>
          <w:p w14:paraId="6066087E" w14:textId="4735B661" w:rsidR="00131E93" w:rsidRPr="00451BD4" w:rsidRDefault="00131E93" w:rsidP="00131E93">
            <w:pPr>
              <w:ind w:left="-108" w:right="-108"/>
              <w:jc w:val="center"/>
              <w:rPr>
                <w:rFonts w:cs="Arial"/>
                <w:sz w:val="18"/>
                <w:szCs w:val="18"/>
              </w:rPr>
            </w:pPr>
          </w:p>
        </w:tc>
      </w:tr>
      <w:tr w:rsidR="00131E93" w:rsidRPr="00451BD4" w14:paraId="1F5C2A5D" w14:textId="77777777" w:rsidTr="1E8E8972">
        <w:trPr>
          <w:trHeight w:val="378"/>
          <w:jc w:val="center"/>
          <w:trPrChange w:id="460" w:author="Suman Guduru" w:date="2019-11-02T00:28:00Z">
            <w:trPr>
              <w:gridAfter w:val="0"/>
              <w:jc w:val="center"/>
            </w:trPr>
          </w:trPrChange>
        </w:trPr>
        <w:tc>
          <w:tcPr>
            <w:tcW w:w="843" w:type="dxa"/>
            <w:vAlign w:val="center"/>
            <w:tcPrChange w:id="461" w:author="Suman Guduru" w:date="2019-11-02T00:28:00Z">
              <w:tcPr>
                <w:tcW w:w="843" w:type="dxa"/>
              </w:tcPr>
            </w:tcPrChange>
          </w:tcPr>
          <w:p w14:paraId="2A544E79" w14:textId="77777777" w:rsidR="00131E93" w:rsidRPr="00451BD4" w:rsidRDefault="00131E93" w:rsidP="00131E93">
            <w:pPr>
              <w:ind w:left="-108" w:right="-108"/>
              <w:jc w:val="center"/>
              <w:rPr>
                <w:rFonts w:cs="Arial"/>
                <w:sz w:val="18"/>
                <w:szCs w:val="18"/>
              </w:rPr>
            </w:pPr>
            <w:r w:rsidRPr="00451BD4">
              <w:rPr>
                <w:rFonts w:cs="Arial"/>
                <w:sz w:val="18"/>
                <w:szCs w:val="18"/>
              </w:rPr>
              <w:t>4</w:t>
            </w:r>
          </w:p>
        </w:tc>
        <w:tc>
          <w:tcPr>
            <w:tcW w:w="843" w:type="dxa"/>
            <w:vAlign w:val="center"/>
            <w:tcPrChange w:id="462" w:author="Suman Guduru" w:date="2019-11-02T00:28:00Z">
              <w:tcPr>
                <w:tcW w:w="843" w:type="dxa"/>
              </w:tcPr>
            </w:tcPrChange>
          </w:tcPr>
          <w:p w14:paraId="7F533A0A" w14:textId="77777777" w:rsidR="00131E93" w:rsidRPr="00451BD4" w:rsidRDefault="00610A1E" w:rsidP="00131E93">
            <w:pPr>
              <w:ind w:left="-63" w:right="-108"/>
              <w:jc w:val="center"/>
              <w:rPr>
                <w:rFonts w:cs="Arial"/>
                <w:sz w:val="18"/>
                <w:szCs w:val="18"/>
              </w:rPr>
            </w:pPr>
            <w:r w:rsidRPr="00451BD4">
              <w:rPr>
                <w:rFonts w:cs="Arial"/>
                <w:sz w:val="18"/>
                <w:szCs w:val="18"/>
              </w:rPr>
              <w:t>4-1</w:t>
            </w:r>
          </w:p>
        </w:tc>
        <w:tc>
          <w:tcPr>
            <w:tcW w:w="843" w:type="dxa"/>
            <w:vAlign w:val="center"/>
            <w:tcPrChange w:id="463" w:author="Suman Guduru" w:date="2019-11-02T00:28:00Z">
              <w:tcPr>
                <w:tcW w:w="843" w:type="dxa"/>
                <w:gridSpan w:val="2"/>
              </w:tcPr>
            </w:tcPrChange>
          </w:tcPr>
          <w:p w14:paraId="36E699C7" w14:textId="77777777" w:rsidR="00131E93" w:rsidRPr="00451BD4" w:rsidRDefault="00131E93" w:rsidP="00131E93">
            <w:pPr>
              <w:ind w:left="-108" w:right="-108"/>
              <w:jc w:val="center"/>
              <w:rPr>
                <w:rFonts w:cs="Arial"/>
                <w:sz w:val="18"/>
                <w:szCs w:val="18"/>
              </w:rPr>
            </w:pPr>
            <w:r w:rsidRPr="00451BD4">
              <w:rPr>
                <w:rFonts w:cs="Arial"/>
                <w:sz w:val="18"/>
                <w:szCs w:val="18"/>
              </w:rPr>
              <w:t>1</w:t>
            </w:r>
          </w:p>
        </w:tc>
        <w:tc>
          <w:tcPr>
            <w:tcW w:w="1058" w:type="dxa"/>
            <w:tcPrChange w:id="464" w:author="Suman Guduru" w:date="2019-11-02T00:28:00Z">
              <w:tcPr>
                <w:tcW w:w="0" w:type="auto"/>
              </w:tcPr>
            </w:tcPrChange>
          </w:tcPr>
          <w:p w14:paraId="47A642C8" w14:textId="77777777" w:rsidR="00131E93" w:rsidRPr="00451BD4" w:rsidRDefault="00131E93" w:rsidP="00131E93">
            <w:pPr>
              <w:jc w:val="right"/>
              <w:rPr>
                <w:rFonts w:cs="Arial"/>
              </w:rPr>
            </w:pPr>
            <w:r w:rsidRPr="00451BD4">
              <w:rPr>
                <w:rFonts w:cs="Arial"/>
                <w:sz w:val="18"/>
                <w:szCs w:val="18"/>
              </w:rPr>
              <w:t>0</w:t>
            </w:r>
          </w:p>
        </w:tc>
        <w:tc>
          <w:tcPr>
            <w:tcW w:w="1076" w:type="dxa"/>
            <w:vAlign w:val="center"/>
            <w:tcPrChange w:id="465" w:author="Suman Guduru" w:date="2019-11-02T00:28:00Z">
              <w:tcPr>
                <w:tcW w:w="1076" w:type="dxa"/>
                <w:gridSpan w:val="2"/>
              </w:tcPr>
            </w:tcPrChange>
          </w:tcPr>
          <w:p w14:paraId="505CC42D" w14:textId="77777777" w:rsidR="00131E93" w:rsidRPr="00451BD4" w:rsidRDefault="00131E93"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466" w:author="Suman Guduru" w:date="2019-11-02T00:28:00Z">
              <w:tcPr>
                <w:tcW w:w="269" w:type="dxa"/>
                <w:tcBorders>
                  <w:top w:val="nil"/>
                  <w:bottom w:val="nil"/>
                </w:tcBorders>
              </w:tcPr>
            </w:tcPrChange>
          </w:tcPr>
          <w:p w14:paraId="11DEE42B" w14:textId="77777777" w:rsidR="00131E93" w:rsidRPr="00451BD4" w:rsidRDefault="00131E93" w:rsidP="00131E93">
            <w:pPr>
              <w:ind w:left="-108" w:right="-108"/>
              <w:jc w:val="center"/>
              <w:rPr>
                <w:rFonts w:cs="Arial"/>
                <w:sz w:val="18"/>
                <w:szCs w:val="18"/>
              </w:rPr>
            </w:pPr>
          </w:p>
        </w:tc>
        <w:tc>
          <w:tcPr>
            <w:tcW w:w="717" w:type="dxa"/>
            <w:vAlign w:val="center"/>
            <w:tcPrChange w:id="467" w:author="Suman Guduru" w:date="2019-11-02T00:28:00Z">
              <w:tcPr>
                <w:tcW w:w="717" w:type="dxa"/>
              </w:tcPr>
            </w:tcPrChange>
          </w:tcPr>
          <w:p w14:paraId="2EE3F5BA" w14:textId="77777777" w:rsidR="00131E93" w:rsidRPr="00451BD4" w:rsidRDefault="00131E93" w:rsidP="00131E93">
            <w:pPr>
              <w:ind w:left="-108" w:right="-108"/>
              <w:jc w:val="center"/>
              <w:rPr>
                <w:rFonts w:cs="Arial"/>
                <w:sz w:val="18"/>
                <w:szCs w:val="18"/>
              </w:rPr>
            </w:pPr>
          </w:p>
        </w:tc>
        <w:tc>
          <w:tcPr>
            <w:tcW w:w="717" w:type="dxa"/>
            <w:vAlign w:val="center"/>
            <w:tcPrChange w:id="468" w:author="Suman Guduru" w:date="2019-11-02T00:28:00Z">
              <w:tcPr>
                <w:tcW w:w="717" w:type="dxa"/>
                <w:gridSpan w:val="2"/>
              </w:tcPr>
            </w:tcPrChange>
          </w:tcPr>
          <w:p w14:paraId="7A56AB92" w14:textId="686C16D5" w:rsidR="00131E93" w:rsidRPr="00451BD4" w:rsidRDefault="00131E93" w:rsidP="00131E93">
            <w:pPr>
              <w:ind w:left="-108" w:right="-108"/>
              <w:jc w:val="center"/>
              <w:rPr>
                <w:rFonts w:cs="Arial"/>
                <w:sz w:val="18"/>
                <w:szCs w:val="18"/>
              </w:rPr>
            </w:pPr>
          </w:p>
        </w:tc>
        <w:tc>
          <w:tcPr>
            <w:tcW w:w="807" w:type="dxa"/>
            <w:vAlign w:val="center"/>
            <w:tcPrChange w:id="469" w:author="Suman Guduru" w:date="2019-11-02T00:28:00Z">
              <w:tcPr>
                <w:tcW w:w="807" w:type="dxa"/>
              </w:tcPr>
            </w:tcPrChange>
          </w:tcPr>
          <w:p w14:paraId="6A00F96C" w14:textId="68964899" w:rsidR="00131E93" w:rsidRPr="00451BD4" w:rsidRDefault="00131E93" w:rsidP="00131E93">
            <w:pPr>
              <w:ind w:left="-108" w:right="-108"/>
              <w:jc w:val="center"/>
              <w:rPr>
                <w:rFonts w:cs="Arial"/>
                <w:sz w:val="18"/>
                <w:szCs w:val="18"/>
              </w:rPr>
            </w:pPr>
          </w:p>
        </w:tc>
        <w:tc>
          <w:tcPr>
            <w:tcW w:w="986" w:type="dxa"/>
            <w:tcPrChange w:id="470" w:author="Suman Guduru" w:date="2019-11-02T00:28:00Z">
              <w:tcPr>
                <w:tcW w:w="0" w:type="auto"/>
                <w:gridSpan w:val="2"/>
              </w:tcPr>
            </w:tcPrChange>
          </w:tcPr>
          <w:p w14:paraId="426D87F7" w14:textId="50AF1A71" w:rsidR="00131E93" w:rsidRPr="00451BD4" w:rsidRDefault="00131E93" w:rsidP="00610A1E">
            <w:pPr>
              <w:jc w:val="center"/>
              <w:rPr>
                <w:rFonts w:cs="Arial"/>
              </w:rPr>
            </w:pPr>
          </w:p>
        </w:tc>
        <w:tc>
          <w:tcPr>
            <w:tcW w:w="1076" w:type="dxa"/>
            <w:vAlign w:val="center"/>
            <w:tcPrChange w:id="471" w:author="Suman Guduru" w:date="2019-11-02T00:28:00Z">
              <w:tcPr>
                <w:tcW w:w="1076" w:type="dxa"/>
              </w:tcPr>
            </w:tcPrChange>
          </w:tcPr>
          <w:p w14:paraId="7F05DF80" w14:textId="373D95F8" w:rsidR="00131E93" w:rsidRPr="00451BD4" w:rsidRDefault="00131E93" w:rsidP="00131E93">
            <w:pPr>
              <w:ind w:left="-108" w:right="-108"/>
              <w:jc w:val="center"/>
              <w:rPr>
                <w:rFonts w:cs="Arial"/>
                <w:sz w:val="18"/>
                <w:szCs w:val="18"/>
              </w:rPr>
            </w:pPr>
          </w:p>
        </w:tc>
      </w:tr>
      <w:tr w:rsidR="00724278" w:rsidRPr="00451BD4" w14:paraId="702BC105" w14:textId="77777777" w:rsidTr="1E8E8972">
        <w:trPr>
          <w:trHeight w:val="378"/>
          <w:jc w:val="center"/>
          <w:trPrChange w:id="472" w:author="Suman Guduru" w:date="2019-11-02T00:28:00Z">
            <w:trPr>
              <w:gridAfter w:val="0"/>
              <w:jc w:val="center"/>
            </w:trPr>
          </w:trPrChange>
        </w:trPr>
        <w:tc>
          <w:tcPr>
            <w:tcW w:w="843" w:type="dxa"/>
            <w:vAlign w:val="center"/>
            <w:tcPrChange w:id="473" w:author="Suman Guduru" w:date="2019-11-02T00:28:00Z">
              <w:tcPr>
                <w:tcW w:w="843" w:type="dxa"/>
              </w:tcPr>
            </w:tcPrChange>
          </w:tcPr>
          <w:p w14:paraId="2DD1E4D0" w14:textId="77777777" w:rsidR="00724278" w:rsidRPr="00451BD4" w:rsidRDefault="00724278" w:rsidP="00131E93">
            <w:pPr>
              <w:jc w:val="center"/>
              <w:rPr>
                <w:rFonts w:cs="Arial"/>
                <w:sz w:val="18"/>
                <w:szCs w:val="18"/>
              </w:rPr>
            </w:pPr>
          </w:p>
        </w:tc>
        <w:tc>
          <w:tcPr>
            <w:tcW w:w="843" w:type="dxa"/>
            <w:vAlign w:val="center"/>
            <w:tcPrChange w:id="474" w:author="Suman Guduru" w:date="2019-11-02T00:28:00Z">
              <w:tcPr>
                <w:tcW w:w="843" w:type="dxa"/>
              </w:tcPr>
            </w:tcPrChange>
          </w:tcPr>
          <w:p w14:paraId="6843CDC9" w14:textId="77777777" w:rsidR="00724278" w:rsidRPr="00451BD4" w:rsidRDefault="00610A1E" w:rsidP="00131E93">
            <w:pPr>
              <w:ind w:left="-63" w:right="-108"/>
              <w:jc w:val="center"/>
              <w:rPr>
                <w:rFonts w:cs="Arial"/>
                <w:sz w:val="18"/>
                <w:szCs w:val="18"/>
              </w:rPr>
            </w:pPr>
            <w:r w:rsidRPr="00451BD4">
              <w:rPr>
                <w:rFonts w:cs="Arial"/>
                <w:sz w:val="18"/>
                <w:szCs w:val="18"/>
              </w:rPr>
              <w:t>4-2</w:t>
            </w:r>
          </w:p>
        </w:tc>
        <w:tc>
          <w:tcPr>
            <w:tcW w:w="843" w:type="dxa"/>
            <w:vAlign w:val="center"/>
            <w:tcPrChange w:id="475" w:author="Suman Guduru" w:date="2019-11-02T00:28:00Z">
              <w:tcPr>
                <w:tcW w:w="843" w:type="dxa"/>
                <w:gridSpan w:val="2"/>
              </w:tcPr>
            </w:tcPrChange>
          </w:tcPr>
          <w:p w14:paraId="0C3A8A24" w14:textId="77777777" w:rsidR="00724278" w:rsidRPr="00451BD4" w:rsidRDefault="009214B8" w:rsidP="00131E93">
            <w:pPr>
              <w:ind w:left="-108" w:right="-108"/>
              <w:jc w:val="center"/>
              <w:rPr>
                <w:rFonts w:cs="Arial"/>
                <w:sz w:val="18"/>
                <w:szCs w:val="18"/>
              </w:rPr>
            </w:pPr>
            <w:r w:rsidRPr="00451BD4">
              <w:rPr>
                <w:rFonts w:cs="Arial"/>
                <w:sz w:val="18"/>
                <w:szCs w:val="18"/>
              </w:rPr>
              <w:t>2</w:t>
            </w:r>
          </w:p>
        </w:tc>
        <w:tc>
          <w:tcPr>
            <w:tcW w:w="1058" w:type="dxa"/>
            <w:tcPrChange w:id="476" w:author="Suman Guduru" w:date="2019-11-02T00:28:00Z">
              <w:tcPr>
                <w:tcW w:w="0" w:type="auto"/>
              </w:tcPr>
            </w:tcPrChange>
          </w:tcPr>
          <w:p w14:paraId="3CD22CB1" w14:textId="77777777" w:rsidR="00724278" w:rsidRPr="00451BD4" w:rsidRDefault="00724278" w:rsidP="00131E93">
            <w:pPr>
              <w:jc w:val="right"/>
              <w:rPr>
                <w:rFonts w:cs="Arial"/>
              </w:rPr>
            </w:pPr>
            <w:r w:rsidRPr="00451BD4">
              <w:rPr>
                <w:rFonts w:cs="Arial"/>
                <w:sz w:val="18"/>
                <w:szCs w:val="18"/>
              </w:rPr>
              <w:t>0</w:t>
            </w:r>
          </w:p>
        </w:tc>
        <w:tc>
          <w:tcPr>
            <w:tcW w:w="1076" w:type="dxa"/>
            <w:vAlign w:val="center"/>
            <w:tcPrChange w:id="477" w:author="Suman Guduru" w:date="2019-11-02T00:28:00Z">
              <w:tcPr>
                <w:tcW w:w="1076" w:type="dxa"/>
                <w:gridSpan w:val="2"/>
              </w:tcPr>
            </w:tcPrChange>
          </w:tcPr>
          <w:p w14:paraId="6609632E" w14:textId="77777777" w:rsidR="00724278" w:rsidRPr="00451BD4" w:rsidRDefault="00F16C0E" w:rsidP="00131E93">
            <w:pPr>
              <w:ind w:left="-108" w:right="-108"/>
              <w:jc w:val="center"/>
              <w:rPr>
                <w:rFonts w:cs="Arial"/>
                <w:sz w:val="18"/>
                <w:szCs w:val="18"/>
              </w:rPr>
            </w:pPr>
            <w:r w:rsidRPr="00451BD4">
              <w:rPr>
                <w:rFonts w:cs="Arial"/>
                <w:sz w:val="18"/>
                <w:szCs w:val="18"/>
              </w:rPr>
              <w:t>08</w:t>
            </w:r>
            <w:r w:rsidR="00724278" w:rsidRPr="00451BD4">
              <w:rPr>
                <w:rFonts w:cs="Arial"/>
                <w:sz w:val="18"/>
                <w:szCs w:val="18"/>
              </w:rPr>
              <w:t>-</w:t>
            </w:r>
            <w:r w:rsidRPr="00451BD4">
              <w:rPr>
                <w:rFonts w:cs="Arial"/>
                <w:sz w:val="18"/>
                <w:szCs w:val="18"/>
              </w:rPr>
              <w:t>14</w:t>
            </w:r>
            <w:r w:rsidR="00724278" w:rsidRPr="00451BD4">
              <w:rPr>
                <w:rFonts w:cs="Arial"/>
                <w:sz w:val="18"/>
                <w:szCs w:val="18"/>
              </w:rPr>
              <w:t>-17</w:t>
            </w:r>
          </w:p>
        </w:tc>
        <w:tc>
          <w:tcPr>
            <w:tcW w:w="269" w:type="dxa"/>
            <w:tcBorders>
              <w:top w:val="nil"/>
              <w:bottom w:val="nil"/>
            </w:tcBorders>
            <w:tcPrChange w:id="478" w:author="Suman Guduru" w:date="2019-11-02T00:28:00Z">
              <w:tcPr>
                <w:tcW w:w="269" w:type="dxa"/>
                <w:tcBorders>
                  <w:top w:val="nil"/>
                  <w:bottom w:val="nil"/>
                </w:tcBorders>
              </w:tcPr>
            </w:tcPrChange>
          </w:tcPr>
          <w:p w14:paraId="112ED699" w14:textId="77777777" w:rsidR="00724278" w:rsidRPr="00451BD4" w:rsidRDefault="00724278" w:rsidP="00131E93">
            <w:pPr>
              <w:ind w:left="-108" w:right="-108"/>
              <w:jc w:val="center"/>
              <w:rPr>
                <w:rFonts w:cs="Arial"/>
                <w:sz w:val="18"/>
                <w:szCs w:val="18"/>
              </w:rPr>
            </w:pPr>
          </w:p>
        </w:tc>
        <w:tc>
          <w:tcPr>
            <w:tcW w:w="717" w:type="dxa"/>
            <w:vAlign w:val="center"/>
            <w:tcPrChange w:id="479" w:author="Suman Guduru" w:date="2019-11-02T00:28:00Z">
              <w:tcPr>
                <w:tcW w:w="717" w:type="dxa"/>
              </w:tcPr>
            </w:tcPrChange>
          </w:tcPr>
          <w:p w14:paraId="4CEB5ADC" w14:textId="77777777" w:rsidR="00724278" w:rsidRPr="00451BD4" w:rsidRDefault="00724278" w:rsidP="00131E93">
            <w:pPr>
              <w:ind w:left="-108" w:right="-108"/>
              <w:jc w:val="center"/>
              <w:rPr>
                <w:rFonts w:cs="Arial"/>
                <w:sz w:val="18"/>
                <w:szCs w:val="18"/>
              </w:rPr>
            </w:pPr>
          </w:p>
        </w:tc>
        <w:tc>
          <w:tcPr>
            <w:tcW w:w="717" w:type="dxa"/>
            <w:vAlign w:val="center"/>
            <w:tcPrChange w:id="480" w:author="Suman Guduru" w:date="2019-11-02T00:28:00Z">
              <w:tcPr>
                <w:tcW w:w="717" w:type="dxa"/>
                <w:gridSpan w:val="2"/>
              </w:tcPr>
            </w:tcPrChange>
          </w:tcPr>
          <w:p w14:paraId="7C099B5C" w14:textId="77777777" w:rsidR="00724278" w:rsidRPr="00451BD4" w:rsidRDefault="00724278" w:rsidP="00247CB5">
            <w:pPr>
              <w:ind w:left="-108" w:right="-108"/>
              <w:jc w:val="center"/>
              <w:rPr>
                <w:rFonts w:cs="Arial"/>
                <w:sz w:val="18"/>
                <w:szCs w:val="18"/>
              </w:rPr>
            </w:pPr>
          </w:p>
        </w:tc>
        <w:tc>
          <w:tcPr>
            <w:tcW w:w="807" w:type="dxa"/>
            <w:vAlign w:val="center"/>
            <w:tcPrChange w:id="481" w:author="Suman Guduru" w:date="2019-11-02T00:28:00Z">
              <w:tcPr>
                <w:tcW w:w="807" w:type="dxa"/>
              </w:tcPr>
            </w:tcPrChange>
          </w:tcPr>
          <w:p w14:paraId="179A18C7" w14:textId="77777777" w:rsidR="00724278" w:rsidRPr="00451BD4" w:rsidRDefault="00724278" w:rsidP="00247CB5">
            <w:pPr>
              <w:ind w:left="-108" w:right="-108"/>
              <w:jc w:val="center"/>
              <w:rPr>
                <w:rFonts w:cs="Arial"/>
                <w:sz w:val="18"/>
                <w:szCs w:val="18"/>
              </w:rPr>
            </w:pPr>
          </w:p>
        </w:tc>
        <w:tc>
          <w:tcPr>
            <w:tcW w:w="986" w:type="dxa"/>
            <w:tcPrChange w:id="482" w:author="Suman Guduru" w:date="2019-11-02T00:28:00Z">
              <w:tcPr>
                <w:tcW w:w="0" w:type="auto"/>
                <w:gridSpan w:val="2"/>
              </w:tcPr>
            </w:tcPrChange>
          </w:tcPr>
          <w:p w14:paraId="0DB5439E" w14:textId="77777777" w:rsidR="00724278" w:rsidRPr="00451BD4" w:rsidRDefault="00724278" w:rsidP="00247CB5">
            <w:pPr>
              <w:rPr>
                <w:rFonts w:cs="Arial"/>
              </w:rPr>
            </w:pPr>
          </w:p>
        </w:tc>
        <w:tc>
          <w:tcPr>
            <w:tcW w:w="1076" w:type="dxa"/>
            <w:vAlign w:val="center"/>
            <w:tcPrChange w:id="483" w:author="Suman Guduru" w:date="2019-11-02T00:28:00Z">
              <w:tcPr>
                <w:tcW w:w="1076" w:type="dxa"/>
              </w:tcPr>
            </w:tcPrChange>
          </w:tcPr>
          <w:p w14:paraId="7DEFB626" w14:textId="77777777" w:rsidR="00724278" w:rsidRPr="00451BD4" w:rsidRDefault="00724278" w:rsidP="00247CB5">
            <w:pPr>
              <w:ind w:left="-108" w:right="-108"/>
              <w:jc w:val="center"/>
              <w:rPr>
                <w:rFonts w:cs="Arial"/>
                <w:sz w:val="18"/>
                <w:szCs w:val="18"/>
              </w:rPr>
            </w:pPr>
          </w:p>
        </w:tc>
      </w:tr>
      <w:tr w:rsidR="007811C9" w:rsidRPr="00451BD4" w14:paraId="70F68183" w14:textId="77777777" w:rsidTr="1E8E8972">
        <w:trPr>
          <w:trHeight w:val="378"/>
          <w:jc w:val="center"/>
          <w:trPrChange w:id="484" w:author="Suman Guduru" w:date="2019-11-02T00:28:00Z">
            <w:trPr>
              <w:gridAfter w:val="0"/>
              <w:jc w:val="center"/>
            </w:trPr>
          </w:trPrChange>
        </w:trPr>
        <w:tc>
          <w:tcPr>
            <w:tcW w:w="843" w:type="dxa"/>
            <w:vAlign w:val="center"/>
            <w:tcPrChange w:id="485" w:author="Suman Guduru" w:date="2019-11-02T00:28:00Z">
              <w:tcPr>
                <w:tcW w:w="843" w:type="dxa"/>
              </w:tcPr>
            </w:tcPrChange>
          </w:tcPr>
          <w:p w14:paraId="5998C856" w14:textId="77777777" w:rsidR="007811C9" w:rsidRPr="00451BD4" w:rsidRDefault="007811C9" w:rsidP="00131E93">
            <w:pPr>
              <w:ind w:left="-108" w:right="-108"/>
              <w:jc w:val="center"/>
              <w:rPr>
                <w:rFonts w:cs="Arial"/>
                <w:sz w:val="18"/>
                <w:szCs w:val="18"/>
              </w:rPr>
            </w:pPr>
          </w:p>
        </w:tc>
        <w:tc>
          <w:tcPr>
            <w:tcW w:w="843" w:type="dxa"/>
            <w:vAlign w:val="center"/>
            <w:tcPrChange w:id="486" w:author="Suman Guduru" w:date="2019-11-02T00:28:00Z">
              <w:tcPr>
                <w:tcW w:w="843" w:type="dxa"/>
              </w:tcPr>
            </w:tcPrChange>
          </w:tcPr>
          <w:p w14:paraId="554A7E42" w14:textId="77777777" w:rsidR="007811C9" w:rsidRPr="00451BD4" w:rsidRDefault="00610A1E" w:rsidP="00131E93">
            <w:pPr>
              <w:ind w:left="-63" w:right="-108"/>
              <w:jc w:val="center"/>
              <w:rPr>
                <w:rFonts w:cs="Arial"/>
                <w:sz w:val="18"/>
                <w:szCs w:val="18"/>
              </w:rPr>
            </w:pPr>
            <w:r w:rsidRPr="00451BD4">
              <w:rPr>
                <w:rFonts w:cs="Arial"/>
                <w:sz w:val="18"/>
                <w:szCs w:val="18"/>
              </w:rPr>
              <w:t>4-3</w:t>
            </w:r>
          </w:p>
        </w:tc>
        <w:tc>
          <w:tcPr>
            <w:tcW w:w="843" w:type="dxa"/>
            <w:vAlign w:val="center"/>
            <w:tcPrChange w:id="487" w:author="Suman Guduru" w:date="2019-11-02T00:28:00Z">
              <w:tcPr>
                <w:tcW w:w="843" w:type="dxa"/>
                <w:gridSpan w:val="2"/>
              </w:tcPr>
            </w:tcPrChange>
          </w:tcPr>
          <w:p w14:paraId="25DA7CD9" w14:textId="77777777" w:rsidR="007811C9" w:rsidRPr="00451BD4" w:rsidRDefault="009214B8" w:rsidP="00131E93">
            <w:pPr>
              <w:ind w:left="-108" w:right="-108"/>
              <w:jc w:val="center"/>
              <w:rPr>
                <w:rFonts w:cs="Arial"/>
                <w:sz w:val="18"/>
                <w:szCs w:val="18"/>
              </w:rPr>
            </w:pPr>
            <w:r w:rsidRPr="00451BD4">
              <w:rPr>
                <w:rFonts w:cs="Arial"/>
                <w:sz w:val="18"/>
                <w:szCs w:val="18"/>
              </w:rPr>
              <w:t>2</w:t>
            </w:r>
          </w:p>
        </w:tc>
        <w:tc>
          <w:tcPr>
            <w:tcW w:w="1058" w:type="dxa"/>
            <w:tcPrChange w:id="488" w:author="Suman Guduru" w:date="2019-11-02T00:28:00Z">
              <w:tcPr>
                <w:tcW w:w="0" w:type="auto"/>
              </w:tcPr>
            </w:tcPrChange>
          </w:tcPr>
          <w:p w14:paraId="49F466A0"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489" w:author="Suman Guduru" w:date="2019-11-02T00:28:00Z">
              <w:tcPr>
                <w:tcW w:w="1076" w:type="dxa"/>
                <w:gridSpan w:val="2"/>
              </w:tcPr>
            </w:tcPrChange>
          </w:tcPr>
          <w:p w14:paraId="4011E124" w14:textId="77777777" w:rsidR="007811C9" w:rsidRPr="00451BD4" w:rsidRDefault="00F16C0E" w:rsidP="00131E93">
            <w:pPr>
              <w:ind w:left="-108" w:right="-108"/>
              <w:jc w:val="center"/>
              <w:rPr>
                <w:rFonts w:cs="Arial"/>
                <w:sz w:val="18"/>
                <w:szCs w:val="18"/>
              </w:rPr>
            </w:pPr>
            <w:r w:rsidRPr="00451BD4">
              <w:rPr>
                <w:rFonts w:cs="Arial"/>
                <w:sz w:val="18"/>
                <w:szCs w:val="18"/>
              </w:rPr>
              <w:t>08</w:t>
            </w:r>
            <w:r w:rsidR="007811C9" w:rsidRPr="00451BD4">
              <w:rPr>
                <w:rFonts w:cs="Arial"/>
                <w:sz w:val="18"/>
                <w:szCs w:val="18"/>
              </w:rPr>
              <w:t>-</w:t>
            </w:r>
            <w:r w:rsidRPr="00451BD4">
              <w:rPr>
                <w:rFonts w:cs="Arial"/>
                <w:sz w:val="18"/>
                <w:szCs w:val="18"/>
              </w:rPr>
              <w:t>14</w:t>
            </w:r>
            <w:r w:rsidR="007811C9" w:rsidRPr="00451BD4">
              <w:rPr>
                <w:rFonts w:cs="Arial"/>
                <w:sz w:val="18"/>
                <w:szCs w:val="18"/>
              </w:rPr>
              <w:t>-17</w:t>
            </w:r>
          </w:p>
        </w:tc>
        <w:tc>
          <w:tcPr>
            <w:tcW w:w="269" w:type="dxa"/>
            <w:tcBorders>
              <w:top w:val="nil"/>
              <w:bottom w:val="nil"/>
            </w:tcBorders>
            <w:tcPrChange w:id="490" w:author="Suman Guduru" w:date="2019-11-02T00:28:00Z">
              <w:tcPr>
                <w:tcW w:w="269" w:type="dxa"/>
                <w:tcBorders>
                  <w:top w:val="nil"/>
                  <w:bottom w:val="nil"/>
                </w:tcBorders>
              </w:tcPr>
            </w:tcPrChange>
          </w:tcPr>
          <w:p w14:paraId="08F6F3D4" w14:textId="77777777" w:rsidR="007811C9" w:rsidRPr="00451BD4" w:rsidRDefault="007811C9" w:rsidP="00131E93">
            <w:pPr>
              <w:ind w:left="-108" w:right="-108"/>
              <w:jc w:val="center"/>
              <w:rPr>
                <w:rFonts w:cs="Arial"/>
                <w:sz w:val="18"/>
                <w:szCs w:val="18"/>
              </w:rPr>
            </w:pPr>
          </w:p>
        </w:tc>
        <w:tc>
          <w:tcPr>
            <w:tcW w:w="717" w:type="dxa"/>
            <w:vAlign w:val="center"/>
            <w:tcPrChange w:id="491" w:author="Suman Guduru" w:date="2019-11-02T00:28:00Z">
              <w:tcPr>
                <w:tcW w:w="717" w:type="dxa"/>
              </w:tcPr>
            </w:tcPrChange>
          </w:tcPr>
          <w:p w14:paraId="04F4C604" w14:textId="77777777" w:rsidR="007811C9" w:rsidRPr="00451BD4" w:rsidRDefault="007811C9" w:rsidP="00131E93">
            <w:pPr>
              <w:ind w:left="-108" w:right="-108"/>
              <w:jc w:val="center"/>
              <w:rPr>
                <w:rFonts w:cs="Arial"/>
                <w:sz w:val="18"/>
                <w:szCs w:val="18"/>
              </w:rPr>
            </w:pPr>
          </w:p>
        </w:tc>
        <w:tc>
          <w:tcPr>
            <w:tcW w:w="717" w:type="dxa"/>
            <w:vAlign w:val="center"/>
            <w:tcPrChange w:id="492" w:author="Suman Guduru" w:date="2019-11-02T00:28:00Z">
              <w:tcPr>
                <w:tcW w:w="717" w:type="dxa"/>
                <w:gridSpan w:val="2"/>
              </w:tcPr>
            </w:tcPrChange>
          </w:tcPr>
          <w:p w14:paraId="3D5D2B32" w14:textId="77777777" w:rsidR="007811C9" w:rsidRPr="00451BD4" w:rsidRDefault="007811C9" w:rsidP="007811C9">
            <w:pPr>
              <w:ind w:left="-108" w:right="-108"/>
              <w:jc w:val="center"/>
              <w:rPr>
                <w:rFonts w:cs="Arial"/>
                <w:sz w:val="18"/>
                <w:szCs w:val="18"/>
              </w:rPr>
            </w:pPr>
          </w:p>
        </w:tc>
        <w:tc>
          <w:tcPr>
            <w:tcW w:w="807" w:type="dxa"/>
            <w:vAlign w:val="center"/>
            <w:tcPrChange w:id="493" w:author="Suman Guduru" w:date="2019-11-02T00:28:00Z">
              <w:tcPr>
                <w:tcW w:w="807" w:type="dxa"/>
              </w:tcPr>
            </w:tcPrChange>
          </w:tcPr>
          <w:p w14:paraId="3A4EE94B" w14:textId="77777777" w:rsidR="007811C9" w:rsidRPr="00451BD4" w:rsidRDefault="007811C9" w:rsidP="00247CB5">
            <w:pPr>
              <w:ind w:left="-108" w:right="-108"/>
              <w:jc w:val="center"/>
              <w:rPr>
                <w:rFonts w:cs="Arial"/>
                <w:sz w:val="18"/>
                <w:szCs w:val="18"/>
              </w:rPr>
            </w:pPr>
          </w:p>
        </w:tc>
        <w:tc>
          <w:tcPr>
            <w:tcW w:w="986" w:type="dxa"/>
            <w:tcPrChange w:id="494" w:author="Suman Guduru" w:date="2019-11-02T00:28:00Z">
              <w:tcPr>
                <w:tcW w:w="0" w:type="auto"/>
                <w:gridSpan w:val="2"/>
              </w:tcPr>
            </w:tcPrChange>
          </w:tcPr>
          <w:p w14:paraId="0058AAB5" w14:textId="77777777" w:rsidR="007811C9" w:rsidRPr="00451BD4" w:rsidRDefault="007811C9" w:rsidP="00247CB5">
            <w:pPr>
              <w:rPr>
                <w:rFonts w:cs="Arial"/>
              </w:rPr>
            </w:pPr>
          </w:p>
        </w:tc>
        <w:tc>
          <w:tcPr>
            <w:tcW w:w="1076" w:type="dxa"/>
            <w:vAlign w:val="center"/>
            <w:tcPrChange w:id="495" w:author="Suman Guduru" w:date="2019-11-02T00:28:00Z">
              <w:tcPr>
                <w:tcW w:w="1076" w:type="dxa"/>
              </w:tcPr>
            </w:tcPrChange>
          </w:tcPr>
          <w:p w14:paraId="649987AA" w14:textId="77777777" w:rsidR="007811C9" w:rsidRPr="00451BD4" w:rsidRDefault="007811C9" w:rsidP="00247CB5">
            <w:pPr>
              <w:ind w:left="-108" w:right="-108"/>
              <w:jc w:val="center"/>
              <w:rPr>
                <w:rFonts w:cs="Arial"/>
                <w:sz w:val="18"/>
                <w:szCs w:val="18"/>
              </w:rPr>
            </w:pPr>
          </w:p>
        </w:tc>
      </w:tr>
      <w:tr w:rsidR="007811C9" w:rsidRPr="00451BD4" w14:paraId="40FF5548" w14:textId="77777777" w:rsidTr="1E8E8972">
        <w:trPr>
          <w:trHeight w:val="378"/>
          <w:jc w:val="center"/>
          <w:trPrChange w:id="496" w:author="Suman Guduru" w:date="2019-11-02T00:28:00Z">
            <w:trPr>
              <w:gridAfter w:val="0"/>
              <w:jc w:val="center"/>
            </w:trPr>
          </w:trPrChange>
        </w:trPr>
        <w:tc>
          <w:tcPr>
            <w:tcW w:w="843" w:type="dxa"/>
            <w:vAlign w:val="center"/>
            <w:tcPrChange w:id="497" w:author="Suman Guduru" w:date="2019-11-02T00:28:00Z">
              <w:tcPr>
                <w:tcW w:w="843" w:type="dxa"/>
              </w:tcPr>
            </w:tcPrChange>
          </w:tcPr>
          <w:p w14:paraId="3BD37760" w14:textId="77777777" w:rsidR="007811C9" w:rsidRPr="00451BD4" w:rsidRDefault="007811C9" w:rsidP="00131E93">
            <w:pPr>
              <w:ind w:left="-108" w:right="-108"/>
              <w:jc w:val="center"/>
              <w:rPr>
                <w:rFonts w:cs="Arial"/>
                <w:sz w:val="18"/>
                <w:szCs w:val="18"/>
              </w:rPr>
            </w:pPr>
          </w:p>
        </w:tc>
        <w:tc>
          <w:tcPr>
            <w:tcW w:w="843" w:type="dxa"/>
            <w:vAlign w:val="center"/>
            <w:tcPrChange w:id="498" w:author="Suman Guduru" w:date="2019-11-02T00:28:00Z">
              <w:tcPr>
                <w:tcW w:w="843" w:type="dxa"/>
              </w:tcPr>
            </w:tcPrChange>
          </w:tcPr>
          <w:p w14:paraId="3A977039" w14:textId="77777777" w:rsidR="007811C9" w:rsidRPr="00451BD4" w:rsidRDefault="00610A1E" w:rsidP="00131E93">
            <w:pPr>
              <w:ind w:left="-63" w:right="-108"/>
              <w:jc w:val="center"/>
              <w:rPr>
                <w:rFonts w:cs="Arial"/>
                <w:sz w:val="18"/>
                <w:szCs w:val="18"/>
              </w:rPr>
            </w:pPr>
            <w:r w:rsidRPr="00451BD4">
              <w:rPr>
                <w:rFonts w:cs="Arial"/>
                <w:sz w:val="18"/>
                <w:szCs w:val="18"/>
              </w:rPr>
              <w:t>4-4</w:t>
            </w:r>
          </w:p>
        </w:tc>
        <w:tc>
          <w:tcPr>
            <w:tcW w:w="843" w:type="dxa"/>
            <w:vAlign w:val="center"/>
            <w:tcPrChange w:id="499" w:author="Suman Guduru" w:date="2019-11-02T00:28:00Z">
              <w:tcPr>
                <w:tcW w:w="843" w:type="dxa"/>
                <w:gridSpan w:val="2"/>
              </w:tcPr>
            </w:tcPrChange>
          </w:tcPr>
          <w:p w14:paraId="5EB90615"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00" w:author="Suman Guduru" w:date="2019-11-02T00:28:00Z">
              <w:tcPr>
                <w:tcW w:w="0" w:type="auto"/>
              </w:tcPr>
            </w:tcPrChange>
          </w:tcPr>
          <w:p w14:paraId="7B2B497D"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01" w:author="Suman Guduru" w:date="2019-11-02T00:28:00Z">
              <w:tcPr>
                <w:tcW w:w="1076" w:type="dxa"/>
                <w:gridSpan w:val="2"/>
              </w:tcPr>
            </w:tcPrChange>
          </w:tcPr>
          <w:p w14:paraId="46AF35E6"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02" w:author="Suman Guduru" w:date="2019-11-02T00:28:00Z">
              <w:tcPr>
                <w:tcW w:w="269" w:type="dxa"/>
                <w:tcBorders>
                  <w:top w:val="nil"/>
                  <w:bottom w:val="nil"/>
                </w:tcBorders>
              </w:tcPr>
            </w:tcPrChange>
          </w:tcPr>
          <w:p w14:paraId="4AB38B33" w14:textId="77777777" w:rsidR="007811C9" w:rsidRPr="00451BD4" w:rsidRDefault="007811C9" w:rsidP="00131E93">
            <w:pPr>
              <w:ind w:left="-108" w:right="-108"/>
              <w:jc w:val="center"/>
              <w:rPr>
                <w:rFonts w:cs="Arial"/>
                <w:sz w:val="18"/>
                <w:szCs w:val="18"/>
              </w:rPr>
            </w:pPr>
          </w:p>
        </w:tc>
        <w:tc>
          <w:tcPr>
            <w:tcW w:w="717" w:type="dxa"/>
            <w:vAlign w:val="center"/>
            <w:tcPrChange w:id="503" w:author="Suman Guduru" w:date="2019-11-02T00:28:00Z">
              <w:tcPr>
                <w:tcW w:w="717" w:type="dxa"/>
              </w:tcPr>
            </w:tcPrChange>
          </w:tcPr>
          <w:p w14:paraId="64F00AC7" w14:textId="77777777" w:rsidR="007811C9" w:rsidRPr="00451BD4" w:rsidRDefault="007811C9" w:rsidP="00131E93">
            <w:pPr>
              <w:ind w:left="-108" w:right="-108"/>
              <w:jc w:val="center"/>
              <w:rPr>
                <w:rFonts w:cs="Arial"/>
                <w:sz w:val="18"/>
                <w:szCs w:val="18"/>
              </w:rPr>
            </w:pPr>
          </w:p>
        </w:tc>
        <w:tc>
          <w:tcPr>
            <w:tcW w:w="717" w:type="dxa"/>
            <w:vAlign w:val="center"/>
            <w:tcPrChange w:id="504" w:author="Suman Guduru" w:date="2019-11-02T00:28:00Z">
              <w:tcPr>
                <w:tcW w:w="717" w:type="dxa"/>
                <w:gridSpan w:val="2"/>
              </w:tcPr>
            </w:tcPrChange>
          </w:tcPr>
          <w:p w14:paraId="67DA59AB" w14:textId="77777777" w:rsidR="007811C9" w:rsidRPr="00451BD4" w:rsidRDefault="007811C9" w:rsidP="007811C9">
            <w:pPr>
              <w:ind w:left="-108" w:right="-108"/>
              <w:jc w:val="center"/>
              <w:rPr>
                <w:rFonts w:cs="Arial"/>
                <w:sz w:val="18"/>
                <w:szCs w:val="18"/>
              </w:rPr>
            </w:pPr>
          </w:p>
        </w:tc>
        <w:tc>
          <w:tcPr>
            <w:tcW w:w="807" w:type="dxa"/>
            <w:vAlign w:val="center"/>
            <w:tcPrChange w:id="505" w:author="Suman Guduru" w:date="2019-11-02T00:28:00Z">
              <w:tcPr>
                <w:tcW w:w="807" w:type="dxa"/>
              </w:tcPr>
            </w:tcPrChange>
          </w:tcPr>
          <w:p w14:paraId="3EAEEC1C" w14:textId="77777777" w:rsidR="007811C9" w:rsidRPr="00451BD4" w:rsidRDefault="007811C9" w:rsidP="00247CB5">
            <w:pPr>
              <w:ind w:left="-108" w:right="-108"/>
              <w:jc w:val="center"/>
              <w:rPr>
                <w:rFonts w:cs="Arial"/>
                <w:sz w:val="18"/>
                <w:szCs w:val="18"/>
              </w:rPr>
            </w:pPr>
          </w:p>
        </w:tc>
        <w:tc>
          <w:tcPr>
            <w:tcW w:w="986" w:type="dxa"/>
            <w:tcPrChange w:id="506" w:author="Suman Guduru" w:date="2019-11-02T00:28:00Z">
              <w:tcPr>
                <w:tcW w:w="0" w:type="auto"/>
                <w:gridSpan w:val="2"/>
              </w:tcPr>
            </w:tcPrChange>
          </w:tcPr>
          <w:p w14:paraId="57A4B2BB" w14:textId="77777777" w:rsidR="007811C9" w:rsidRPr="00451BD4" w:rsidRDefault="007811C9" w:rsidP="00247CB5">
            <w:pPr>
              <w:rPr>
                <w:rFonts w:cs="Arial"/>
              </w:rPr>
            </w:pPr>
          </w:p>
        </w:tc>
        <w:tc>
          <w:tcPr>
            <w:tcW w:w="1076" w:type="dxa"/>
            <w:vAlign w:val="center"/>
            <w:tcPrChange w:id="507" w:author="Suman Guduru" w:date="2019-11-02T00:28:00Z">
              <w:tcPr>
                <w:tcW w:w="1076" w:type="dxa"/>
              </w:tcPr>
            </w:tcPrChange>
          </w:tcPr>
          <w:p w14:paraId="6469917D" w14:textId="77777777" w:rsidR="007811C9" w:rsidRPr="00451BD4" w:rsidRDefault="007811C9" w:rsidP="00247CB5">
            <w:pPr>
              <w:ind w:left="-108" w:right="-108"/>
              <w:jc w:val="center"/>
              <w:rPr>
                <w:rFonts w:cs="Arial"/>
                <w:sz w:val="18"/>
                <w:szCs w:val="18"/>
              </w:rPr>
            </w:pPr>
          </w:p>
        </w:tc>
      </w:tr>
      <w:tr w:rsidR="007811C9" w:rsidRPr="00451BD4" w14:paraId="481E9492" w14:textId="77777777" w:rsidTr="1E8E8972">
        <w:trPr>
          <w:trHeight w:val="378"/>
          <w:jc w:val="center"/>
          <w:trPrChange w:id="508" w:author="Suman Guduru" w:date="2019-11-02T00:28:00Z">
            <w:trPr>
              <w:gridAfter w:val="0"/>
              <w:jc w:val="center"/>
            </w:trPr>
          </w:trPrChange>
        </w:trPr>
        <w:tc>
          <w:tcPr>
            <w:tcW w:w="843" w:type="dxa"/>
            <w:vAlign w:val="center"/>
            <w:tcPrChange w:id="509" w:author="Suman Guduru" w:date="2019-11-02T00:28:00Z">
              <w:tcPr>
                <w:tcW w:w="843" w:type="dxa"/>
              </w:tcPr>
            </w:tcPrChange>
          </w:tcPr>
          <w:p w14:paraId="1E778213" w14:textId="77777777" w:rsidR="007811C9" w:rsidRPr="00451BD4" w:rsidRDefault="007811C9" w:rsidP="00131E93">
            <w:pPr>
              <w:ind w:left="-108" w:right="-108"/>
              <w:jc w:val="center"/>
              <w:rPr>
                <w:rFonts w:cs="Arial"/>
                <w:sz w:val="18"/>
                <w:szCs w:val="18"/>
              </w:rPr>
            </w:pPr>
          </w:p>
        </w:tc>
        <w:tc>
          <w:tcPr>
            <w:tcW w:w="843" w:type="dxa"/>
            <w:vAlign w:val="center"/>
            <w:tcPrChange w:id="510" w:author="Suman Guduru" w:date="2019-11-02T00:28:00Z">
              <w:tcPr>
                <w:tcW w:w="843" w:type="dxa"/>
              </w:tcPr>
            </w:tcPrChange>
          </w:tcPr>
          <w:p w14:paraId="69C5E15A" w14:textId="77777777" w:rsidR="007811C9" w:rsidRPr="00451BD4" w:rsidRDefault="00610A1E" w:rsidP="00131E93">
            <w:pPr>
              <w:ind w:left="-63" w:right="-108"/>
              <w:jc w:val="center"/>
              <w:rPr>
                <w:rFonts w:cs="Arial"/>
                <w:sz w:val="18"/>
                <w:szCs w:val="18"/>
              </w:rPr>
            </w:pPr>
            <w:r w:rsidRPr="00451BD4">
              <w:rPr>
                <w:rFonts w:cs="Arial"/>
                <w:sz w:val="18"/>
                <w:szCs w:val="18"/>
              </w:rPr>
              <w:t>4-5</w:t>
            </w:r>
          </w:p>
        </w:tc>
        <w:tc>
          <w:tcPr>
            <w:tcW w:w="843" w:type="dxa"/>
            <w:vAlign w:val="center"/>
            <w:tcPrChange w:id="511" w:author="Suman Guduru" w:date="2019-11-02T00:28:00Z">
              <w:tcPr>
                <w:tcW w:w="843" w:type="dxa"/>
                <w:gridSpan w:val="2"/>
              </w:tcPr>
            </w:tcPrChange>
          </w:tcPr>
          <w:p w14:paraId="67631A5A"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12" w:author="Suman Guduru" w:date="2019-11-02T00:28:00Z">
              <w:tcPr>
                <w:tcW w:w="0" w:type="auto"/>
              </w:tcPr>
            </w:tcPrChange>
          </w:tcPr>
          <w:p w14:paraId="5FF6D4AC"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13" w:author="Suman Guduru" w:date="2019-11-02T00:28:00Z">
              <w:tcPr>
                <w:tcW w:w="1076" w:type="dxa"/>
                <w:gridSpan w:val="2"/>
              </w:tcPr>
            </w:tcPrChange>
          </w:tcPr>
          <w:p w14:paraId="1B49AC7E"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14" w:author="Suman Guduru" w:date="2019-11-02T00:28:00Z">
              <w:tcPr>
                <w:tcW w:w="269" w:type="dxa"/>
                <w:tcBorders>
                  <w:top w:val="nil"/>
                  <w:bottom w:val="nil"/>
                </w:tcBorders>
              </w:tcPr>
            </w:tcPrChange>
          </w:tcPr>
          <w:p w14:paraId="746B27BA" w14:textId="77777777" w:rsidR="007811C9" w:rsidRPr="00451BD4" w:rsidRDefault="007811C9" w:rsidP="00131E93">
            <w:pPr>
              <w:ind w:left="-108" w:right="-108"/>
              <w:jc w:val="center"/>
              <w:rPr>
                <w:rFonts w:cs="Arial"/>
                <w:sz w:val="18"/>
                <w:szCs w:val="18"/>
              </w:rPr>
            </w:pPr>
          </w:p>
        </w:tc>
        <w:tc>
          <w:tcPr>
            <w:tcW w:w="717" w:type="dxa"/>
            <w:vAlign w:val="center"/>
            <w:tcPrChange w:id="515" w:author="Suman Guduru" w:date="2019-11-02T00:28:00Z">
              <w:tcPr>
                <w:tcW w:w="717" w:type="dxa"/>
              </w:tcPr>
            </w:tcPrChange>
          </w:tcPr>
          <w:p w14:paraId="4DDFEF20" w14:textId="77777777" w:rsidR="007811C9" w:rsidRPr="00451BD4" w:rsidRDefault="007811C9" w:rsidP="00131E93">
            <w:pPr>
              <w:ind w:left="-108" w:right="-108"/>
              <w:jc w:val="center"/>
              <w:rPr>
                <w:rFonts w:cs="Arial"/>
                <w:sz w:val="18"/>
                <w:szCs w:val="18"/>
              </w:rPr>
            </w:pPr>
          </w:p>
        </w:tc>
        <w:tc>
          <w:tcPr>
            <w:tcW w:w="717" w:type="dxa"/>
            <w:vAlign w:val="center"/>
            <w:tcPrChange w:id="516" w:author="Suman Guduru" w:date="2019-11-02T00:28:00Z">
              <w:tcPr>
                <w:tcW w:w="717" w:type="dxa"/>
                <w:gridSpan w:val="2"/>
              </w:tcPr>
            </w:tcPrChange>
          </w:tcPr>
          <w:p w14:paraId="22E56F7A" w14:textId="77777777" w:rsidR="007811C9" w:rsidRPr="00451BD4" w:rsidRDefault="007811C9" w:rsidP="007811C9">
            <w:pPr>
              <w:ind w:left="-108" w:right="-108"/>
              <w:jc w:val="center"/>
              <w:rPr>
                <w:rFonts w:cs="Arial"/>
                <w:sz w:val="18"/>
                <w:szCs w:val="18"/>
              </w:rPr>
            </w:pPr>
          </w:p>
        </w:tc>
        <w:tc>
          <w:tcPr>
            <w:tcW w:w="807" w:type="dxa"/>
            <w:vAlign w:val="center"/>
            <w:tcPrChange w:id="517" w:author="Suman Guduru" w:date="2019-11-02T00:28:00Z">
              <w:tcPr>
                <w:tcW w:w="807" w:type="dxa"/>
              </w:tcPr>
            </w:tcPrChange>
          </w:tcPr>
          <w:p w14:paraId="56F24E6C" w14:textId="77777777" w:rsidR="007811C9" w:rsidRPr="00451BD4" w:rsidRDefault="007811C9" w:rsidP="00247CB5">
            <w:pPr>
              <w:ind w:left="-108" w:right="-108"/>
              <w:jc w:val="center"/>
              <w:rPr>
                <w:rFonts w:cs="Arial"/>
                <w:sz w:val="18"/>
                <w:szCs w:val="18"/>
              </w:rPr>
            </w:pPr>
          </w:p>
        </w:tc>
        <w:tc>
          <w:tcPr>
            <w:tcW w:w="986" w:type="dxa"/>
            <w:tcPrChange w:id="518" w:author="Suman Guduru" w:date="2019-11-02T00:28:00Z">
              <w:tcPr>
                <w:tcW w:w="0" w:type="auto"/>
                <w:gridSpan w:val="2"/>
              </w:tcPr>
            </w:tcPrChange>
          </w:tcPr>
          <w:p w14:paraId="28B75A6E" w14:textId="77777777" w:rsidR="007811C9" w:rsidRPr="00451BD4" w:rsidRDefault="007811C9" w:rsidP="00247CB5">
            <w:pPr>
              <w:rPr>
                <w:rFonts w:cs="Arial"/>
              </w:rPr>
            </w:pPr>
          </w:p>
        </w:tc>
        <w:tc>
          <w:tcPr>
            <w:tcW w:w="1076" w:type="dxa"/>
            <w:vAlign w:val="center"/>
            <w:tcPrChange w:id="519" w:author="Suman Guduru" w:date="2019-11-02T00:28:00Z">
              <w:tcPr>
                <w:tcW w:w="1076" w:type="dxa"/>
              </w:tcPr>
            </w:tcPrChange>
          </w:tcPr>
          <w:p w14:paraId="1D14F598" w14:textId="77777777" w:rsidR="007811C9" w:rsidRPr="00451BD4" w:rsidRDefault="007811C9" w:rsidP="00247CB5">
            <w:pPr>
              <w:ind w:left="-108" w:right="-108"/>
              <w:jc w:val="center"/>
              <w:rPr>
                <w:rFonts w:cs="Arial"/>
                <w:sz w:val="18"/>
                <w:szCs w:val="18"/>
              </w:rPr>
            </w:pPr>
          </w:p>
        </w:tc>
      </w:tr>
      <w:tr w:rsidR="007811C9" w:rsidRPr="00451BD4" w14:paraId="4DF77AC8" w14:textId="77777777" w:rsidTr="1E8E8972">
        <w:trPr>
          <w:trHeight w:val="378"/>
          <w:jc w:val="center"/>
          <w:trPrChange w:id="520" w:author="Suman Guduru" w:date="2019-11-02T00:28:00Z">
            <w:trPr>
              <w:gridAfter w:val="0"/>
              <w:jc w:val="center"/>
            </w:trPr>
          </w:trPrChange>
        </w:trPr>
        <w:tc>
          <w:tcPr>
            <w:tcW w:w="843" w:type="dxa"/>
            <w:vAlign w:val="center"/>
            <w:tcPrChange w:id="521" w:author="Suman Guduru" w:date="2019-11-02T00:28:00Z">
              <w:tcPr>
                <w:tcW w:w="843" w:type="dxa"/>
              </w:tcPr>
            </w:tcPrChange>
          </w:tcPr>
          <w:p w14:paraId="58368266" w14:textId="77777777" w:rsidR="007811C9" w:rsidRPr="00451BD4" w:rsidRDefault="007811C9" w:rsidP="00131E93">
            <w:pPr>
              <w:ind w:left="-108" w:right="-108"/>
              <w:jc w:val="center"/>
              <w:rPr>
                <w:rFonts w:cs="Arial"/>
                <w:sz w:val="18"/>
                <w:szCs w:val="18"/>
              </w:rPr>
            </w:pPr>
          </w:p>
        </w:tc>
        <w:tc>
          <w:tcPr>
            <w:tcW w:w="843" w:type="dxa"/>
            <w:vAlign w:val="center"/>
            <w:tcPrChange w:id="522" w:author="Suman Guduru" w:date="2019-11-02T00:28:00Z">
              <w:tcPr>
                <w:tcW w:w="843" w:type="dxa"/>
              </w:tcPr>
            </w:tcPrChange>
          </w:tcPr>
          <w:p w14:paraId="3E356955" w14:textId="77777777" w:rsidR="007811C9" w:rsidRPr="00451BD4" w:rsidRDefault="00610A1E" w:rsidP="00131E93">
            <w:pPr>
              <w:ind w:left="-63" w:right="-108"/>
              <w:jc w:val="center"/>
              <w:rPr>
                <w:rFonts w:cs="Arial"/>
                <w:sz w:val="18"/>
                <w:szCs w:val="18"/>
              </w:rPr>
            </w:pPr>
            <w:r w:rsidRPr="00451BD4">
              <w:rPr>
                <w:rFonts w:cs="Arial"/>
                <w:sz w:val="18"/>
                <w:szCs w:val="18"/>
              </w:rPr>
              <w:t>4-6</w:t>
            </w:r>
          </w:p>
        </w:tc>
        <w:tc>
          <w:tcPr>
            <w:tcW w:w="843" w:type="dxa"/>
            <w:vAlign w:val="center"/>
            <w:tcPrChange w:id="523" w:author="Suman Guduru" w:date="2019-11-02T00:28:00Z">
              <w:tcPr>
                <w:tcW w:w="843" w:type="dxa"/>
                <w:gridSpan w:val="2"/>
              </w:tcPr>
            </w:tcPrChange>
          </w:tcPr>
          <w:p w14:paraId="2216B966"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24" w:author="Suman Guduru" w:date="2019-11-02T00:28:00Z">
              <w:tcPr>
                <w:tcW w:w="0" w:type="auto"/>
              </w:tcPr>
            </w:tcPrChange>
          </w:tcPr>
          <w:p w14:paraId="5CD33786" w14:textId="7D47F5BA" w:rsidR="007811C9" w:rsidRPr="00451BD4" w:rsidRDefault="001E4D76" w:rsidP="00131E93">
            <w:pPr>
              <w:jc w:val="right"/>
              <w:rPr>
                <w:rFonts w:cs="Arial"/>
              </w:rPr>
            </w:pPr>
            <w:ins w:id="525" w:author="Krishnakant Bairagi" w:date="2020-07-27T13:10:00Z">
              <w:r>
                <w:rPr>
                  <w:rFonts w:cs="Arial"/>
                  <w:sz w:val="18"/>
                  <w:szCs w:val="18"/>
                </w:rPr>
                <w:t>3</w:t>
              </w:r>
            </w:ins>
            <w:del w:id="526" w:author="Krishnakant Bairagi" w:date="2020-07-27T13:10:00Z">
              <w:r w:rsidR="007811C9" w:rsidRPr="00451BD4" w:rsidDel="001E4D76">
                <w:rPr>
                  <w:rFonts w:cs="Arial"/>
                  <w:sz w:val="18"/>
                  <w:szCs w:val="18"/>
                </w:rPr>
                <w:delText>0</w:delText>
              </w:r>
            </w:del>
          </w:p>
        </w:tc>
        <w:tc>
          <w:tcPr>
            <w:tcW w:w="1076" w:type="dxa"/>
            <w:vAlign w:val="center"/>
            <w:tcPrChange w:id="527" w:author="Suman Guduru" w:date="2019-11-02T00:28:00Z">
              <w:tcPr>
                <w:tcW w:w="1076" w:type="dxa"/>
                <w:gridSpan w:val="2"/>
              </w:tcPr>
            </w:tcPrChange>
          </w:tcPr>
          <w:p w14:paraId="2E05F5BC" w14:textId="4CAAD60F" w:rsidR="007811C9" w:rsidRPr="00451BD4" w:rsidRDefault="001E4D76" w:rsidP="00131E93">
            <w:pPr>
              <w:ind w:left="-108" w:right="-108"/>
              <w:jc w:val="center"/>
              <w:rPr>
                <w:rFonts w:cs="Arial"/>
                <w:sz w:val="18"/>
                <w:szCs w:val="18"/>
              </w:rPr>
            </w:pPr>
            <w:ins w:id="528" w:author="Krishnakant Bairagi" w:date="2020-07-27T13:10:00Z">
              <w:r>
                <w:rPr>
                  <w:rFonts w:cs="Arial"/>
                  <w:sz w:val="18"/>
                  <w:szCs w:val="18"/>
                </w:rPr>
                <w:t>07-27-2020</w:t>
              </w:r>
            </w:ins>
            <w:del w:id="529" w:author="Krishnakant Bairagi" w:date="2020-07-27T13:10:00Z">
              <w:r w:rsidR="007811C9" w:rsidRPr="00451BD4" w:rsidDel="001E4D76">
                <w:rPr>
                  <w:rFonts w:cs="Arial"/>
                  <w:sz w:val="18"/>
                  <w:szCs w:val="18"/>
                </w:rPr>
                <w:delText>04-26-17</w:delText>
              </w:r>
            </w:del>
          </w:p>
        </w:tc>
        <w:tc>
          <w:tcPr>
            <w:tcW w:w="269" w:type="dxa"/>
            <w:tcBorders>
              <w:top w:val="nil"/>
              <w:bottom w:val="nil"/>
            </w:tcBorders>
            <w:tcPrChange w:id="530" w:author="Suman Guduru" w:date="2019-11-02T00:28:00Z">
              <w:tcPr>
                <w:tcW w:w="269" w:type="dxa"/>
                <w:tcBorders>
                  <w:top w:val="nil"/>
                  <w:bottom w:val="nil"/>
                </w:tcBorders>
              </w:tcPr>
            </w:tcPrChange>
          </w:tcPr>
          <w:p w14:paraId="35B0EFE9" w14:textId="77777777" w:rsidR="007811C9" w:rsidRPr="00451BD4" w:rsidRDefault="007811C9" w:rsidP="00131E93">
            <w:pPr>
              <w:ind w:left="-108" w:right="-108"/>
              <w:jc w:val="center"/>
              <w:rPr>
                <w:rFonts w:cs="Arial"/>
                <w:sz w:val="18"/>
                <w:szCs w:val="18"/>
              </w:rPr>
            </w:pPr>
          </w:p>
        </w:tc>
        <w:tc>
          <w:tcPr>
            <w:tcW w:w="717" w:type="dxa"/>
            <w:vAlign w:val="center"/>
            <w:tcPrChange w:id="531" w:author="Suman Guduru" w:date="2019-11-02T00:28:00Z">
              <w:tcPr>
                <w:tcW w:w="717" w:type="dxa"/>
              </w:tcPr>
            </w:tcPrChange>
          </w:tcPr>
          <w:p w14:paraId="5FF0837A" w14:textId="77777777" w:rsidR="007811C9" w:rsidRPr="00451BD4" w:rsidRDefault="007811C9" w:rsidP="00131E93">
            <w:pPr>
              <w:ind w:left="-108" w:right="-108"/>
              <w:jc w:val="center"/>
              <w:rPr>
                <w:rFonts w:cs="Arial"/>
                <w:sz w:val="18"/>
                <w:szCs w:val="18"/>
              </w:rPr>
            </w:pPr>
          </w:p>
        </w:tc>
        <w:tc>
          <w:tcPr>
            <w:tcW w:w="717" w:type="dxa"/>
            <w:vAlign w:val="center"/>
            <w:tcPrChange w:id="532" w:author="Suman Guduru" w:date="2019-11-02T00:28:00Z">
              <w:tcPr>
                <w:tcW w:w="717" w:type="dxa"/>
                <w:gridSpan w:val="2"/>
              </w:tcPr>
            </w:tcPrChange>
          </w:tcPr>
          <w:p w14:paraId="28F0C440" w14:textId="77777777" w:rsidR="007811C9" w:rsidRPr="00451BD4" w:rsidRDefault="007811C9" w:rsidP="00131E93">
            <w:pPr>
              <w:ind w:left="-108" w:right="-108"/>
              <w:jc w:val="center"/>
              <w:rPr>
                <w:rFonts w:cs="Arial"/>
                <w:sz w:val="18"/>
                <w:szCs w:val="18"/>
              </w:rPr>
            </w:pPr>
          </w:p>
        </w:tc>
        <w:tc>
          <w:tcPr>
            <w:tcW w:w="807" w:type="dxa"/>
            <w:vAlign w:val="center"/>
            <w:tcPrChange w:id="533" w:author="Suman Guduru" w:date="2019-11-02T00:28:00Z">
              <w:tcPr>
                <w:tcW w:w="807" w:type="dxa"/>
              </w:tcPr>
            </w:tcPrChange>
          </w:tcPr>
          <w:p w14:paraId="37A5986D" w14:textId="77777777" w:rsidR="007811C9" w:rsidRPr="00451BD4" w:rsidRDefault="007811C9" w:rsidP="00131E93">
            <w:pPr>
              <w:ind w:left="-108" w:right="-108"/>
              <w:jc w:val="center"/>
              <w:rPr>
                <w:rFonts w:cs="Arial"/>
                <w:sz w:val="18"/>
                <w:szCs w:val="18"/>
              </w:rPr>
            </w:pPr>
          </w:p>
        </w:tc>
        <w:tc>
          <w:tcPr>
            <w:tcW w:w="986" w:type="dxa"/>
            <w:vAlign w:val="center"/>
            <w:tcPrChange w:id="534" w:author="Suman Guduru" w:date="2019-11-02T00:28:00Z">
              <w:tcPr>
                <w:tcW w:w="986" w:type="dxa"/>
                <w:gridSpan w:val="2"/>
              </w:tcPr>
            </w:tcPrChange>
          </w:tcPr>
          <w:p w14:paraId="66D56AE2" w14:textId="77777777" w:rsidR="007811C9" w:rsidRPr="00451BD4" w:rsidRDefault="007811C9" w:rsidP="00131E93">
            <w:pPr>
              <w:ind w:left="-108" w:right="-108"/>
              <w:jc w:val="center"/>
              <w:rPr>
                <w:rFonts w:cs="Arial"/>
                <w:sz w:val="18"/>
                <w:szCs w:val="18"/>
              </w:rPr>
            </w:pPr>
          </w:p>
        </w:tc>
        <w:tc>
          <w:tcPr>
            <w:tcW w:w="1076" w:type="dxa"/>
            <w:vAlign w:val="center"/>
            <w:tcPrChange w:id="535" w:author="Suman Guduru" w:date="2019-11-02T00:28:00Z">
              <w:tcPr>
                <w:tcW w:w="1076" w:type="dxa"/>
              </w:tcPr>
            </w:tcPrChange>
          </w:tcPr>
          <w:p w14:paraId="24723F6A" w14:textId="77777777" w:rsidR="007811C9" w:rsidRPr="00451BD4" w:rsidRDefault="007811C9" w:rsidP="00131E93">
            <w:pPr>
              <w:ind w:left="-108" w:right="-108"/>
              <w:jc w:val="center"/>
              <w:rPr>
                <w:rFonts w:cs="Arial"/>
                <w:sz w:val="18"/>
                <w:szCs w:val="18"/>
              </w:rPr>
            </w:pPr>
          </w:p>
        </w:tc>
      </w:tr>
      <w:tr w:rsidR="007811C9" w:rsidRPr="00451BD4" w14:paraId="7103A7AE" w14:textId="77777777" w:rsidTr="1E8E8972">
        <w:trPr>
          <w:trHeight w:val="378"/>
          <w:jc w:val="center"/>
          <w:trPrChange w:id="536" w:author="Suman Guduru" w:date="2019-11-02T00:28:00Z">
            <w:trPr>
              <w:gridAfter w:val="0"/>
              <w:jc w:val="center"/>
            </w:trPr>
          </w:trPrChange>
        </w:trPr>
        <w:tc>
          <w:tcPr>
            <w:tcW w:w="843" w:type="dxa"/>
            <w:vAlign w:val="center"/>
            <w:tcPrChange w:id="537" w:author="Suman Guduru" w:date="2019-11-02T00:28:00Z">
              <w:tcPr>
                <w:tcW w:w="843" w:type="dxa"/>
              </w:tcPr>
            </w:tcPrChange>
          </w:tcPr>
          <w:p w14:paraId="2A2E2A1E" w14:textId="77777777" w:rsidR="007811C9" w:rsidRPr="00451BD4" w:rsidRDefault="007811C9" w:rsidP="00131E93">
            <w:pPr>
              <w:ind w:left="-108" w:right="-108"/>
              <w:jc w:val="center"/>
              <w:rPr>
                <w:rFonts w:cs="Arial"/>
                <w:sz w:val="18"/>
                <w:szCs w:val="18"/>
              </w:rPr>
            </w:pPr>
          </w:p>
        </w:tc>
        <w:tc>
          <w:tcPr>
            <w:tcW w:w="843" w:type="dxa"/>
            <w:vAlign w:val="center"/>
            <w:tcPrChange w:id="538" w:author="Suman Guduru" w:date="2019-11-02T00:28:00Z">
              <w:tcPr>
                <w:tcW w:w="843" w:type="dxa"/>
              </w:tcPr>
            </w:tcPrChange>
          </w:tcPr>
          <w:p w14:paraId="4812841C" w14:textId="77777777" w:rsidR="007811C9" w:rsidRPr="00451BD4" w:rsidRDefault="00610A1E" w:rsidP="00131E93">
            <w:pPr>
              <w:ind w:left="-63" w:right="-108"/>
              <w:jc w:val="center"/>
              <w:rPr>
                <w:rFonts w:cs="Arial"/>
                <w:sz w:val="18"/>
                <w:szCs w:val="18"/>
              </w:rPr>
            </w:pPr>
            <w:r w:rsidRPr="00451BD4">
              <w:rPr>
                <w:rFonts w:cs="Arial"/>
                <w:sz w:val="18"/>
                <w:szCs w:val="18"/>
              </w:rPr>
              <w:t>4-7</w:t>
            </w:r>
          </w:p>
        </w:tc>
        <w:tc>
          <w:tcPr>
            <w:tcW w:w="843" w:type="dxa"/>
            <w:vAlign w:val="center"/>
            <w:tcPrChange w:id="539" w:author="Suman Guduru" w:date="2019-11-02T00:28:00Z">
              <w:tcPr>
                <w:tcW w:w="843" w:type="dxa"/>
                <w:gridSpan w:val="2"/>
              </w:tcPr>
            </w:tcPrChange>
          </w:tcPr>
          <w:p w14:paraId="0962FD64"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40" w:author="Suman Guduru" w:date="2019-11-02T00:28:00Z">
              <w:tcPr>
                <w:tcW w:w="0" w:type="auto"/>
              </w:tcPr>
            </w:tcPrChange>
          </w:tcPr>
          <w:p w14:paraId="359FA94A"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41" w:author="Suman Guduru" w:date="2019-11-02T00:28:00Z">
              <w:tcPr>
                <w:tcW w:w="1076" w:type="dxa"/>
                <w:gridSpan w:val="2"/>
              </w:tcPr>
            </w:tcPrChange>
          </w:tcPr>
          <w:p w14:paraId="492E4C0E"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42" w:author="Suman Guduru" w:date="2019-11-02T00:28:00Z">
              <w:tcPr>
                <w:tcW w:w="269" w:type="dxa"/>
                <w:tcBorders>
                  <w:top w:val="nil"/>
                  <w:bottom w:val="nil"/>
                </w:tcBorders>
              </w:tcPr>
            </w:tcPrChange>
          </w:tcPr>
          <w:p w14:paraId="10289C91" w14:textId="77777777" w:rsidR="007811C9" w:rsidRPr="00451BD4" w:rsidRDefault="007811C9" w:rsidP="00131E93">
            <w:pPr>
              <w:ind w:left="-108" w:right="-108"/>
              <w:jc w:val="center"/>
              <w:rPr>
                <w:rFonts w:cs="Arial"/>
                <w:sz w:val="18"/>
                <w:szCs w:val="18"/>
              </w:rPr>
            </w:pPr>
          </w:p>
        </w:tc>
        <w:tc>
          <w:tcPr>
            <w:tcW w:w="717" w:type="dxa"/>
            <w:vAlign w:val="center"/>
            <w:tcPrChange w:id="543" w:author="Suman Guduru" w:date="2019-11-02T00:28:00Z">
              <w:tcPr>
                <w:tcW w:w="717" w:type="dxa"/>
              </w:tcPr>
            </w:tcPrChange>
          </w:tcPr>
          <w:p w14:paraId="010B143D" w14:textId="77777777" w:rsidR="007811C9" w:rsidRPr="00451BD4" w:rsidRDefault="007811C9" w:rsidP="00131E93">
            <w:pPr>
              <w:ind w:left="-108" w:right="-108"/>
              <w:jc w:val="center"/>
              <w:rPr>
                <w:rFonts w:cs="Arial"/>
                <w:sz w:val="18"/>
                <w:szCs w:val="18"/>
              </w:rPr>
            </w:pPr>
          </w:p>
        </w:tc>
        <w:tc>
          <w:tcPr>
            <w:tcW w:w="717" w:type="dxa"/>
            <w:vAlign w:val="center"/>
            <w:tcPrChange w:id="544" w:author="Suman Guduru" w:date="2019-11-02T00:28:00Z">
              <w:tcPr>
                <w:tcW w:w="717" w:type="dxa"/>
                <w:gridSpan w:val="2"/>
              </w:tcPr>
            </w:tcPrChange>
          </w:tcPr>
          <w:p w14:paraId="2114060F" w14:textId="77777777" w:rsidR="007811C9" w:rsidRPr="00451BD4" w:rsidRDefault="007811C9" w:rsidP="00131E93">
            <w:pPr>
              <w:ind w:left="-108" w:right="-108"/>
              <w:jc w:val="center"/>
              <w:rPr>
                <w:rFonts w:cs="Arial"/>
                <w:sz w:val="18"/>
                <w:szCs w:val="18"/>
              </w:rPr>
            </w:pPr>
          </w:p>
        </w:tc>
        <w:tc>
          <w:tcPr>
            <w:tcW w:w="807" w:type="dxa"/>
            <w:vAlign w:val="center"/>
            <w:tcPrChange w:id="545" w:author="Suman Guduru" w:date="2019-11-02T00:28:00Z">
              <w:tcPr>
                <w:tcW w:w="807" w:type="dxa"/>
              </w:tcPr>
            </w:tcPrChange>
          </w:tcPr>
          <w:p w14:paraId="18393323" w14:textId="77777777" w:rsidR="007811C9" w:rsidRPr="00451BD4" w:rsidRDefault="007811C9" w:rsidP="00131E93">
            <w:pPr>
              <w:ind w:left="-108" w:right="-108"/>
              <w:jc w:val="center"/>
              <w:rPr>
                <w:rFonts w:cs="Arial"/>
                <w:sz w:val="18"/>
                <w:szCs w:val="18"/>
              </w:rPr>
            </w:pPr>
          </w:p>
        </w:tc>
        <w:tc>
          <w:tcPr>
            <w:tcW w:w="986" w:type="dxa"/>
            <w:vAlign w:val="center"/>
            <w:tcPrChange w:id="546" w:author="Suman Guduru" w:date="2019-11-02T00:28:00Z">
              <w:tcPr>
                <w:tcW w:w="986" w:type="dxa"/>
                <w:gridSpan w:val="2"/>
              </w:tcPr>
            </w:tcPrChange>
          </w:tcPr>
          <w:p w14:paraId="656B81D8" w14:textId="77777777" w:rsidR="007811C9" w:rsidRPr="00451BD4" w:rsidRDefault="007811C9" w:rsidP="00131E93">
            <w:pPr>
              <w:ind w:left="-108" w:right="-108"/>
              <w:jc w:val="center"/>
              <w:rPr>
                <w:rFonts w:cs="Arial"/>
                <w:sz w:val="18"/>
                <w:szCs w:val="18"/>
              </w:rPr>
            </w:pPr>
          </w:p>
        </w:tc>
        <w:tc>
          <w:tcPr>
            <w:tcW w:w="1076" w:type="dxa"/>
            <w:vAlign w:val="center"/>
            <w:tcPrChange w:id="547" w:author="Suman Guduru" w:date="2019-11-02T00:28:00Z">
              <w:tcPr>
                <w:tcW w:w="1076" w:type="dxa"/>
              </w:tcPr>
            </w:tcPrChange>
          </w:tcPr>
          <w:p w14:paraId="68611F89" w14:textId="77777777" w:rsidR="007811C9" w:rsidRPr="00451BD4" w:rsidRDefault="007811C9" w:rsidP="00131E93">
            <w:pPr>
              <w:ind w:left="-108" w:right="-108"/>
              <w:jc w:val="center"/>
              <w:rPr>
                <w:rFonts w:cs="Arial"/>
                <w:sz w:val="18"/>
                <w:szCs w:val="18"/>
              </w:rPr>
            </w:pPr>
          </w:p>
        </w:tc>
      </w:tr>
      <w:tr w:rsidR="007811C9" w:rsidRPr="00451BD4" w14:paraId="71466B4E" w14:textId="77777777" w:rsidTr="1E8E8972">
        <w:trPr>
          <w:trHeight w:val="378"/>
          <w:jc w:val="center"/>
          <w:trPrChange w:id="548" w:author="Suman Guduru" w:date="2019-11-02T00:28:00Z">
            <w:trPr>
              <w:gridAfter w:val="0"/>
              <w:jc w:val="center"/>
            </w:trPr>
          </w:trPrChange>
        </w:trPr>
        <w:tc>
          <w:tcPr>
            <w:tcW w:w="843" w:type="dxa"/>
            <w:vAlign w:val="center"/>
            <w:tcPrChange w:id="549" w:author="Suman Guduru" w:date="2019-11-02T00:28:00Z">
              <w:tcPr>
                <w:tcW w:w="843" w:type="dxa"/>
              </w:tcPr>
            </w:tcPrChange>
          </w:tcPr>
          <w:p w14:paraId="3444A10B" w14:textId="77777777" w:rsidR="007811C9" w:rsidRPr="00451BD4" w:rsidRDefault="007811C9" w:rsidP="00131E93">
            <w:pPr>
              <w:ind w:left="-108" w:right="-108"/>
              <w:jc w:val="center"/>
              <w:rPr>
                <w:rFonts w:cs="Arial"/>
                <w:sz w:val="18"/>
                <w:szCs w:val="18"/>
              </w:rPr>
            </w:pPr>
          </w:p>
        </w:tc>
        <w:tc>
          <w:tcPr>
            <w:tcW w:w="843" w:type="dxa"/>
            <w:vAlign w:val="center"/>
            <w:tcPrChange w:id="550" w:author="Suman Guduru" w:date="2019-11-02T00:28:00Z">
              <w:tcPr>
                <w:tcW w:w="843" w:type="dxa"/>
              </w:tcPr>
            </w:tcPrChange>
          </w:tcPr>
          <w:p w14:paraId="47E2ECF3" w14:textId="77777777" w:rsidR="007811C9" w:rsidRPr="00451BD4" w:rsidRDefault="00610A1E" w:rsidP="00131E93">
            <w:pPr>
              <w:ind w:left="-63" w:right="-108"/>
              <w:jc w:val="center"/>
              <w:rPr>
                <w:rFonts w:cs="Arial"/>
                <w:sz w:val="18"/>
                <w:szCs w:val="18"/>
              </w:rPr>
            </w:pPr>
            <w:r w:rsidRPr="00451BD4">
              <w:rPr>
                <w:rFonts w:cs="Arial"/>
                <w:sz w:val="18"/>
                <w:szCs w:val="18"/>
              </w:rPr>
              <w:t>4-8</w:t>
            </w:r>
          </w:p>
        </w:tc>
        <w:tc>
          <w:tcPr>
            <w:tcW w:w="843" w:type="dxa"/>
            <w:vAlign w:val="center"/>
            <w:tcPrChange w:id="551" w:author="Suman Guduru" w:date="2019-11-02T00:28:00Z">
              <w:tcPr>
                <w:tcW w:w="843" w:type="dxa"/>
                <w:gridSpan w:val="2"/>
              </w:tcPr>
            </w:tcPrChange>
          </w:tcPr>
          <w:p w14:paraId="67A90AD4"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52" w:author="Suman Guduru" w:date="2019-11-02T00:28:00Z">
              <w:tcPr>
                <w:tcW w:w="0" w:type="auto"/>
              </w:tcPr>
            </w:tcPrChange>
          </w:tcPr>
          <w:p w14:paraId="5B115E13"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53" w:author="Suman Guduru" w:date="2019-11-02T00:28:00Z">
              <w:tcPr>
                <w:tcW w:w="1076" w:type="dxa"/>
                <w:gridSpan w:val="2"/>
              </w:tcPr>
            </w:tcPrChange>
          </w:tcPr>
          <w:p w14:paraId="4452F0CB"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54" w:author="Suman Guduru" w:date="2019-11-02T00:28:00Z">
              <w:tcPr>
                <w:tcW w:w="269" w:type="dxa"/>
                <w:tcBorders>
                  <w:top w:val="nil"/>
                  <w:bottom w:val="nil"/>
                </w:tcBorders>
              </w:tcPr>
            </w:tcPrChange>
          </w:tcPr>
          <w:p w14:paraId="3CEC792F" w14:textId="77777777" w:rsidR="007811C9" w:rsidRPr="00451BD4" w:rsidRDefault="007811C9" w:rsidP="00131E93">
            <w:pPr>
              <w:ind w:left="-108" w:right="-108"/>
              <w:jc w:val="center"/>
              <w:rPr>
                <w:rFonts w:cs="Arial"/>
                <w:sz w:val="18"/>
                <w:szCs w:val="18"/>
              </w:rPr>
            </w:pPr>
          </w:p>
        </w:tc>
        <w:tc>
          <w:tcPr>
            <w:tcW w:w="717" w:type="dxa"/>
            <w:vAlign w:val="center"/>
            <w:tcPrChange w:id="555" w:author="Suman Guduru" w:date="2019-11-02T00:28:00Z">
              <w:tcPr>
                <w:tcW w:w="717" w:type="dxa"/>
              </w:tcPr>
            </w:tcPrChange>
          </w:tcPr>
          <w:p w14:paraId="56F1C6F5" w14:textId="77777777" w:rsidR="007811C9" w:rsidRPr="00451BD4" w:rsidRDefault="007811C9" w:rsidP="00131E93">
            <w:pPr>
              <w:ind w:left="-108" w:right="-108"/>
              <w:jc w:val="center"/>
              <w:rPr>
                <w:rFonts w:cs="Arial"/>
                <w:sz w:val="18"/>
                <w:szCs w:val="18"/>
              </w:rPr>
            </w:pPr>
          </w:p>
        </w:tc>
        <w:tc>
          <w:tcPr>
            <w:tcW w:w="717" w:type="dxa"/>
            <w:vAlign w:val="center"/>
            <w:tcPrChange w:id="556" w:author="Suman Guduru" w:date="2019-11-02T00:28:00Z">
              <w:tcPr>
                <w:tcW w:w="717" w:type="dxa"/>
                <w:gridSpan w:val="2"/>
              </w:tcPr>
            </w:tcPrChange>
          </w:tcPr>
          <w:p w14:paraId="146A7867" w14:textId="77777777" w:rsidR="007811C9" w:rsidRPr="00451BD4" w:rsidRDefault="007811C9" w:rsidP="00131E93">
            <w:pPr>
              <w:ind w:left="-108" w:right="-108"/>
              <w:jc w:val="center"/>
              <w:rPr>
                <w:rFonts w:cs="Arial"/>
                <w:sz w:val="18"/>
                <w:szCs w:val="18"/>
              </w:rPr>
            </w:pPr>
          </w:p>
        </w:tc>
        <w:tc>
          <w:tcPr>
            <w:tcW w:w="807" w:type="dxa"/>
            <w:vAlign w:val="center"/>
            <w:tcPrChange w:id="557" w:author="Suman Guduru" w:date="2019-11-02T00:28:00Z">
              <w:tcPr>
                <w:tcW w:w="807" w:type="dxa"/>
              </w:tcPr>
            </w:tcPrChange>
          </w:tcPr>
          <w:p w14:paraId="5399C143" w14:textId="77777777" w:rsidR="007811C9" w:rsidRPr="00451BD4" w:rsidRDefault="007811C9" w:rsidP="00131E93">
            <w:pPr>
              <w:ind w:left="-108" w:right="-108"/>
              <w:jc w:val="center"/>
              <w:rPr>
                <w:rFonts w:cs="Arial"/>
                <w:sz w:val="18"/>
                <w:szCs w:val="18"/>
              </w:rPr>
            </w:pPr>
          </w:p>
        </w:tc>
        <w:tc>
          <w:tcPr>
            <w:tcW w:w="986" w:type="dxa"/>
            <w:vAlign w:val="center"/>
            <w:tcPrChange w:id="558" w:author="Suman Guduru" w:date="2019-11-02T00:28:00Z">
              <w:tcPr>
                <w:tcW w:w="986" w:type="dxa"/>
                <w:gridSpan w:val="2"/>
              </w:tcPr>
            </w:tcPrChange>
          </w:tcPr>
          <w:p w14:paraId="4C9809DF" w14:textId="77777777" w:rsidR="007811C9" w:rsidRPr="00451BD4" w:rsidRDefault="007811C9" w:rsidP="00131E93">
            <w:pPr>
              <w:ind w:left="-108" w:right="-108"/>
              <w:jc w:val="center"/>
              <w:rPr>
                <w:rFonts w:cs="Arial"/>
                <w:sz w:val="18"/>
                <w:szCs w:val="18"/>
              </w:rPr>
            </w:pPr>
          </w:p>
        </w:tc>
        <w:tc>
          <w:tcPr>
            <w:tcW w:w="1076" w:type="dxa"/>
            <w:vAlign w:val="center"/>
            <w:tcPrChange w:id="559" w:author="Suman Guduru" w:date="2019-11-02T00:28:00Z">
              <w:tcPr>
                <w:tcW w:w="1076" w:type="dxa"/>
              </w:tcPr>
            </w:tcPrChange>
          </w:tcPr>
          <w:p w14:paraId="7FBF8461" w14:textId="77777777" w:rsidR="007811C9" w:rsidRPr="00451BD4" w:rsidRDefault="007811C9" w:rsidP="00131E93">
            <w:pPr>
              <w:ind w:left="-108" w:right="-108"/>
              <w:jc w:val="center"/>
              <w:rPr>
                <w:rFonts w:cs="Arial"/>
                <w:sz w:val="18"/>
                <w:szCs w:val="18"/>
              </w:rPr>
            </w:pPr>
          </w:p>
        </w:tc>
      </w:tr>
      <w:tr w:rsidR="007811C9" w:rsidRPr="00451BD4" w14:paraId="2AA497E4" w14:textId="77777777" w:rsidTr="1E8E8972">
        <w:trPr>
          <w:trHeight w:val="378"/>
          <w:jc w:val="center"/>
          <w:trPrChange w:id="560" w:author="Suman Guduru" w:date="2019-11-02T00:28:00Z">
            <w:trPr>
              <w:gridAfter w:val="0"/>
              <w:jc w:val="center"/>
            </w:trPr>
          </w:trPrChange>
        </w:trPr>
        <w:tc>
          <w:tcPr>
            <w:tcW w:w="843" w:type="dxa"/>
            <w:vAlign w:val="center"/>
            <w:tcPrChange w:id="561" w:author="Suman Guduru" w:date="2019-11-02T00:28:00Z">
              <w:tcPr>
                <w:tcW w:w="843" w:type="dxa"/>
              </w:tcPr>
            </w:tcPrChange>
          </w:tcPr>
          <w:p w14:paraId="358F8918" w14:textId="77777777" w:rsidR="007811C9" w:rsidRPr="00451BD4" w:rsidRDefault="007811C9" w:rsidP="00131E93">
            <w:pPr>
              <w:ind w:left="-108" w:right="-108"/>
              <w:jc w:val="center"/>
              <w:rPr>
                <w:rFonts w:cs="Arial"/>
                <w:sz w:val="18"/>
                <w:szCs w:val="18"/>
              </w:rPr>
            </w:pPr>
          </w:p>
        </w:tc>
        <w:tc>
          <w:tcPr>
            <w:tcW w:w="843" w:type="dxa"/>
            <w:vAlign w:val="center"/>
            <w:tcPrChange w:id="562" w:author="Suman Guduru" w:date="2019-11-02T00:28:00Z">
              <w:tcPr>
                <w:tcW w:w="843" w:type="dxa"/>
              </w:tcPr>
            </w:tcPrChange>
          </w:tcPr>
          <w:p w14:paraId="5E8B3E00" w14:textId="77777777" w:rsidR="007811C9" w:rsidRPr="00451BD4" w:rsidRDefault="00610A1E" w:rsidP="00131E93">
            <w:pPr>
              <w:ind w:left="-63" w:right="-108"/>
              <w:jc w:val="center"/>
              <w:rPr>
                <w:rFonts w:cs="Arial"/>
                <w:sz w:val="18"/>
                <w:szCs w:val="18"/>
              </w:rPr>
            </w:pPr>
            <w:r w:rsidRPr="00451BD4">
              <w:rPr>
                <w:rFonts w:cs="Arial"/>
                <w:sz w:val="18"/>
                <w:szCs w:val="18"/>
              </w:rPr>
              <w:t>4-9</w:t>
            </w:r>
          </w:p>
        </w:tc>
        <w:tc>
          <w:tcPr>
            <w:tcW w:w="843" w:type="dxa"/>
            <w:vAlign w:val="center"/>
            <w:tcPrChange w:id="563" w:author="Suman Guduru" w:date="2019-11-02T00:28:00Z">
              <w:tcPr>
                <w:tcW w:w="843" w:type="dxa"/>
                <w:gridSpan w:val="2"/>
              </w:tcPr>
            </w:tcPrChange>
          </w:tcPr>
          <w:p w14:paraId="1ED66F80"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64" w:author="Suman Guduru" w:date="2019-11-02T00:28:00Z">
              <w:tcPr>
                <w:tcW w:w="0" w:type="auto"/>
              </w:tcPr>
            </w:tcPrChange>
          </w:tcPr>
          <w:p w14:paraId="238051C0"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65" w:author="Suman Guduru" w:date="2019-11-02T00:28:00Z">
              <w:tcPr>
                <w:tcW w:w="1076" w:type="dxa"/>
                <w:gridSpan w:val="2"/>
              </w:tcPr>
            </w:tcPrChange>
          </w:tcPr>
          <w:p w14:paraId="0CCCFAD6"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66" w:author="Suman Guduru" w:date="2019-11-02T00:28:00Z">
              <w:tcPr>
                <w:tcW w:w="269" w:type="dxa"/>
                <w:tcBorders>
                  <w:top w:val="nil"/>
                  <w:bottom w:val="nil"/>
                </w:tcBorders>
              </w:tcPr>
            </w:tcPrChange>
          </w:tcPr>
          <w:p w14:paraId="2EBF8D2E" w14:textId="77777777" w:rsidR="007811C9" w:rsidRPr="00451BD4" w:rsidRDefault="007811C9" w:rsidP="00131E93">
            <w:pPr>
              <w:ind w:left="-108" w:right="-108"/>
              <w:jc w:val="center"/>
              <w:rPr>
                <w:rFonts w:cs="Arial"/>
                <w:sz w:val="18"/>
                <w:szCs w:val="18"/>
              </w:rPr>
            </w:pPr>
          </w:p>
        </w:tc>
        <w:tc>
          <w:tcPr>
            <w:tcW w:w="717" w:type="dxa"/>
            <w:vAlign w:val="center"/>
            <w:tcPrChange w:id="567" w:author="Suman Guduru" w:date="2019-11-02T00:28:00Z">
              <w:tcPr>
                <w:tcW w:w="717" w:type="dxa"/>
              </w:tcPr>
            </w:tcPrChange>
          </w:tcPr>
          <w:p w14:paraId="0597E259" w14:textId="77777777" w:rsidR="007811C9" w:rsidRPr="00451BD4" w:rsidRDefault="007811C9" w:rsidP="00131E93">
            <w:pPr>
              <w:ind w:left="-108" w:right="-108"/>
              <w:jc w:val="center"/>
              <w:rPr>
                <w:rFonts w:cs="Arial"/>
                <w:sz w:val="18"/>
                <w:szCs w:val="18"/>
              </w:rPr>
            </w:pPr>
          </w:p>
        </w:tc>
        <w:tc>
          <w:tcPr>
            <w:tcW w:w="717" w:type="dxa"/>
            <w:vAlign w:val="center"/>
            <w:tcPrChange w:id="568" w:author="Suman Guduru" w:date="2019-11-02T00:28:00Z">
              <w:tcPr>
                <w:tcW w:w="717" w:type="dxa"/>
                <w:gridSpan w:val="2"/>
              </w:tcPr>
            </w:tcPrChange>
          </w:tcPr>
          <w:p w14:paraId="2ED3327F" w14:textId="77777777" w:rsidR="007811C9" w:rsidRPr="00451BD4" w:rsidRDefault="007811C9" w:rsidP="00131E93">
            <w:pPr>
              <w:ind w:left="-108" w:right="-108"/>
              <w:jc w:val="center"/>
              <w:rPr>
                <w:rFonts w:cs="Arial"/>
                <w:sz w:val="18"/>
                <w:szCs w:val="18"/>
              </w:rPr>
            </w:pPr>
          </w:p>
        </w:tc>
        <w:tc>
          <w:tcPr>
            <w:tcW w:w="807" w:type="dxa"/>
            <w:vAlign w:val="center"/>
            <w:tcPrChange w:id="569" w:author="Suman Guduru" w:date="2019-11-02T00:28:00Z">
              <w:tcPr>
                <w:tcW w:w="807" w:type="dxa"/>
              </w:tcPr>
            </w:tcPrChange>
          </w:tcPr>
          <w:p w14:paraId="7744F485" w14:textId="77777777" w:rsidR="007811C9" w:rsidRPr="00451BD4" w:rsidRDefault="007811C9" w:rsidP="00131E93">
            <w:pPr>
              <w:ind w:left="-108" w:right="-108"/>
              <w:jc w:val="center"/>
              <w:rPr>
                <w:rFonts w:cs="Arial"/>
                <w:sz w:val="18"/>
                <w:szCs w:val="18"/>
              </w:rPr>
            </w:pPr>
          </w:p>
        </w:tc>
        <w:tc>
          <w:tcPr>
            <w:tcW w:w="986" w:type="dxa"/>
            <w:vAlign w:val="center"/>
            <w:tcPrChange w:id="570" w:author="Suman Guduru" w:date="2019-11-02T00:28:00Z">
              <w:tcPr>
                <w:tcW w:w="986" w:type="dxa"/>
                <w:gridSpan w:val="2"/>
              </w:tcPr>
            </w:tcPrChange>
          </w:tcPr>
          <w:p w14:paraId="2B658FF9" w14:textId="77777777" w:rsidR="007811C9" w:rsidRPr="00451BD4" w:rsidRDefault="007811C9" w:rsidP="00131E93">
            <w:pPr>
              <w:ind w:left="-108" w:right="-108"/>
              <w:jc w:val="center"/>
              <w:rPr>
                <w:rFonts w:cs="Arial"/>
                <w:sz w:val="18"/>
                <w:szCs w:val="18"/>
              </w:rPr>
            </w:pPr>
          </w:p>
        </w:tc>
        <w:tc>
          <w:tcPr>
            <w:tcW w:w="1076" w:type="dxa"/>
            <w:vAlign w:val="center"/>
            <w:tcPrChange w:id="571" w:author="Suman Guduru" w:date="2019-11-02T00:28:00Z">
              <w:tcPr>
                <w:tcW w:w="1076" w:type="dxa"/>
              </w:tcPr>
            </w:tcPrChange>
          </w:tcPr>
          <w:p w14:paraId="72510E75" w14:textId="77777777" w:rsidR="007811C9" w:rsidRPr="00451BD4" w:rsidRDefault="007811C9" w:rsidP="00131E93">
            <w:pPr>
              <w:ind w:left="-108" w:right="-108"/>
              <w:jc w:val="center"/>
              <w:rPr>
                <w:rFonts w:cs="Arial"/>
                <w:sz w:val="18"/>
                <w:szCs w:val="18"/>
              </w:rPr>
            </w:pPr>
          </w:p>
        </w:tc>
      </w:tr>
      <w:tr w:rsidR="007811C9" w:rsidRPr="00451BD4" w14:paraId="0912ABF5" w14:textId="77777777" w:rsidTr="1E8E8972">
        <w:trPr>
          <w:trHeight w:val="378"/>
          <w:jc w:val="center"/>
          <w:trPrChange w:id="572" w:author="Suman Guduru" w:date="2019-11-02T00:28:00Z">
            <w:trPr>
              <w:gridAfter w:val="0"/>
              <w:jc w:val="center"/>
            </w:trPr>
          </w:trPrChange>
        </w:trPr>
        <w:tc>
          <w:tcPr>
            <w:tcW w:w="843" w:type="dxa"/>
            <w:vAlign w:val="center"/>
            <w:tcPrChange w:id="573" w:author="Suman Guduru" w:date="2019-11-02T00:28:00Z">
              <w:tcPr>
                <w:tcW w:w="843" w:type="dxa"/>
              </w:tcPr>
            </w:tcPrChange>
          </w:tcPr>
          <w:p w14:paraId="0763C333" w14:textId="77777777" w:rsidR="007811C9" w:rsidRPr="00451BD4" w:rsidRDefault="007811C9" w:rsidP="00131E93">
            <w:pPr>
              <w:ind w:left="-108" w:right="-108"/>
              <w:jc w:val="center"/>
              <w:rPr>
                <w:rFonts w:cs="Arial"/>
                <w:sz w:val="18"/>
                <w:szCs w:val="18"/>
              </w:rPr>
            </w:pPr>
          </w:p>
        </w:tc>
        <w:tc>
          <w:tcPr>
            <w:tcW w:w="843" w:type="dxa"/>
            <w:vAlign w:val="center"/>
            <w:tcPrChange w:id="574" w:author="Suman Guduru" w:date="2019-11-02T00:28:00Z">
              <w:tcPr>
                <w:tcW w:w="843" w:type="dxa"/>
              </w:tcPr>
            </w:tcPrChange>
          </w:tcPr>
          <w:p w14:paraId="194425F0" w14:textId="77777777" w:rsidR="007811C9" w:rsidRPr="00451BD4" w:rsidRDefault="00610A1E" w:rsidP="00131E93">
            <w:pPr>
              <w:ind w:left="-63" w:right="-108"/>
              <w:jc w:val="center"/>
              <w:rPr>
                <w:rFonts w:cs="Arial"/>
                <w:sz w:val="18"/>
                <w:szCs w:val="18"/>
              </w:rPr>
            </w:pPr>
            <w:r w:rsidRPr="00451BD4">
              <w:rPr>
                <w:rFonts w:cs="Arial"/>
                <w:sz w:val="18"/>
                <w:szCs w:val="18"/>
              </w:rPr>
              <w:t>4-10</w:t>
            </w:r>
          </w:p>
        </w:tc>
        <w:tc>
          <w:tcPr>
            <w:tcW w:w="843" w:type="dxa"/>
            <w:vAlign w:val="center"/>
            <w:tcPrChange w:id="575" w:author="Suman Guduru" w:date="2019-11-02T00:28:00Z">
              <w:tcPr>
                <w:tcW w:w="843" w:type="dxa"/>
                <w:gridSpan w:val="2"/>
              </w:tcPr>
            </w:tcPrChange>
          </w:tcPr>
          <w:p w14:paraId="66703AAE"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576" w:author="Suman Guduru" w:date="2019-11-02T00:28:00Z">
              <w:tcPr>
                <w:tcW w:w="0" w:type="auto"/>
              </w:tcPr>
            </w:tcPrChange>
          </w:tcPr>
          <w:p w14:paraId="7A8824E3"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577" w:author="Suman Guduru" w:date="2019-11-02T00:28:00Z">
              <w:tcPr>
                <w:tcW w:w="1076" w:type="dxa"/>
                <w:gridSpan w:val="2"/>
              </w:tcPr>
            </w:tcPrChange>
          </w:tcPr>
          <w:p w14:paraId="53FC0616"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578" w:author="Suman Guduru" w:date="2019-11-02T00:28:00Z">
              <w:tcPr>
                <w:tcW w:w="269" w:type="dxa"/>
                <w:tcBorders>
                  <w:top w:val="nil"/>
                  <w:bottom w:val="nil"/>
                </w:tcBorders>
              </w:tcPr>
            </w:tcPrChange>
          </w:tcPr>
          <w:p w14:paraId="068249F2" w14:textId="77777777" w:rsidR="007811C9" w:rsidRPr="00451BD4" w:rsidRDefault="007811C9" w:rsidP="00131E93">
            <w:pPr>
              <w:ind w:left="-108" w:right="-108"/>
              <w:jc w:val="center"/>
              <w:rPr>
                <w:rFonts w:cs="Arial"/>
                <w:sz w:val="18"/>
                <w:szCs w:val="18"/>
              </w:rPr>
            </w:pPr>
          </w:p>
        </w:tc>
        <w:tc>
          <w:tcPr>
            <w:tcW w:w="717" w:type="dxa"/>
            <w:vAlign w:val="center"/>
            <w:tcPrChange w:id="579" w:author="Suman Guduru" w:date="2019-11-02T00:28:00Z">
              <w:tcPr>
                <w:tcW w:w="717" w:type="dxa"/>
              </w:tcPr>
            </w:tcPrChange>
          </w:tcPr>
          <w:p w14:paraId="4F5B751F" w14:textId="77777777" w:rsidR="007811C9" w:rsidRPr="00451BD4" w:rsidRDefault="007811C9" w:rsidP="00131E93">
            <w:pPr>
              <w:ind w:left="-108" w:right="-108"/>
              <w:jc w:val="center"/>
              <w:rPr>
                <w:rFonts w:cs="Arial"/>
                <w:sz w:val="18"/>
                <w:szCs w:val="18"/>
              </w:rPr>
            </w:pPr>
          </w:p>
        </w:tc>
        <w:tc>
          <w:tcPr>
            <w:tcW w:w="717" w:type="dxa"/>
            <w:vAlign w:val="center"/>
            <w:tcPrChange w:id="580" w:author="Suman Guduru" w:date="2019-11-02T00:28:00Z">
              <w:tcPr>
                <w:tcW w:w="717" w:type="dxa"/>
                <w:gridSpan w:val="2"/>
              </w:tcPr>
            </w:tcPrChange>
          </w:tcPr>
          <w:p w14:paraId="02A9068C" w14:textId="77777777" w:rsidR="007811C9" w:rsidRPr="00451BD4" w:rsidRDefault="007811C9" w:rsidP="00131E93">
            <w:pPr>
              <w:ind w:left="-108" w:right="-108"/>
              <w:jc w:val="center"/>
              <w:rPr>
                <w:rFonts w:cs="Arial"/>
                <w:sz w:val="18"/>
                <w:szCs w:val="18"/>
              </w:rPr>
            </w:pPr>
          </w:p>
        </w:tc>
        <w:tc>
          <w:tcPr>
            <w:tcW w:w="807" w:type="dxa"/>
            <w:vAlign w:val="center"/>
            <w:tcPrChange w:id="581" w:author="Suman Guduru" w:date="2019-11-02T00:28:00Z">
              <w:tcPr>
                <w:tcW w:w="807" w:type="dxa"/>
              </w:tcPr>
            </w:tcPrChange>
          </w:tcPr>
          <w:p w14:paraId="296CEBFF" w14:textId="77777777" w:rsidR="007811C9" w:rsidRPr="00451BD4" w:rsidRDefault="007811C9" w:rsidP="00131E93">
            <w:pPr>
              <w:ind w:left="-108" w:right="-108"/>
              <w:jc w:val="center"/>
              <w:rPr>
                <w:rFonts w:cs="Arial"/>
                <w:sz w:val="18"/>
                <w:szCs w:val="18"/>
              </w:rPr>
            </w:pPr>
          </w:p>
        </w:tc>
        <w:tc>
          <w:tcPr>
            <w:tcW w:w="986" w:type="dxa"/>
            <w:vAlign w:val="center"/>
            <w:tcPrChange w:id="582" w:author="Suman Guduru" w:date="2019-11-02T00:28:00Z">
              <w:tcPr>
                <w:tcW w:w="986" w:type="dxa"/>
                <w:gridSpan w:val="2"/>
              </w:tcPr>
            </w:tcPrChange>
          </w:tcPr>
          <w:p w14:paraId="52A665E3" w14:textId="77777777" w:rsidR="007811C9" w:rsidRPr="00451BD4" w:rsidRDefault="007811C9" w:rsidP="00131E93">
            <w:pPr>
              <w:ind w:left="-108" w:right="-108"/>
              <w:jc w:val="center"/>
              <w:rPr>
                <w:rFonts w:cs="Arial"/>
                <w:sz w:val="18"/>
                <w:szCs w:val="18"/>
              </w:rPr>
            </w:pPr>
          </w:p>
        </w:tc>
        <w:tc>
          <w:tcPr>
            <w:tcW w:w="1076" w:type="dxa"/>
            <w:vAlign w:val="center"/>
            <w:tcPrChange w:id="583" w:author="Suman Guduru" w:date="2019-11-02T00:28:00Z">
              <w:tcPr>
                <w:tcW w:w="1076" w:type="dxa"/>
              </w:tcPr>
            </w:tcPrChange>
          </w:tcPr>
          <w:p w14:paraId="549F948C" w14:textId="77777777" w:rsidR="007811C9" w:rsidRPr="00451BD4" w:rsidRDefault="007811C9" w:rsidP="00131E93">
            <w:pPr>
              <w:ind w:left="-108" w:right="-108"/>
              <w:jc w:val="center"/>
              <w:rPr>
                <w:rFonts w:cs="Arial"/>
                <w:sz w:val="18"/>
                <w:szCs w:val="18"/>
              </w:rPr>
            </w:pPr>
          </w:p>
        </w:tc>
      </w:tr>
      <w:tr w:rsidR="007811C9" w:rsidRPr="00451BD4" w14:paraId="24905F46" w14:textId="77777777" w:rsidTr="1E8E8972">
        <w:trPr>
          <w:trHeight w:val="378"/>
          <w:jc w:val="center"/>
          <w:trPrChange w:id="584" w:author="Suman Guduru" w:date="2019-11-02T00:28:00Z">
            <w:trPr>
              <w:gridAfter w:val="0"/>
              <w:jc w:val="center"/>
            </w:trPr>
          </w:trPrChange>
        </w:trPr>
        <w:tc>
          <w:tcPr>
            <w:tcW w:w="843" w:type="dxa"/>
            <w:vAlign w:val="center"/>
            <w:tcPrChange w:id="585" w:author="Suman Guduru" w:date="2019-11-02T00:28:00Z">
              <w:tcPr>
                <w:tcW w:w="843" w:type="dxa"/>
              </w:tcPr>
            </w:tcPrChange>
          </w:tcPr>
          <w:p w14:paraId="2C5B9B77" w14:textId="77777777" w:rsidR="007811C9" w:rsidRPr="00451BD4" w:rsidRDefault="007811C9" w:rsidP="00131E93">
            <w:pPr>
              <w:ind w:left="-108" w:right="-108"/>
              <w:jc w:val="center"/>
              <w:rPr>
                <w:rFonts w:cs="Arial"/>
                <w:sz w:val="18"/>
                <w:szCs w:val="18"/>
              </w:rPr>
            </w:pPr>
          </w:p>
        </w:tc>
        <w:tc>
          <w:tcPr>
            <w:tcW w:w="843" w:type="dxa"/>
            <w:vAlign w:val="center"/>
            <w:tcPrChange w:id="586" w:author="Suman Guduru" w:date="2019-11-02T00:28:00Z">
              <w:tcPr>
                <w:tcW w:w="843" w:type="dxa"/>
              </w:tcPr>
            </w:tcPrChange>
          </w:tcPr>
          <w:p w14:paraId="5167E651" w14:textId="77777777" w:rsidR="007811C9" w:rsidRPr="00451BD4" w:rsidRDefault="00610A1E" w:rsidP="00610A1E">
            <w:pPr>
              <w:ind w:left="-63" w:right="-108"/>
              <w:jc w:val="center"/>
              <w:rPr>
                <w:rFonts w:cs="Arial"/>
                <w:sz w:val="18"/>
                <w:szCs w:val="18"/>
              </w:rPr>
            </w:pPr>
            <w:r w:rsidRPr="00451BD4">
              <w:rPr>
                <w:rFonts w:cs="Arial"/>
                <w:sz w:val="18"/>
                <w:szCs w:val="18"/>
              </w:rPr>
              <w:t>4-11</w:t>
            </w:r>
          </w:p>
        </w:tc>
        <w:tc>
          <w:tcPr>
            <w:tcW w:w="843" w:type="dxa"/>
            <w:vAlign w:val="center"/>
            <w:tcPrChange w:id="587" w:author="Suman Guduru" w:date="2019-11-02T00:28:00Z">
              <w:tcPr>
                <w:tcW w:w="843" w:type="dxa"/>
                <w:gridSpan w:val="2"/>
              </w:tcPr>
            </w:tcPrChange>
          </w:tcPr>
          <w:p w14:paraId="19FB9336" w14:textId="77777777" w:rsidR="007811C9" w:rsidRPr="00451BD4" w:rsidRDefault="000F698B" w:rsidP="00131E93">
            <w:pPr>
              <w:ind w:left="-108" w:right="-108"/>
              <w:jc w:val="center"/>
              <w:rPr>
                <w:rFonts w:cs="Arial"/>
                <w:sz w:val="18"/>
                <w:szCs w:val="18"/>
              </w:rPr>
            </w:pPr>
            <w:r w:rsidRPr="00451BD4">
              <w:rPr>
                <w:rFonts w:cs="Arial"/>
                <w:sz w:val="18"/>
                <w:szCs w:val="18"/>
              </w:rPr>
              <w:t>2</w:t>
            </w:r>
          </w:p>
        </w:tc>
        <w:tc>
          <w:tcPr>
            <w:tcW w:w="1058" w:type="dxa"/>
            <w:tcPrChange w:id="588" w:author="Suman Guduru" w:date="2019-11-02T00:28:00Z">
              <w:tcPr>
                <w:tcW w:w="0" w:type="auto"/>
              </w:tcPr>
            </w:tcPrChange>
          </w:tcPr>
          <w:p w14:paraId="634B33AA" w14:textId="77777777" w:rsidR="007811C9" w:rsidRPr="00451BD4" w:rsidRDefault="000F698B" w:rsidP="00131E93">
            <w:pPr>
              <w:jc w:val="right"/>
              <w:rPr>
                <w:rFonts w:cs="Arial"/>
              </w:rPr>
            </w:pPr>
            <w:r w:rsidRPr="00451BD4">
              <w:rPr>
                <w:rFonts w:cs="Arial"/>
                <w:sz w:val="18"/>
                <w:szCs w:val="18"/>
              </w:rPr>
              <w:t>1</w:t>
            </w:r>
          </w:p>
        </w:tc>
        <w:tc>
          <w:tcPr>
            <w:tcW w:w="1076" w:type="dxa"/>
            <w:vAlign w:val="center"/>
            <w:tcPrChange w:id="589" w:author="Suman Guduru" w:date="2019-11-02T00:28:00Z">
              <w:tcPr>
                <w:tcW w:w="1076" w:type="dxa"/>
                <w:gridSpan w:val="2"/>
              </w:tcPr>
            </w:tcPrChange>
          </w:tcPr>
          <w:p w14:paraId="5709F1AC" w14:textId="103AB7E1" w:rsidR="007811C9" w:rsidRPr="00451BD4" w:rsidRDefault="00C863EE" w:rsidP="000F698B">
            <w:pPr>
              <w:ind w:left="-108" w:right="-108"/>
              <w:jc w:val="center"/>
              <w:rPr>
                <w:rFonts w:cs="Arial"/>
                <w:sz w:val="18"/>
                <w:szCs w:val="18"/>
              </w:rPr>
            </w:pPr>
            <w:r>
              <w:rPr>
                <w:rFonts w:cs="Arial"/>
                <w:sz w:val="18"/>
                <w:szCs w:val="18"/>
              </w:rPr>
              <w:t>1</w:t>
            </w:r>
            <w:r w:rsidR="007811C9" w:rsidRPr="00451BD4">
              <w:rPr>
                <w:rFonts w:cs="Arial"/>
                <w:sz w:val="18"/>
                <w:szCs w:val="18"/>
              </w:rPr>
              <w:t>4-</w:t>
            </w:r>
            <w:r w:rsidR="000F698B" w:rsidRPr="00451BD4">
              <w:rPr>
                <w:rFonts w:cs="Arial"/>
                <w:sz w:val="18"/>
                <w:szCs w:val="18"/>
              </w:rPr>
              <w:t>0</w:t>
            </w:r>
            <w:r>
              <w:rPr>
                <w:rFonts w:cs="Arial"/>
                <w:sz w:val="18"/>
                <w:szCs w:val="18"/>
              </w:rPr>
              <w:t>8</w:t>
            </w:r>
            <w:r w:rsidR="007811C9" w:rsidRPr="00451BD4">
              <w:rPr>
                <w:rFonts w:cs="Arial"/>
                <w:sz w:val="18"/>
                <w:szCs w:val="18"/>
              </w:rPr>
              <w:t>-1</w:t>
            </w:r>
            <w:r w:rsidR="000F698B" w:rsidRPr="00451BD4">
              <w:rPr>
                <w:rFonts w:cs="Arial"/>
                <w:sz w:val="18"/>
                <w:szCs w:val="18"/>
              </w:rPr>
              <w:t>8</w:t>
            </w:r>
          </w:p>
        </w:tc>
        <w:tc>
          <w:tcPr>
            <w:tcW w:w="269" w:type="dxa"/>
            <w:tcBorders>
              <w:top w:val="nil"/>
              <w:bottom w:val="nil"/>
            </w:tcBorders>
            <w:tcPrChange w:id="590" w:author="Suman Guduru" w:date="2019-11-02T00:28:00Z">
              <w:tcPr>
                <w:tcW w:w="269" w:type="dxa"/>
                <w:tcBorders>
                  <w:top w:val="nil"/>
                  <w:bottom w:val="nil"/>
                </w:tcBorders>
              </w:tcPr>
            </w:tcPrChange>
          </w:tcPr>
          <w:p w14:paraId="3389496C" w14:textId="77777777" w:rsidR="007811C9" w:rsidRPr="00451BD4" w:rsidRDefault="007811C9" w:rsidP="00131E93">
            <w:pPr>
              <w:ind w:left="-108" w:right="-108"/>
              <w:jc w:val="center"/>
              <w:rPr>
                <w:rFonts w:cs="Arial"/>
                <w:sz w:val="18"/>
                <w:szCs w:val="18"/>
              </w:rPr>
            </w:pPr>
          </w:p>
        </w:tc>
        <w:tc>
          <w:tcPr>
            <w:tcW w:w="717" w:type="dxa"/>
            <w:vAlign w:val="center"/>
            <w:tcPrChange w:id="591" w:author="Suman Guduru" w:date="2019-11-02T00:28:00Z">
              <w:tcPr>
                <w:tcW w:w="717" w:type="dxa"/>
              </w:tcPr>
            </w:tcPrChange>
          </w:tcPr>
          <w:p w14:paraId="34D28A54" w14:textId="77777777" w:rsidR="007811C9" w:rsidRPr="00451BD4" w:rsidRDefault="007811C9" w:rsidP="00131E93">
            <w:pPr>
              <w:ind w:left="-108" w:right="-108"/>
              <w:jc w:val="center"/>
              <w:rPr>
                <w:rFonts w:cs="Arial"/>
                <w:sz w:val="18"/>
                <w:szCs w:val="18"/>
              </w:rPr>
            </w:pPr>
          </w:p>
        </w:tc>
        <w:tc>
          <w:tcPr>
            <w:tcW w:w="717" w:type="dxa"/>
            <w:vAlign w:val="center"/>
            <w:tcPrChange w:id="592" w:author="Suman Guduru" w:date="2019-11-02T00:28:00Z">
              <w:tcPr>
                <w:tcW w:w="717" w:type="dxa"/>
                <w:gridSpan w:val="2"/>
              </w:tcPr>
            </w:tcPrChange>
          </w:tcPr>
          <w:p w14:paraId="0C11870B" w14:textId="77777777" w:rsidR="007811C9" w:rsidRPr="00451BD4" w:rsidRDefault="007811C9" w:rsidP="00131E93">
            <w:pPr>
              <w:ind w:left="-108" w:right="-108"/>
              <w:jc w:val="center"/>
              <w:rPr>
                <w:rFonts w:cs="Arial"/>
                <w:sz w:val="18"/>
                <w:szCs w:val="18"/>
              </w:rPr>
            </w:pPr>
          </w:p>
        </w:tc>
        <w:tc>
          <w:tcPr>
            <w:tcW w:w="807" w:type="dxa"/>
            <w:vAlign w:val="center"/>
            <w:tcPrChange w:id="593" w:author="Suman Guduru" w:date="2019-11-02T00:28:00Z">
              <w:tcPr>
                <w:tcW w:w="807" w:type="dxa"/>
              </w:tcPr>
            </w:tcPrChange>
          </w:tcPr>
          <w:p w14:paraId="17767243" w14:textId="77777777" w:rsidR="007811C9" w:rsidRPr="00451BD4" w:rsidRDefault="007811C9" w:rsidP="00131E93">
            <w:pPr>
              <w:ind w:left="-108" w:right="-108"/>
              <w:jc w:val="center"/>
              <w:rPr>
                <w:rFonts w:cs="Arial"/>
                <w:sz w:val="18"/>
                <w:szCs w:val="18"/>
              </w:rPr>
            </w:pPr>
          </w:p>
        </w:tc>
        <w:tc>
          <w:tcPr>
            <w:tcW w:w="986" w:type="dxa"/>
            <w:vAlign w:val="center"/>
            <w:tcPrChange w:id="594" w:author="Suman Guduru" w:date="2019-11-02T00:28:00Z">
              <w:tcPr>
                <w:tcW w:w="986" w:type="dxa"/>
                <w:gridSpan w:val="2"/>
              </w:tcPr>
            </w:tcPrChange>
          </w:tcPr>
          <w:p w14:paraId="360A2FD5" w14:textId="77777777" w:rsidR="007811C9" w:rsidRPr="00451BD4" w:rsidRDefault="007811C9" w:rsidP="00131E93">
            <w:pPr>
              <w:ind w:left="-108" w:right="-108"/>
              <w:jc w:val="center"/>
              <w:rPr>
                <w:rFonts w:cs="Arial"/>
                <w:sz w:val="18"/>
                <w:szCs w:val="18"/>
              </w:rPr>
            </w:pPr>
          </w:p>
        </w:tc>
        <w:tc>
          <w:tcPr>
            <w:tcW w:w="1076" w:type="dxa"/>
            <w:vAlign w:val="center"/>
            <w:tcPrChange w:id="595" w:author="Suman Guduru" w:date="2019-11-02T00:28:00Z">
              <w:tcPr>
                <w:tcW w:w="1076" w:type="dxa"/>
              </w:tcPr>
            </w:tcPrChange>
          </w:tcPr>
          <w:p w14:paraId="3FD9E0C3" w14:textId="77777777" w:rsidR="007811C9" w:rsidRPr="00451BD4" w:rsidRDefault="007811C9" w:rsidP="00131E93">
            <w:pPr>
              <w:ind w:left="-108" w:right="-108"/>
              <w:jc w:val="center"/>
              <w:rPr>
                <w:rFonts w:cs="Arial"/>
                <w:sz w:val="18"/>
                <w:szCs w:val="18"/>
              </w:rPr>
            </w:pPr>
          </w:p>
        </w:tc>
      </w:tr>
      <w:tr w:rsidR="00C863EE" w:rsidRPr="00451BD4" w14:paraId="17734072" w14:textId="77777777" w:rsidTr="1E8E8972">
        <w:trPr>
          <w:trHeight w:val="378"/>
          <w:jc w:val="center"/>
          <w:trPrChange w:id="596" w:author="Suman Guduru" w:date="2019-11-02T00:28:00Z">
            <w:trPr>
              <w:gridAfter w:val="0"/>
              <w:jc w:val="center"/>
            </w:trPr>
          </w:trPrChange>
        </w:trPr>
        <w:tc>
          <w:tcPr>
            <w:tcW w:w="843" w:type="dxa"/>
            <w:vAlign w:val="center"/>
            <w:tcPrChange w:id="597" w:author="Suman Guduru" w:date="2019-11-02T00:28:00Z">
              <w:tcPr>
                <w:tcW w:w="843" w:type="dxa"/>
              </w:tcPr>
            </w:tcPrChange>
          </w:tcPr>
          <w:p w14:paraId="51A3D061" w14:textId="77777777" w:rsidR="00C863EE" w:rsidRPr="00451BD4" w:rsidRDefault="00C863EE" w:rsidP="00C863EE">
            <w:pPr>
              <w:ind w:left="-108" w:right="-108"/>
              <w:jc w:val="center"/>
              <w:rPr>
                <w:rFonts w:cs="Arial"/>
                <w:sz w:val="18"/>
                <w:szCs w:val="18"/>
              </w:rPr>
            </w:pPr>
          </w:p>
        </w:tc>
        <w:tc>
          <w:tcPr>
            <w:tcW w:w="843" w:type="dxa"/>
            <w:vAlign w:val="center"/>
            <w:tcPrChange w:id="598" w:author="Suman Guduru" w:date="2019-11-02T00:28:00Z">
              <w:tcPr>
                <w:tcW w:w="843" w:type="dxa"/>
              </w:tcPr>
            </w:tcPrChange>
          </w:tcPr>
          <w:p w14:paraId="147DEBD0" w14:textId="77777777" w:rsidR="00C863EE" w:rsidRPr="00451BD4" w:rsidRDefault="00C863EE" w:rsidP="00C863EE">
            <w:pPr>
              <w:ind w:left="-63" w:right="-108"/>
              <w:jc w:val="center"/>
              <w:rPr>
                <w:rFonts w:cs="Arial"/>
                <w:sz w:val="18"/>
                <w:szCs w:val="18"/>
              </w:rPr>
            </w:pPr>
            <w:r w:rsidRPr="00451BD4">
              <w:rPr>
                <w:rFonts w:cs="Arial"/>
                <w:sz w:val="18"/>
                <w:szCs w:val="18"/>
              </w:rPr>
              <w:t>4-12</w:t>
            </w:r>
          </w:p>
        </w:tc>
        <w:tc>
          <w:tcPr>
            <w:tcW w:w="843" w:type="dxa"/>
            <w:vAlign w:val="center"/>
            <w:tcPrChange w:id="599" w:author="Suman Guduru" w:date="2019-11-02T00:28:00Z">
              <w:tcPr>
                <w:tcW w:w="843" w:type="dxa"/>
                <w:gridSpan w:val="2"/>
              </w:tcPr>
            </w:tcPrChange>
          </w:tcPr>
          <w:p w14:paraId="3DCC447C" w14:textId="77777777" w:rsidR="00C863EE" w:rsidRPr="00451BD4" w:rsidRDefault="00C863EE" w:rsidP="00C863EE">
            <w:pPr>
              <w:ind w:left="-108" w:right="-108"/>
              <w:jc w:val="center"/>
              <w:rPr>
                <w:rFonts w:cs="Arial"/>
                <w:sz w:val="18"/>
                <w:szCs w:val="18"/>
              </w:rPr>
            </w:pPr>
            <w:r w:rsidRPr="00451BD4">
              <w:rPr>
                <w:rFonts w:cs="Arial"/>
                <w:sz w:val="18"/>
                <w:szCs w:val="18"/>
              </w:rPr>
              <w:t>2</w:t>
            </w:r>
          </w:p>
        </w:tc>
        <w:tc>
          <w:tcPr>
            <w:tcW w:w="1058" w:type="dxa"/>
            <w:tcPrChange w:id="600" w:author="Suman Guduru" w:date="2019-11-02T00:28:00Z">
              <w:tcPr>
                <w:tcW w:w="0" w:type="auto"/>
              </w:tcPr>
            </w:tcPrChange>
          </w:tcPr>
          <w:p w14:paraId="606C0C2E" w14:textId="77777777" w:rsidR="00C863EE" w:rsidRPr="00451BD4" w:rsidRDefault="00C863EE" w:rsidP="00C863EE">
            <w:pPr>
              <w:jc w:val="right"/>
              <w:rPr>
                <w:rFonts w:cs="Arial"/>
              </w:rPr>
            </w:pPr>
            <w:r w:rsidRPr="00451BD4">
              <w:rPr>
                <w:rFonts w:cs="Arial"/>
                <w:sz w:val="18"/>
                <w:szCs w:val="18"/>
              </w:rPr>
              <w:t>1</w:t>
            </w:r>
          </w:p>
        </w:tc>
        <w:tc>
          <w:tcPr>
            <w:tcW w:w="1076" w:type="dxa"/>
            <w:vAlign w:val="center"/>
            <w:tcPrChange w:id="601" w:author="Suman Guduru" w:date="2019-11-02T00:28:00Z">
              <w:tcPr>
                <w:tcW w:w="1076" w:type="dxa"/>
                <w:gridSpan w:val="2"/>
              </w:tcPr>
            </w:tcPrChange>
          </w:tcPr>
          <w:p w14:paraId="2C1C3753" w14:textId="14A4A60B" w:rsidR="00C863EE" w:rsidRPr="00451BD4" w:rsidRDefault="00C863EE" w:rsidP="00C863EE">
            <w:pPr>
              <w:ind w:left="-108" w:right="-108"/>
              <w:jc w:val="center"/>
              <w:rPr>
                <w:rFonts w:cs="Arial"/>
                <w:sz w:val="18"/>
                <w:szCs w:val="18"/>
              </w:rPr>
            </w:pPr>
            <w:r>
              <w:rPr>
                <w:rFonts w:cs="Arial"/>
                <w:sz w:val="18"/>
                <w:szCs w:val="18"/>
              </w:rPr>
              <w:t>1</w:t>
            </w:r>
            <w:r w:rsidRPr="00451BD4">
              <w:rPr>
                <w:rFonts w:cs="Arial"/>
                <w:sz w:val="18"/>
                <w:szCs w:val="18"/>
              </w:rPr>
              <w:t>4-0</w:t>
            </w:r>
            <w:r>
              <w:rPr>
                <w:rFonts w:cs="Arial"/>
                <w:sz w:val="18"/>
                <w:szCs w:val="18"/>
              </w:rPr>
              <w:t>8</w:t>
            </w:r>
            <w:r w:rsidRPr="00451BD4">
              <w:rPr>
                <w:rFonts w:cs="Arial"/>
                <w:sz w:val="18"/>
                <w:szCs w:val="18"/>
              </w:rPr>
              <w:t>-18</w:t>
            </w:r>
          </w:p>
        </w:tc>
        <w:tc>
          <w:tcPr>
            <w:tcW w:w="269" w:type="dxa"/>
            <w:tcBorders>
              <w:top w:val="nil"/>
              <w:bottom w:val="nil"/>
            </w:tcBorders>
            <w:tcPrChange w:id="602" w:author="Suman Guduru" w:date="2019-11-02T00:28:00Z">
              <w:tcPr>
                <w:tcW w:w="269" w:type="dxa"/>
                <w:tcBorders>
                  <w:top w:val="nil"/>
                  <w:bottom w:val="nil"/>
                </w:tcBorders>
              </w:tcPr>
            </w:tcPrChange>
          </w:tcPr>
          <w:p w14:paraId="5183333C" w14:textId="77777777" w:rsidR="00C863EE" w:rsidRPr="00451BD4" w:rsidRDefault="00C863EE" w:rsidP="00C863EE">
            <w:pPr>
              <w:ind w:left="-108" w:right="-108"/>
              <w:jc w:val="center"/>
              <w:rPr>
                <w:rFonts w:cs="Arial"/>
                <w:sz w:val="18"/>
                <w:szCs w:val="18"/>
              </w:rPr>
            </w:pPr>
          </w:p>
        </w:tc>
        <w:tc>
          <w:tcPr>
            <w:tcW w:w="717" w:type="dxa"/>
            <w:vAlign w:val="center"/>
            <w:tcPrChange w:id="603" w:author="Suman Guduru" w:date="2019-11-02T00:28:00Z">
              <w:tcPr>
                <w:tcW w:w="717" w:type="dxa"/>
              </w:tcPr>
            </w:tcPrChange>
          </w:tcPr>
          <w:p w14:paraId="31515499" w14:textId="77777777" w:rsidR="00C863EE" w:rsidRPr="00451BD4" w:rsidRDefault="00C863EE" w:rsidP="00C863EE">
            <w:pPr>
              <w:ind w:left="-108" w:right="-108"/>
              <w:jc w:val="center"/>
              <w:rPr>
                <w:rFonts w:cs="Arial"/>
                <w:sz w:val="18"/>
                <w:szCs w:val="18"/>
              </w:rPr>
            </w:pPr>
          </w:p>
        </w:tc>
        <w:tc>
          <w:tcPr>
            <w:tcW w:w="717" w:type="dxa"/>
            <w:vAlign w:val="center"/>
            <w:tcPrChange w:id="604" w:author="Suman Guduru" w:date="2019-11-02T00:28:00Z">
              <w:tcPr>
                <w:tcW w:w="717" w:type="dxa"/>
                <w:gridSpan w:val="2"/>
              </w:tcPr>
            </w:tcPrChange>
          </w:tcPr>
          <w:p w14:paraId="18273638" w14:textId="77777777" w:rsidR="00C863EE" w:rsidRPr="00451BD4" w:rsidRDefault="00C863EE" w:rsidP="00C863EE">
            <w:pPr>
              <w:ind w:left="-108" w:right="-108"/>
              <w:jc w:val="center"/>
              <w:rPr>
                <w:rFonts w:cs="Arial"/>
                <w:sz w:val="18"/>
                <w:szCs w:val="18"/>
              </w:rPr>
            </w:pPr>
          </w:p>
        </w:tc>
        <w:tc>
          <w:tcPr>
            <w:tcW w:w="807" w:type="dxa"/>
            <w:vAlign w:val="center"/>
            <w:tcPrChange w:id="605" w:author="Suman Guduru" w:date="2019-11-02T00:28:00Z">
              <w:tcPr>
                <w:tcW w:w="807" w:type="dxa"/>
              </w:tcPr>
            </w:tcPrChange>
          </w:tcPr>
          <w:p w14:paraId="3357C482" w14:textId="77777777" w:rsidR="00C863EE" w:rsidRPr="00451BD4" w:rsidRDefault="00C863EE" w:rsidP="00C863EE">
            <w:pPr>
              <w:ind w:left="-108" w:right="-108"/>
              <w:jc w:val="center"/>
              <w:rPr>
                <w:rFonts w:cs="Arial"/>
                <w:sz w:val="18"/>
                <w:szCs w:val="18"/>
              </w:rPr>
            </w:pPr>
          </w:p>
        </w:tc>
        <w:tc>
          <w:tcPr>
            <w:tcW w:w="986" w:type="dxa"/>
            <w:vAlign w:val="center"/>
            <w:tcPrChange w:id="606" w:author="Suman Guduru" w:date="2019-11-02T00:28:00Z">
              <w:tcPr>
                <w:tcW w:w="986" w:type="dxa"/>
                <w:gridSpan w:val="2"/>
              </w:tcPr>
            </w:tcPrChange>
          </w:tcPr>
          <w:p w14:paraId="491A719D" w14:textId="77777777" w:rsidR="00C863EE" w:rsidRPr="00451BD4" w:rsidRDefault="00C863EE" w:rsidP="00C863EE">
            <w:pPr>
              <w:ind w:left="-108" w:right="-108"/>
              <w:jc w:val="center"/>
              <w:rPr>
                <w:rFonts w:cs="Arial"/>
                <w:sz w:val="18"/>
                <w:szCs w:val="18"/>
              </w:rPr>
            </w:pPr>
          </w:p>
        </w:tc>
        <w:tc>
          <w:tcPr>
            <w:tcW w:w="1076" w:type="dxa"/>
            <w:vAlign w:val="center"/>
            <w:tcPrChange w:id="607" w:author="Suman Guduru" w:date="2019-11-02T00:28:00Z">
              <w:tcPr>
                <w:tcW w:w="1076" w:type="dxa"/>
              </w:tcPr>
            </w:tcPrChange>
          </w:tcPr>
          <w:p w14:paraId="16856B54" w14:textId="77777777" w:rsidR="00C863EE" w:rsidRPr="00451BD4" w:rsidRDefault="00C863EE" w:rsidP="00C863EE">
            <w:pPr>
              <w:ind w:left="-108" w:right="-108"/>
              <w:jc w:val="center"/>
              <w:rPr>
                <w:rFonts w:cs="Arial"/>
                <w:sz w:val="18"/>
                <w:szCs w:val="18"/>
              </w:rPr>
            </w:pPr>
          </w:p>
        </w:tc>
      </w:tr>
      <w:tr w:rsidR="00C863EE" w:rsidRPr="00451BD4" w14:paraId="0EECF85F" w14:textId="77777777" w:rsidTr="1E8E8972">
        <w:trPr>
          <w:trHeight w:val="378"/>
          <w:jc w:val="center"/>
          <w:trPrChange w:id="608" w:author="Suman Guduru" w:date="2019-11-02T00:28:00Z">
            <w:trPr>
              <w:gridAfter w:val="0"/>
              <w:jc w:val="center"/>
            </w:trPr>
          </w:trPrChange>
        </w:trPr>
        <w:tc>
          <w:tcPr>
            <w:tcW w:w="843" w:type="dxa"/>
            <w:vAlign w:val="center"/>
            <w:tcPrChange w:id="609" w:author="Suman Guduru" w:date="2019-11-02T00:28:00Z">
              <w:tcPr>
                <w:tcW w:w="843" w:type="dxa"/>
              </w:tcPr>
            </w:tcPrChange>
          </w:tcPr>
          <w:p w14:paraId="3B7C2178" w14:textId="77777777" w:rsidR="00C863EE" w:rsidRPr="00451BD4" w:rsidRDefault="00C863EE" w:rsidP="00C863EE">
            <w:pPr>
              <w:ind w:left="-108" w:right="-108"/>
              <w:jc w:val="center"/>
              <w:rPr>
                <w:rFonts w:cs="Arial"/>
                <w:sz w:val="18"/>
                <w:szCs w:val="18"/>
              </w:rPr>
            </w:pPr>
          </w:p>
        </w:tc>
        <w:tc>
          <w:tcPr>
            <w:tcW w:w="843" w:type="dxa"/>
            <w:vAlign w:val="center"/>
            <w:tcPrChange w:id="610" w:author="Suman Guduru" w:date="2019-11-02T00:28:00Z">
              <w:tcPr>
                <w:tcW w:w="843" w:type="dxa"/>
              </w:tcPr>
            </w:tcPrChange>
          </w:tcPr>
          <w:p w14:paraId="241CBA15" w14:textId="77777777" w:rsidR="00C863EE" w:rsidRPr="00451BD4" w:rsidRDefault="00C863EE" w:rsidP="00C863EE">
            <w:pPr>
              <w:ind w:left="-63" w:right="-108"/>
              <w:jc w:val="center"/>
              <w:rPr>
                <w:rFonts w:cs="Arial"/>
                <w:sz w:val="18"/>
                <w:szCs w:val="18"/>
              </w:rPr>
            </w:pPr>
            <w:r w:rsidRPr="00451BD4">
              <w:rPr>
                <w:rFonts w:cs="Arial"/>
                <w:sz w:val="18"/>
                <w:szCs w:val="18"/>
              </w:rPr>
              <w:t>4-13</w:t>
            </w:r>
          </w:p>
        </w:tc>
        <w:tc>
          <w:tcPr>
            <w:tcW w:w="843" w:type="dxa"/>
            <w:vAlign w:val="center"/>
            <w:tcPrChange w:id="611" w:author="Suman Guduru" w:date="2019-11-02T00:28:00Z">
              <w:tcPr>
                <w:tcW w:w="843" w:type="dxa"/>
                <w:gridSpan w:val="2"/>
              </w:tcPr>
            </w:tcPrChange>
          </w:tcPr>
          <w:p w14:paraId="7D1B8806" w14:textId="77777777" w:rsidR="00C863EE" w:rsidRPr="00451BD4" w:rsidRDefault="00C863EE" w:rsidP="00C863EE">
            <w:pPr>
              <w:ind w:left="-108" w:right="-108"/>
              <w:jc w:val="center"/>
              <w:rPr>
                <w:rFonts w:cs="Arial"/>
                <w:sz w:val="18"/>
                <w:szCs w:val="18"/>
              </w:rPr>
            </w:pPr>
            <w:r w:rsidRPr="00451BD4">
              <w:rPr>
                <w:rFonts w:cs="Arial"/>
                <w:sz w:val="18"/>
                <w:szCs w:val="18"/>
              </w:rPr>
              <w:t>2</w:t>
            </w:r>
          </w:p>
        </w:tc>
        <w:tc>
          <w:tcPr>
            <w:tcW w:w="1058" w:type="dxa"/>
            <w:tcPrChange w:id="612" w:author="Suman Guduru" w:date="2019-11-02T00:28:00Z">
              <w:tcPr>
                <w:tcW w:w="0" w:type="auto"/>
              </w:tcPr>
            </w:tcPrChange>
          </w:tcPr>
          <w:p w14:paraId="243E4A90" w14:textId="77777777" w:rsidR="00C863EE" w:rsidRPr="00451BD4" w:rsidRDefault="00C863EE" w:rsidP="00C863EE">
            <w:pPr>
              <w:jc w:val="right"/>
              <w:rPr>
                <w:rFonts w:cs="Arial"/>
              </w:rPr>
            </w:pPr>
            <w:r w:rsidRPr="00451BD4">
              <w:rPr>
                <w:rFonts w:cs="Arial"/>
                <w:sz w:val="18"/>
                <w:szCs w:val="18"/>
              </w:rPr>
              <w:t>1</w:t>
            </w:r>
          </w:p>
        </w:tc>
        <w:tc>
          <w:tcPr>
            <w:tcW w:w="1076" w:type="dxa"/>
            <w:vAlign w:val="center"/>
            <w:tcPrChange w:id="613" w:author="Suman Guduru" w:date="2019-11-02T00:28:00Z">
              <w:tcPr>
                <w:tcW w:w="1076" w:type="dxa"/>
                <w:gridSpan w:val="2"/>
              </w:tcPr>
            </w:tcPrChange>
          </w:tcPr>
          <w:p w14:paraId="04BF3DDF" w14:textId="611EAA70" w:rsidR="00C863EE" w:rsidRPr="00451BD4" w:rsidRDefault="00C863EE" w:rsidP="00C863EE">
            <w:pPr>
              <w:ind w:left="-108" w:right="-108"/>
              <w:jc w:val="center"/>
              <w:rPr>
                <w:rFonts w:cs="Arial"/>
                <w:sz w:val="18"/>
                <w:szCs w:val="18"/>
              </w:rPr>
            </w:pPr>
            <w:r>
              <w:rPr>
                <w:rFonts w:cs="Arial"/>
                <w:sz w:val="18"/>
                <w:szCs w:val="18"/>
              </w:rPr>
              <w:t>1</w:t>
            </w:r>
            <w:r w:rsidRPr="00451BD4">
              <w:rPr>
                <w:rFonts w:cs="Arial"/>
                <w:sz w:val="18"/>
                <w:szCs w:val="18"/>
              </w:rPr>
              <w:t>4-0</w:t>
            </w:r>
            <w:r>
              <w:rPr>
                <w:rFonts w:cs="Arial"/>
                <w:sz w:val="18"/>
                <w:szCs w:val="18"/>
              </w:rPr>
              <w:t>8</w:t>
            </w:r>
            <w:r w:rsidRPr="00451BD4">
              <w:rPr>
                <w:rFonts w:cs="Arial"/>
                <w:sz w:val="18"/>
                <w:szCs w:val="18"/>
              </w:rPr>
              <w:t>-18</w:t>
            </w:r>
          </w:p>
        </w:tc>
        <w:tc>
          <w:tcPr>
            <w:tcW w:w="269" w:type="dxa"/>
            <w:tcBorders>
              <w:top w:val="nil"/>
              <w:bottom w:val="nil"/>
            </w:tcBorders>
            <w:tcPrChange w:id="614" w:author="Suman Guduru" w:date="2019-11-02T00:28:00Z">
              <w:tcPr>
                <w:tcW w:w="269" w:type="dxa"/>
                <w:tcBorders>
                  <w:top w:val="nil"/>
                  <w:bottom w:val="nil"/>
                </w:tcBorders>
              </w:tcPr>
            </w:tcPrChange>
          </w:tcPr>
          <w:p w14:paraId="37B55965" w14:textId="77777777" w:rsidR="00C863EE" w:rsidRPr="00451BD4" w:rsidRDefault="00C863EE" w:rsidP="00C863EE">
            <w:pPr>
              <w:ind w:left="-108" w:right="-108"/>
              <w:jc w:val="center"/>
              <w:rPr>
                <w:rFonts w:cs="Arial"/>
                <w:sz w:val="18"/>
                <w:szCs w:val="18"/>
              </w:rPr>
            </w:pPr>
          </w:p>
        </w:tc>
        <w:tc>
          <w:tcPr>
            <w:tcW w:w="717" w:type="dxa"/>
            <w:vAlign w:val="center"/>
            <w:tcPrChange w:id="615" w:author="Suman Guduru" w:date="2019-11-02T00:28:00Z">
              <w:tcPr>
                <w:tcW w:w="717" w:type="dxa"/>
              </w:tcPr>
            </w:tcPrChange>
          </w:tcPr>
          <w:p w14:paraId="4333592C" w14:textId="77777777" w:rsidR="00C863EE" w:rsidRPr="00451BD4" w:rsidRDefault="00C863EE" w:rsidP="00C863EE">
            <w:pPr>
              <w:ind w:left="-108" w:right="-108"/>
              <w:jc w:val="center"/>
              <w:rPr>
                <w:rFonts w:cs="Arial"/>
                <w:sz w:val="18"/>
                <w:szCs w:val="18"/>
              </w:rPr>
            </w:pPr>
          </w:p>
        </w:tc>
        <w:tc>
          <w:tcPr>
            <w:tcW w:w="717" w:type="dxa"/>
            <w:vAlign w:val="center"/>
            <w:tcPrChange w:id="616" w:author="Suman Guduru" w:date="2019-11-02T00:28:00Z">
              <w:tcPr>
                <w:tcW w:w="717" w:type="dxa"/>
                <w:gridSpan w:val="2"/>
              </w:tcPr>
            </w:tcPrChange>
          </w:tcPr>
          <w:p w14:paraId="23F0D2E4" w14:textId="77777777" w:rsidR="00C863EE" w:rsidRPr="00451BD4" w:rsidRDefault="00C863EE" w:rsidP="00C863EE">
            <w:pPr>
              <w:ind w:left="-108" w:right="-108"/>
              <w:jc w:val="center"/>
              <w:rPr>
                <w:rFonts w:cs="Arial"/>
                <w:sz w:val="18"/>
                <w:szCs w:val="18"/>
              </w:rPr>
            </w:pPr>
          </w:p>
        </w:tc>
        <w:tc>
          <w:tcPr>
            <w:tcW w:w="807" w:type="dxa"/>
            <w:vAlign w:val="center"/>
            <w:tcPrChange w:id="617" w:author="Suman Guduru" w:date="2019-11-02T00:28:00Z">
              <w:tcPr>
                <w:tcW w:w="807" w:type="dxa"/>
              </w:tcPr>
            </w:tcPrChange>
          </w:tcPr>
          <w:p w14:paraId="68D72980" w14:textId="77777777" w:rsidR="00C863EE" w:rsidRPr="00451BD4" w:rsidRDefault="00C863EE" w:rsidP="00C863EE">
            <w:pPr>
              <w:ind w:left="-108" w:right="-108"/>
              <w:jc w:val="center"/>
              <w:rPr>
                <w:rFonts w:cs="Arial"/>
                <w:sz w:val="18"/>
                <w:szCs w:val="18"/>
              </w:rPr>
            </w:pPr>
          </w:p>
        </w:tc>
        <w:tc>
          <w:tcPr>
            <w:tcW w:w="986" w:type="dxa"/>
            <w:vAlign w:val="center"/>
            <w:tcPrChange w:id="618" w:author="Suman Guduru" w:date="2019-11-02T00:28:00Z">
              <w:tcPr>
                <w:tcW w:w="986" w:type="dxa"/>
                <w:gridSpan w:val="2"/>
              </w:tcPr>
            </w:tcPrChange>
          </w:tcPr>
          <w:p w14:paraId="216007F1" w14:textId="77777777" w:rsidR="00C863EE" w:rsidRPr="00451BD4" w:rsidRDefault="00C863EE" w:rsidP="00C863EE">
            <w:pPr>
              <w:ind w:left="-108" w:right="-108"/>
              <w:jc w:val="center"/>
              <w:rPr>
                <w:rFonts w:cs="Arial"/>
                <w:sz w:val="18"/>
                <w:szCs w:val="18"/>
              </w:rPr>
            </w:pPr>
          </w:p>
        </w:tc>
        <w:tc>
          <w:tcPr>
            <w:tcW w:w="1076" w:type="dxa"/>
            <w:vAlign w:val="center"/>
            <w:tcPrChange w:id="619" w:author="Suman Guduru" w:date="2019-11-02T00:28:00Z">
              <w:tcPr>
                <w:tcW w:w="1076" w:type="dxa"/>
              </w:tcPr>
            </w:tcPrChange>
          </w:tcPr>
          <w:p w14:paraId="7C1D665D" w14:textId="77777777" w:rsidR="00C863EE" w:rsidRPr="00451BD4" w:rsidRDefault="00C863EE" w:rsidP="00C863EE">
            <w:pPr>
              <w:ind w:left="-108" w:right="-108"/>
              <w:jc w:val="center"/>
              <w:rPr>
                <w:rFonts w:cs="Arial"/>
                <w:sz w:val="18"/>
                <w:szCs w:val="18"/>
              </w:rPr>
            </w:pPr>
          </w:p>
        </w:tc>
      </w:tr>
      <w:tr w:rsidR="007811C9" w:rsidRPr="00451BD4" w14:paraId="5B56A091" w14:textId="77777777" w:rsidTr="1E8E8972">
        <w:trPr>
          <w:trHeight w:val="378"/>
          <w:jc w:val="center"/>
          <w:trPrChange w:id="620" w:author="Suman Guduru" w:date="2019-11-02T00:28:00Z">
            <w:trPr>
              <w:gridAfter w:val="0"/>
              <w:jc w:val="center"/>
            </w:trPr>
          </w:trPrChange>
        </w:trPr>
        <w:tc>
          <w:tcPr>
            <w:tcW w:w="843" w:type="dxa"/>
            <w:vAlign w:val="center"/>
            <w:tcPrChange w:id="621" w:author="Suman Guduru" w:date="2019-11-02T00:28:00Z">
              <w:tcPr>
                <w:tcW w:w="843" w:type="dxa"/>
              </w:tcPr>
            </w:tcPrChange>
          </w:tcPr>
          <w:p w14:paraId="34010E48" w14:textId="77777777" w:rsidR="007811C9" w:rsidRPr="00451BD4" w:rsidRDefault="007811C9" w:rsidP="00131E93">
            <w:pPr>
              <w:ind w:left="-108" w:right="-108"/>
              <w:jc w:val="center"/>
              <w:rPr>
                <w:rFonts w:cs="Arial"/>
                <w:sz w:val="18"/>
                <w:szCs w:val="18"/>
              </w:rPr>
            </w:pPr>
          </w:p>
        </w:tc>
        <w:tc>
          <w:tcPr>
            <w:tcW w:w="843" w:type="dxa"/>
            <w:vAlign w:val="center"/>
            <w:tcPrChange w:id="622" w:author="Suman Guduru" w:date="2019-11-02T00:28:00Z">
              <w:tcPr>
                <w:tcW w:w="843" w:type="dxa"/>
              </w:tcPr>
            </w:tcPrChange>
          </w:tcPr>
          <w:p w14:paraId="278DBBB8" w14:textId="77777777" w:rsidR="007811C9" w:rsidRPr="00451BD4" w:rsidRDefault="00610A1E" w:rsidP="00131E93">
            <w:pPr>
              <w:ind w:left="-63" w:right="-108"/>
              <w:jc w:val="center"/>
              <w:rPr>
                <w:rFonts w:cs="Arial"/>
                <w:sz w:val="18"/>
                <w:szCs w:val="18"/>
              </w:rPr>
            </w:pPr>
            <w:r w:rsidRPr="00451BD4">
              <w:rPr>
                <w:rFonts w:cs="Arial"/>
                <w:sz w:val="18"/>
                <w:szCs w:val="18"/>
              </w:rPr>
              <w:t>4-14</w:t>
            </w:r>
          </w:p>
        </w:tc>
        <w:tc>
          <w:tcPr>
            <w:tcW w:w="843" w:type="dxa"/>
            <w:vAlign w:val="center"/>
            <w:tcPrChange w:id="623" w:author="Suman Guduru" w:date="2019-11-02T00:28:00Z">
              <w:tcPr>
                <w:tcW w:w="843" w:type="dxa"/>
                <w:gridSpan w:val="2"/>
              </w:tcPr>
            </w:tcPrChange>
          </w:tcPr>
          <w:p w14:paraId="03675A57" w14:textId="77777777" w:rsidR="007811C9" w:rsidRPr="00451BD4" w:rsidRDefault="009214B8" w:rsidP="00131E93">
            <w:pPr>
              <w:ind w:left="-108" w:right="-108"/>
              <w:jc w:val="center"/>
              <w:rPr>
                <w:rFonts w:cs="Arial"/>
                <w:sz w:val="18"/>
                <w:szCs w:val="18"/>
              </w:rPr>
            </w:pPr>
            <w:r w:rsidRPr="00451BD4">
              <w:rPr>
                <w:rFonts w:cs="Arial"/>
                <w:sz w:val="18"/>
                <w:szCs w:val="18"/>
              </w:rPr>
              <w:t>2</w:t>
            </w:r>
          </w:p>
        </w:tc>
        <w:tc>
          <w:tcPr>
            <w:tcW w:w="1058" w:type="dxa"/>
            <w:tcPrChange w:id="624" w:author="Suman Guduru" w:date="2019-11-02T00:28:00Z">
              <w:tcPr>
                <w:tcW w:w="0" w:type="auto"/>
              </w:tcPr>
            </w:tcPrChange>
          </w:tcPr>
          <w:p w14:paraId="2F015C93"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625" w:author="Suman Guduru" w:date="2019-11-02T00:28:00Z">
              <w:tcPr>
                <w:tcW w:w="1076" w:type="dxa"/>
                <w:gridSpan w:val="2"/>
              </w:tcPr>
            </w:tcPrChange>
          </w:tcPr>
          <w:p w14:paraId="62494A3E" w14:textId="77777777" w:rsidR="007811C9" w:rsidRPr="00451BD4" w:rsidRDefault="008B522D" w:rsidP="00131E93">
            <w:pPr>
              <w:ind w:left="-108" w:right="-108"/>
              <w:jc w:val="center"/>
              <w:rPr>
                <w:rFonts w:cs="Arial"/>
                <w:sz w:val="18"/>
                <w:szCs w:val="18"/>
              </w:rPr>
            </w:pPr>
            <w:r w:rsidRPr="00451BD4">
              <w:rPr>
                <w:rFonts w:cs="Arial"/>
                <w:sz w:val="18"/>
                <w:szCs w:val="18"/>
              </w:rPr>
              <w:t>08</w:t>
            </w:r>
            <w:r w:rsidR="007811C9" w:rsidRPr="00451BD4">
              <w:rPr>
                <w:rFonts w:cs="Arial"/>
                <w:sz w:val="18"/>
                <w:szCs w:val="18"/>
              </w:rPr>
              <w:t>-</w:t>
            </w:r>
            <w:r w:rsidRPr="00451BD4">
              <w:rPr>
                <w:rFonts w:cs="Arial"/>
                <w:sz w:val="18"/>
                <w:szCs w:val="18"/>
              </w:rPr>
              <w:t>14</w:t>
            </w:r>
            <w:r w:rsidR="007811C9" w:rsidRPr="00451BD4">
              <w:rPr>
                <w:rFonts w:cs="Arial"/>
                <w:sz w:val="18"/>
                <w:szCs w:val="18"/>
              </w:rPr>
              <w:t>-17</w:t>
            </w:r>
          </w:p>
        </w:tc>
        <w:tc>
          <w:tcPr>
            <w:tcW w:w="269" w:type="dxa"/>
            <w:tcBorders>
              <w:top w:val="nil"/>
              <w:bottom w:val="nil"/>
            </w:tcBorders>
            <w:tcPrChange w:id="626" w:author="Suman Guduru" w:date="2019-11-02T00:28:00Z">
              <w:tcPr>
                <w:tcW w:w="269" w:type="dxa"/>
                <w:tcBorders>
                  <w:top w:val="nil"/>
                  <w:bottom w:val="nil"/>
                </w:tcBorders>
              </w:tcPr>
            </w:tcPrChange>
          </w:tcPr>
          <w:p w14:paraId="30B21A5F" w14:textId="77777777" w:rsidR="007811C9" w:rsidRPr="00451BD4" w:rsidRDefault="007811C9" w:rsidP="00131E93">
            <w:pPr>
              <w:ind w:left="-108" w:right="-108"/>
              <w:jc w:val="center"/>
              <w:rPr>
                <w:rFonts w:cs="Arial"/>
                <w:sz w:val="18"/>
                <w:szCs w:val="18"/>
              </w:rPr>
            </w:pPr>
          </w:p>
        </w:tc>
        <w:tc>
          <w:tcPr>
            <w:tcW w:w="717" w:type="dxa"/>
            <w:vAlign w:val="center"/>
            <w:tcPrChange w:id="627" w:author="Suman Guduru" w:date="2019-11-02T00:28:00Z">
              <w:tcPr>
                <w:tcW w:w="717" w:type="dxa"/>
              </w:tcPr>
            </w:tcPrChange>
          </w:tcPr>
          <w:p w14:paraId="3BAA6CED" w14:textId="77777777" w:rsidR="007811C9" w:rsidRPr="00451BD4" w:rsidRDefault="007811C9" w:rsidP="00131E93">
            <w:pPr>
              <w:ind w:left="-108" w:right="-108"/>
              <w:jc w:val="center"/>
              <w:rPr>
                <w:rFonts w:cs="Arial"/>
                <w:sz w:val="18"/>
                <w:szCs w:val="18"/>
              </w:rPr>
            </w:pPr>
          </w:p>
        </w:tc>
        <w:tc>
          <w:tcPr>
            <w:tcW w:w="717" w:type="dxa"/>
            <w:vAlign w:val="center"/>
            <w:tcPrChange w:id="628" w:author="Suman Guduru" w:date="2019-11-02T00:28:00Z">
              <w:tcPr>
                <w:tcW w:w="717" w:type="dxa"/>
                <w:gridSpan w:val="2"/>
              </w:tcPr>
            </w:tcPrChange>
          </w:tcPr>
          <w:p w14:paraId="1421A5B4" w14:textId="77777777" w:rsidR="007811C9" w:rsidRPr="00451BD4" w:rsidRDefault="007811C9" w:rsidP="00131E93">
            <w:pPr>
              <w:ind w:left="-108" w:right="-108"/>
              <w:jc w:val="center"/>
              <w:rPr>
                <w:rFonts w:cs="Arial"/>
                <w:sz w:val="18"/>
                <w:szCs w:val="18"/>
              </w:rPr>
            </w:pPr>
          </w:p>
        </w:tc>
        <w:tc>
          <w:tcPr>
            <w:tcW w:w="807" w:type="dxa"/>
            <w:vAlign w:val="center"/>
            <w:tcPrChange w:id="629" w:author="Suman Guduru" w:date="2019-11-02T00:28:00Z">
              <w:tcPr>
                <w:tcW w:w="807" w:type="dxa"/>
              </w:tcPr>
            </w:tcPrChange>
          </w:tcPr>
          <w:p w14:paraId="69DEA98E" w14:textId="77777777" w:rsidR="007811C9" w:rsidRPr="00451BD4" w:rsidRDefault="007811C9" w:rsidP="00131E93">
            <w:pPr>
              <w:ind w:left="-108" w:right="-108"/>
              <w:jc w:val="center"/>
              <w:rPr>
                <w:rFonts w:cs="Arial"/>
                <w:sz w:val="18"/>
                <w:szCs w:val="18"/>
              </w:rPr>
            </w:pPr>
          </w:p>
        </w:tc>
        <w:tc>
          <w:tcPr>
            <w:tcW w:w="986" w:type="dxa"/>
            <w:vAlign w:val="center"/>
            <w:tcPrChange w:id="630" w:author="Suman Guduru" w:date="2019-11-02T00:28:00Z">
              <w:tcPr>
                <w:tcW w:w="986" w:type="dxa"/>
                <w:gridSpan w:val="2"/>
              </w:tcPr>
            </w:tcPrChange>
          </w:tcPr>
          <w:p w14:paraId="1E1B8B26" w14:textId="77777777" w:rsidR="007811C9" w:rsidRPr="00451BD4" w:rsidRDefault="007811C9" w:rsidP="00131E93">
            <w:pPr>
              <w:ind w:left="-108" w:right="-108"/>
              <w:jc w:val="center"/>
              <w:rPr>
                <w:rFonts w:cs="Arial"/>
                <w:sz w:val="18"/>
                <w:szCs w:val="18"/>
              </w:rPr>
            </w:pPr>
          </w:p>
        </w:tc>
        <w:tc>
          <w:tcPr>
            <w:tcW w:w="1076" w:type="dxa"/>
            <w:vAlign w:val="center"/>
            <w:tcPrChange w:id="631" w:author="Suman Guduru" w:date="2019-11-02T00:28:00Z">
              <w:tcPr>
                <w:tcW w:w="1076" w:type="dxa"/>
              </w:tcPr>
            </w:tcPrChange>
          </w:tcPr>
          <w:p w14:paraId="21B5ED20" w14:textId="77777777" w:rsidR="007811C9" w:rsidRPr="00451BD4" w:rsidRDefault="007811C9" w:rsidP="00131E93">
            <w:pPr>
              <w:ind w:left="-108" w:right="-108"/>
              <w:jc w:val="center"/>
              <w:rPr>
                <w:rFonts w:cs="Arial"/>
                <w:sz w:val="18"/>
                <w:szCs w:val="18"/>
              </w:rPr>
            </w:pPr>
          </w:p>
        </w:tc>
      </w:tr>
      <w:tr w:rsidR="007811C9" w:rsidRPr="00451BD4" w14:paraId="5F724C40" w14:textId="77777777" w:rsidTr="1E8E8972">
        <w:trPr>
          <w:trHeight w:val="378"/>
          <w:jc w:val="center"/>
          <w:trPrChange w:id="632" w:author="Suman Guduru" w:date="2019-11-02T00:28:00Z">
            <w:trPr>
              <w:gridAfter w:val="0"/>
              <w:jc w:val="center"/>
            </w:trPr>
          </w:trPrChange>
        </w:trPr>
        <w:tc>
          <w:tcPr>
            <w:tcW w:w="843" w:type="dxa"/>
            <w:vAlign w:val="center"/>
            <w:tcPrChange w:id="633" w:author="Suman Guduru" w:date="2019-11-02T00:28:00Z">
              <w:tcPr>
                <w:tcW w:w="843" w:type="dxa"/>
              </w:tcPr>
            </w:tcPrChange>
          </w:tcPr>
          <w:p w14:paraId="255AC081" w14:textId="77777777" w:rsidR="007811C9" w:rsidRPr="00451BD4" w:rsidRDefault="007811C9" w:rsidP="00131E93">
            <w:pPr>
              <w:ind w:left="-108" w:right="-108"/>
              <w:jc w:val="center"/>
              <w:rPr>
                <w:rFonts w:cs="Arial"/>
                <w:sz w:val="18"/>
                <w:szCs w:val="18"/>
              </w:rPr>
            </w:pPr>
          </w:p>
        </w:tc>
        <w:tc>
          <w:tcPr>
            <w:tcW w:w="843" w:type="dxa"/>
            <w:vAlign w:val="center"/>
            <w:tcPrChange w:id="634" w:author="Suman Guduru" w:date="2019-11-02T00:28:00Z">
              <w:tcPr>
                <w:tcW w:w="843" w:type="dxa"/>
              </w:tcPr>
            </w:tcPrChange>
          </w:tcPr>
          <w:p w14:paraId="2597E8EF" w14:textId="77777777" w:rsidR="007811C9" w:rsidRPr="00451BD4" w:rsidRDefault="00610A1E" w:rsidP="00131E93">
            <w:pPr>
              <w:ind w:left="-63" w:right="-108"/>
              <w:jc w:val="center"/>
              <w:rPr>
                <w:rFonts w:cs="Arial"/>
                <w:sz w:val="18"/>
                <w:szCs w:val="18"/>
              </w:rPr>
            </w:pPr>
            <w:r w:rsidRPr="00451BD4">
              <w:rPr>
                <w:rFonts w:cs="Arial"/>
                <w:sz w:val="18"/>
                <w:szCs w:val="18"/>
              </w:rPr>
              <w:t>4-15</w:t>
            </w:r>
          </w:p>
        </w:tc>
        <w:tc>
          <w:tcPr>
            <w:tcW w:w="843" w:type="dxa"/>
            <w:vAlign w:val="center"/>
            <w:tcPrChange w:id="635" w:author="Suman Guduru" w:date="2019-11-02T00:28:00Z">
              <w:tcPr>
                <w:tcW w:w="843" w:type="dxa"/>
                <w:gridSpan w:val="2"/>
              </w:tcPr>
            </w:tcPrChange>
          </w:tcPr>
          <w:p w14:paraId="4FCFEB05" w14:textId="77777777" w:rsidR="007811C9" w:rsidRPr="00451BD4" w:rsidRDefault="009214B8" w:rsidP="00131E93">
            <w:pPr>
              <w:ind w:left="-108" w:right="-108"/>
              <w:jc w:val="center"/>
              <w:rPr>
                <w:rFonts w:cs="Arial"/>
                <w:sz w:val="18"/>
                <w:szCs w:val="18"/>
              </w:rPr>
            </w:pPr>
            <w:r w:rsidRPr="00451BD4">
              <w:rPr>
                <w:rFonts w:cs="Arial"/>
                <w:sz w:val="18"/>
                <w:szCs w:val="18"/>
              </w:rPr>
              <w:t>2</w:t>
            </w:r>
          </w:p>
        </w:tc>
        <w:tc>
          <w:tcPr>
            <w:tcW w:w="1058" w:type="dxa"/>
            <w:tcPrChange w:id="636" w:author="Suman Guduru" w:date="2019-11-02T00:28:00Z">
              <w:tcPr>
                <w:tcW w:w="0" w:type="auto"/>
              </w:tcPr>
            </w:tcPrChange>
          </w:tcPr>
          <w:p w14:paraId="7678029E"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637" w:author="Suman Guduru" w:date="2019-11-02T00:28:00Z">
              <w:tcPr>
                <w:tcW w:w="1076" w:type="dxa"/>
                <w:gridSpan w:val="2"/>
              </w:tcPr>
            </w:tcPrChange>
          </w:tcPr>
          <w:p w14:paraId="75096580" w14:textId="77777777" w:rsidR="007811C9" w:rsidRPr="00451BD4" w:rsidRDefault="008B522D" w:rsidP="00131E93">
            <w:pPr>
              <w:ind w:left="-108" w:right="-108"/>
              <w:jc w:val="center"/>
              <w:rPr>
                <w:rFonts w:cs="Arial"/>
                <w:sz w:val="18"/>
                <w:szCs w:val="18"/>
              </w:rPr>
            </w:pPr>
            <w:r w:rsidRPr="00451BD4">
              <w:rPr>
                <w:rFonts w:cs="Arial"/>
                <w:sz w:val="18"/>
                <w:szCs w:val="18"/>
              </w:rPr>
              <w:t>08</w:t>
            </w:r>
            <w:r w:rsidR="007811C9" w:rsidRPr="00451BD4">
              <w:rPr>
                <w:rFonts w:cs="Arial"/>
                <w:sz w:val="18"/>
                <w:szCs w:val="18"/>
              </w:rPr>
              <w:t>-</w:t>
            </w:r>
            <w:r w:rsidRPr="00451BD4">
              <w:rPr>
                <w:rFonts w:cs="Arial"/>
                <w:sz w:val="18"/>
                <w:szCs w:val="18"/>
              </w:rPr>
              <w:t>14</w:t>
            </w:r>
            <w:r w:rsidR="007811C9" w:rsidRPr="00451BD4">
              <w:rPr>
                <w:rFonts w:cs="Arial"/>
                <w:sz w:val="18"/>
                <w:szCs w:val="18"/>
              </w:rPr>
              <w:t>-17</w:t>
            </w:r>
          </w:p>
        </w:tc>
        <w:tc>
          <w:tcPr>
            <w:tcW w:w="269" w:type="dxa"/>
            <w:tcBorders>
              <w:top w:val="nil"/>
              <w:bottom w:val="nil"/>
            </w:tcBorders>
            <w:tcPrChange w:id="638" w:author="Suman Guduru" w:date="2019-11-02T00:28:00Z">
              <w:tcPr>
                <w:tcW w:w="269" w:type="dxa"/>
                <w:tcBorders>
                  <w:top w:val="nil"/>
                  <w:bottom w:val="nil"/>
                </w:tcBorders>
              </w:tcPr>
            </w:tcPrChange>
          </w:tcPr>
          <w:p w14:paraId="0487D451" w14:textId="77777777" w:rsidR="007811C9" w:rsidRPr="00451BD4" w:rsidRDefault="007811C9" w:rsidP="00131E93">
            <w:pPr>
              <w:ind w:left="-108" w:right="-108"/>
              <w:jc w:val="center"/>
              <w:rPr>
                <w:rFonts w:cs="Arial"/>
                <w:sz w:val="18"/>
                <w:szCs w:val="18"/>
              </w:rPr>
            </w:pPr>
          </w:p>
        </w:tc>
        <w:tc>
          <w:tcPr>
            <w:tcW w:w="717" w:type="dxa"/>
            <w:vAlign w:val="center"/>
            <w:tcPrChange w:id="639" w:author="Suman Guduru" w:date="2019-11-02T00:28:00Z">
              <w:tcPr>
                <w:tcW w:w="717" w:type="dxa"/>
              </w:tcPr>
            </w:tcPrChange>
          </w:tcPr>
          <w:p w14:paraId="69E8E1CB" w14:textId="77777777" w:rsidR="007811C9" w:rsidRPr="00451BD4" w:rsidRDefault="007811C9" w:rsidP="00131E93">
            <w:pPr>
              <w:ind w:left="-108" w:right="-108"/>
              <w:jc w:val="center"/>
              <w:rPr>
                <w:rFonts w:cs="Arial"/>
                <w:sz w:val="18"/>
                <w:szCs w:val="18"/>
              </w:rPr>
            </w:pPr>
          </w:p>
        </w:tc>
        <w:tc>
          <w:tcPr>
            <w:tcW w:w="717" w:type="dxa"/>
            <w:vAlign w:val="center"/>
            <w:tcPrChange w:id="640" w:author="Suman Guduru" w:date="2019-11-02T00:28:00Z">
              <w:tcPr>
                <w:tcW w:w="717" w:type="dxa"/>
                <w:gridSpan w:val="2"/>
              </w:tcPr>
            </w:tcPrChange>
          </w:tcPr>
          <w:p w14:paraId="262B15B2" w14:textId="77777777" w:rsidR="007811C9" w:rsidRPr="00451BD4" w:rsidRDefault="007811C9" w:rsidP="00131E93">
            <w:pPr>
              <w:ind w:left="-108" w:right="-108"/>
              <w:jc w:val="center"/>
              <w:rPr>
                <w:rFonts w:cs="Arial"/>
                <w:sz w:val="18"/>
                <w:szCs w:val="18"/>
              </w:rPr>
            </w:pPr>
          </w:p>
        </w:tc>
        <w:tc>
          <w:tcPr>
            <w:tcW w:w="807" w:type="dxa"/>
            <w:vAlign w:val="center"/>
            <w:tcPrChange w:id="641" w:author="Suman Guduru" w:date="2019-11-02T00:28:00Z">
              <w:tcPr>
                <w:tcW w:w="807" w:type="dxa"/>
              </w:tcPr>
            </w:tcPrChange>
          </w:tcPr>
          <w:p w14:paraId="5DEC052F" w14:textId="77777777" w:rsidR="007811C9" w:rsidRPr="00451BD4" w:rsidRDefault="007811C9" w:rsidP="00131E93">
            <w:pPr>
              <w:ind w:left="-108" w:right="-108"/>
              <w:jc w:val="center"/>
              <w:rPr>
                <w:rFonts w:cs="Arial"/>
                <w:sz w:val="18"/>
                <w:szCs w:val="18"/>
              </w:rPr>
            </w:pPr>
          </w:p>
        </w:tc>
        <w:tc>
          <w:tcPr>
            <w:tcW w:w="986" w:type="dxa"/>
            <w:vAlign w:val="center"/>
            <w:tcPrChange w:id="642" w:author="Suman Guduru" w:date="2019-11-02T00:28:00Z">
              <w:tcPr>
                <w:tcW w:w="986" w:type="dxa"/>
                <w:gridSpan w:val="2"/>
              </w:tcPr>
            </w:tcPrChange>
          </w:tcPr>
          <w:p w14:paraId="428FCCC4" w14:textId="77777777" w:rsidR="007811C9" w:rsidRPr="00451BD4" w:rsidRDefault="007811C9" w:rsidP="00131E93">
            <w:pPr>
              <w:ind w:left="-108" w:right="-108"/>
              <w:jc w:val="center"/>
              <w:rPr>
                <w:rFonts w:cs="Arial"/>
                <w:sz w:val="18"/>
                <w:szCs w:val="18"/>
              </w:rPr>
            </w:pPr>
          </w:p>
        </w:tc>
        <w:tc>
          <w:tcPr>
            <w:tcW w:w="1076" w:type="dxa"/>
            <w:vAlign w:val="center"/>
            <w:tcPrChange w:id="643" w:author="Suman Guduru" w:date="2019-11-02T00:28:00Z">
              <w:tcPr>
                <w:tcW w:w="1076" w:type="dxa"/>
              </w:tcPr>
            </w:tcPrChange>
          </w:tcPr>
          <w:p w14:paraId="21AF5C3D" w14:textId="77777777" w:rsidR="007811C9" w:rsidRPr="00451BD4" w:rsidRDefault="007811C9" w:rsidP="00131E93">
            <w:pPr>
              <w:ind w:left="-108" w:right="-108"/>
              <w:jc w:val="center"/>
              <w:rPr>
                <w:rFonts w:cs="Arial"/>
                <w:sz w:val="18"/>
                <w:szCs w:val="18"/>
              </w:rPr>
            </w:pPr>
          </w:p>
        </w:tc>
      </w:tr>
      <w:tr w:rsidR="007811C9" w:rsidRPr="00451BD4" w14:paraId="0A0C6474" w14:textId="77777777" w:rsidTr="1E8E8972">
        <w:trPr>
          <w:trHeight w:val="378"/>
          <w:jc w:val="center"/>
          <w:trPrChange w:id="644" w:author="Suman Guduru" w:date="2019-11-02T00:28:00Z">
            <w:trPr>
              <w:gridAfter w:val="0"/>
              <w:jc w:val="center"/>
            </w:trPr>
          </w:trPrChange>
        </w:trPr>
        <w:tc>
          <w:tcPr>
            <w:tcW w:w="843" w:type="dxa"/>
            <w:vAlign w:val="center"/>
            <w:tcPrChange w:id="645" w:author="Suman Guduru" w:date="2019-11-02T00:28:00Z">
              <w:tcPr>
                <w:tcW w:w="843" w:type="dxa"/>
              </w:tcPr>
            </w:tcPrChange>
          </w:tcPr>
          <w:p w14:paraId="3EE42704" w14:textId="77777777" w:rsidR="007811C9" w:rsidRPr="00451BD4" w:rsidRDefault="007811C9" w:rsidP="00131E93">
            <w:pPr>
              <w:ind w:left="-108" w:right="-108"/>
              <w:jc w:val="center"/>
              <w:rPr>
                <w:rFonts w:cs="Arial"/>
                <w:sz w:val="18"/>
                <w:szCs w:val="18"/>
              </w:rPr>
            </w:pPr>
          </w:p>
        </w:tc>
        <w:tc>
          <w:tcPr>
            <w:tcW w:w="843" w:type="dxa"/>
            <w:vAlign w:val="center"/>
            <w:tcPrChange w:id="646" w:author="Suman Guduru" w:date="2019-11-02T00:28:00Z">
              <w:tcPr>
                <w:tcW w:w="843" w:type="dxa"/>
              </w:tcPr>
            </w:tcPrChange>
          </w:tcPr>
          <w:p w14:paraId="51B99048" w14:textId="77777777" w:rsidR="007811C9" w:rsidRPr="00451BD4" w:rsidRDefault="00610A1E" w:rsidP="00131E93">
            <w:pPr>
              <w:ind w:left="-63" w:right="-108"/>
              <w:jc w:val="center"/>
              <w:rPr>
                <w:rFonts w:cs="Arial"/>
                <w:sz w:val="18"/>
                <w:szCs w:val="18"/>
              </w:rPr>
            </w:pPr>
            <w:r w:rsidRPr="00451BD4">
              <w:rPr>
                <w:rFonts w:cs="Arial"/>
                <w:sz w:val="18"/>
                <w:szCs w:val="18"/>
              </w:rPr>
              <w:t>4-16</w:t>
            </w:r>
          </w:p>
        </w:tc>
        <w:tc>
          <w:tcPr>
            <w:tcW w:w="843" w:type="dxa"/>
            <w:vAlign w:val="center"/>
            <w:tcPrChange w:id="647" w:author="Suman Guduru" w:date="2019-11-02T00:28:00Z">
              <w:tcPr>
                <w:tcW w:w="843" w:type="dxa"/>
                <w:gridSpan w:val="2"/>
              </w:tcPr>
            </w:tcPrChange>
          </w:tcPr>
          <w:p w14:paraId="56E0ED1A" w14:textId="77777777" w:rsidR="007811C9" w:rsidRPr="00451BD4" w:rsidRDefault="007811C9" w:rsidP="00131E93">
            <w:pPr>
              <w:ind w:left="-108" w:right="-108"/>
              <w:jc w:val="center"/>
              <w:rPr>
                <w:rFonts w:cs="Arial"/>
                <w:sz w:val="18"/>
                <w:szCs w:val="18"/>
              </w:rPr>
            </w:pPr>
            <w:r w:rsidRPr="00451BD4">
              <w:rPr>
                <w:rFonts w:cs="Arial"/>
                <w:sz w:val="18"/>
                <w:szCs w:val="18"/>
              </w:rPr>
              <w:t>1</w:t>
            </w:r>
          </w:p>
        </w:tc>
        <w:tc>
          <w:tcPr>
            <w:tcW w:w="1058" w:type="dxa"/>
            <w:tcPrChange w:id="648" w:author="Suman Guduru" w:date="2019-11-02T00:28:00Z">
              <w:tcPr>
                <w:tcW w:w="0" w:type="auto"/>
              </w:tcPr>
            </w:tcPrChange>
          </w:tcPr>
          <w:p w14:paraId="0DF4DB36" w14:textId="77777777" w:rsidR="007811C9" w:rsidRPr="00451BD4" w:rsidRDefault="007811C9" w:rsidP="00131E93">
            <w:pPr>
              <w:jc w:val="right"/>
              <w:rPr>
                <w:rFonts w:cs="Arial"/>
              </w:rPr>
            </w:pPr>
            <w:r w:rsidRPr="00451BD4">
              <w:rPr>
                <w:rFonts w:cs="Arial"/>
                <w:sz w:val="18"/>
                <w:szCs w:val="18"/>
              </w:rPr>
              <w:t>0</w:t>
            </w:r>
          </w:p>
        </w:tc>
        <w:tc>
          <w:tcPr>
            <w:tcW w:w="1076" w:type="dxa"/>
            <w:vAlign w:val="center"/>
            <w:tcPrChange w:id="649" w:author="Suman Guduru" w:date="2019-11-02T00:28:00Z">
              <w:tcPr>
                <w:tcW w:w="1076" w:type="dxa"/>
                <w:gridSpan w:val="2"/>
              </w:tcPr>
            </w:tcPrChange>
          </w:tcPr>
          <w:p w14:paraId="058A5527" w14:textId="77777777" w:rsidR="007811C9" w:rsidRPr="00451BD4" w:rsidRDefault="007811C9" w:rsidP="00131E93">
            <w:pPr>
              <w:ind w:left="-108" w:right="-108"/>
              <w:jc w:val="center"/>
              <w:rPr>
                <w:rFonts w:cs="Arial"/>
                <w:sz w:val="18"/>
                <w:szCs w:val="18"/>
              </w:rPr>
            </w:pPr>
            <w:r w:rsidRPr="00451BD4">
              <w:rPr>
                <w:rFonts w:cs="Arial"/>
                <w:sz w:val="18"/>
                <w:szCs w:val="18"/>
              </w:rPr>
              <w:t>04-26-17</w:t>
            </w:r>
          </w:p>
        </w:tc>
        <w:tc>
          <w:tcPr>
            <w:tcW w:w="269" w:type="dxa"/>
            <w:tcBorders>
              <w:top w:val="nil"/>
              <w:bottom w:val="nil"/>
            </w:tcBorders>
            <w:tcPrChange w:id="650" w:author="Suman Guduru" w:date="2019-11-02T00:28:00Z">
              <w:tcPr>
                <w:tcW w:w="269" w:type="dxa"/>
                <w:tcBorders>
                  <w:top w:val="nil"/>
                  <w:bottom w:val="nil"/>
                </w:tcBorders>
              </w:tcPr>
            </w:tcPrChange>
          </w:tcPr>
          <w:p w14:paraId="26F164EE" w14:textId="77777777" w:rsidR="007811C9" w:rsidRPr="00451BD4" w:rsidRDefault="007811C9" w:rsidP="00131E93">
            <w:pPr>
              <w:ind w:left="-108" w:right="-108"/>
              <w:jc w:val="center"/>
              <w:rPr>
                <w:rFonts w:cs="Arial"/>
                <w:sz w:val="18"/>
                <w:szCs w:val="18"/>
              </w:rPr>
            </w:pPr>
          </w:p>
        </w:tc>
        <w:tc>
          <w:tcPr>
            <w:tcW w:w="717" w:type="dxa"/>
            <w:vAlign w:val="center"/>
            <w:tcPrChange w:id="651" w:author="Suman Guduru" w:date="2019-11-02T00:28:00Z">
              <w:tcPr>
                <w:tcW w:w="717" w:type="dxa"/>
              </w:tcPr>
            </w:tcPrChange>
          </w:tcPr>
          <w:p w14:paraId="15B9B4F0" w14:textId="77777777" w:rsidR="007811C9" w:rsidRPr="00451BD4" w:rsidRDefault="007811C9" w:rsidP="00131E93">
            <w:pPr>
              <w:ind w:left="-108" w:right="-108"/>
              <w:jc w:val="center"/>
              <w:rPr>
                <w:rFonts w:cs="Arial"/>
                <w:sz w:val="18"/>
                <w:szCs w:val="18"/>
              </w:rPr>
            </w:pPr>
          </w:p>
        </w:tc>
        <w:tc>
          <w:tcPr>
            <w:tcW w:w="717" w:type="dxa"/>
            <w:vAlign w:val="center"/>
            <w:tcPrChange w:id="652" w:author="Suman Guduru" w:date="2019-11-02T00:28:00Z">
              <w:tcPr>
                <w:tcW w:w="717" w:type="dxa"/>
                <w:gridSpan w:val="2"/>
              </w:tcPr>
            </w:tcPrChange>
          </w:tcPr>
          <w:p w14:paraId="105F10B1" w14:textId="77777777" w:rsidR="007811C9" w:rsidRPr="00451BD4" w:rsidRDefault="007811C9" w:rsidP="00131E93">
            <w:pPr>
              <w:ind w:left="-108" w:right="-108"/>
              <w:jc w:val="center"/>
              <w:rPr>
                <w:rFonts w:cs="Arial"/>
                <w:sz w:val="18"/>
                <w:szCs w:val="18"/>
              </w:rPr>
            </w:pPr>
          </w:p>
        </w:tc>
        <w:tc>
          <w:tcPr>
            <w:tcW w:w="807" w:type="dxa"/>
            <w:vAlign w:val="center"/>
            <w:tcPrChange w:id="653" w:author="Suman Guduru" w:date="2019-11-02T00:28:00Z">
              <w:tcPr>
                <w:tcW w:w="807" w:type="dxa"/>
              </w:tcPr>
            </w:tcPrChange>
          </w:tcPr>
          <w:p w14:paraId="2A0FFDF1" w14:textId="77777777" w:rsidR="007811C9" w:rsidRPr="00451BD4" w:rsidRDefault="007811C9" w:rsidP="00131E93">
            <w:pPr>
              <w:ind w:left="-108" w:right="-108"/>
              <w:jc w:val="center"/>
              <w:rPr>
                <w:rFonts w:cs="Arial"/>
                <w:sz w:val="18"/>
                <w:szCs w:val="18"/>
              </w:rPr>
            </w:pPr>
          </w:p>
        </w:tc>
        <w:tc>
          <w:tcPr>
            <w:tcW w:w="986" w:type="dxa"/>
            <w:vAlign w:val="center"/>
            <w:tcPrChange w:id="654" w:author="Suman Guduru" w:date="2019-11-02T00:28:00Z">
              <w:tcPr>
                <w:tcW w:w="986" w:type="dxa"/>
                <w:gridSpan w:val="2"/>
              </w:tcPr>
            </w:tcPrChange>
          </w:tcPr>
          <w:p w14:paraId="428DBD66" w14:textId="77777777" w:rsidR="007811C9" w:rsidRPr="00451BD4" w:rsidRDefault="007811C9" w:rsidP="00131E93">
            <w:pPr>
              <w:ind w:left="-108" w:right="-108"/>
              <w:jc w:val="center"/>
              <w:rPr>
                <w:rFonts w:cs="Arial"/>
                <w:sz w:val="18"/>
                <w:szCs w:val="18"/>
              </w:rPr>
            </w:pPr>
          </w:p>
        </w:tc>
        <w:tc>
          <w:tcPr>
            <w:tcW w:w="1076" w:type="dxa"/>
            <w:vAlign w:val="center"/>
            <w:tcPrChange w:id="655" w:author="Suman Guduru" w:date="2019-11-02T00:28:00Z">
              <w:tcPr>
                <w:tcW w:w="1076" w:type="dxa"/>
              </w:tcPr>
            </w:tcPrChange>
          </w:tcPr>
          <w:p w14:paraId="52A7CA65" w14:textId="77777777" w:rsidR="007811C9" w:rsidRPr="00451BD4" w:rsidRDefault="007811C9" w:rsidP="00131E93">
            <w:pPr>
              <w:ind w:left="-108" w:right="-108"/>
              <w:jc w:val="center"/>
              <w:rPr>
                <w:rFonts w:cs="Arial"/>
                <w:sz w:val="18"/>
                <w:szCs w:val="18"/>
              </w:rPr>
            </w:pPr>
          </w:p>
        </w:tc>
      </w:tr>
    </w:tbl>
    <w:p w14:paraId="18766EDD" w14:textId="77777777" w:rsidR="00EA5F65" w:rsidRPr="00451BD4" w:rsidRDefault="00EA5F65" w:rsidP="00EA5F65">
      <w:pPr>
        <w:ind w:left="-108" w:right="-108"/>
        <w:jc w:val="center"/>
        <w:rPr>
          <w:rFonts w:cs="Arial"/>
          <w:sz w:val="18"/>
          <w:szCs w:val="18"/>
        </w:rPr>
      </w:pPr>
    </w:p>
    <w:p w14:paraId="2F18A9E2" w14:textId="77777777" w:rsidR="00EA5F65" w:rsidRPr="00451BD4" w:rsidRDefault="00EA5F65" w:rsidP="00214A58">
      <w:pPr>
        <w:pStyle w:val="Heading1"/>
        <w:keepLines w:val="0"/>
        <w:numPr>
          <w:ilvl w:val="1"/>
          <w:numId w:val="25"/>
        </w:numPr>
        <w:tabs>
          <w:tab w:val="left" w:pos="720"/>
        </w:tabs>
        <w:spacing w:before="120"/>
        <w:rPr>
          <w:rFonts w:ascii="Arial" w:hAnsi="Arial" w:cs="Arial"/>
          <w:b/>
          <w:color w:val="auto"/>
          <w:sz w:val="20"/>
        </w:rPr>
      </w:pPr>
      <w:bookmarkStart w:id="656" w:name="_Toc187483224"/>
      <w:bookmarkStart w:id="657" w:name="_Toc187483943"/>
      <w:bookmarkStart w:id="658" w:name="_Toc216835055"/>
      <w:bookmarkStart w:id="659" w:name="_Toc283217324"/>
      <w:bookmarkStart w:id="660" w:name="_Toc283218704"/>
      <w:bookmarkStart w:id="661" w:name="_Toc283645907"/>
      <w:bookmarkStart w:id="662" w:name="_Toc289672059"/>
      <w:bookmarkStart w:id="663" w:name="_Toc355105693"/>
      <w:bookmarkStart w:id="664" w:name="_Toc445287675"/>
      <w:bookmarkStart w:id="665" w:name="_Toc481162047"/>
      <w:bookmarkStart w:id="666" w:name="_Toc483216539"/>
      <w:r w:rsidRPr="00451BD4">
        <w:rPr>
          <w:rFonts w:ascii="Arial" w:hAnsi="Arial" w:cs="Arial"/>
          <w:b/>
          <w:color w:val="auto"/>
          <w:sz w:val="20"/>
        </w:rPr>
        <w:t>DISTRIBUTION LIST</w:t>
      </w:r>
      <w:bookmarkEnd w:id="656"/>
      <w:bookmarkEnd w:id="657"/>
      <w:bookmarkEnd w:id="658"/>
      <w:bookmarkEnd w:id="659"/>
      <w:bookmarkEnd w:id="660"/>
      <w:bookmarkEnd w:id="661"/>
      <w:bookmarkEnd w:id="662"/>
      <w:bookmarkEnd w:id="663"/>
      <w:bookmarkEnd w:id="664"/>
      <w:bookmarkEnd w:id="665"/>
      <w:bookmarkEnd w:id="666"/>
    </w:p>
    <w:p w14:paraId="6039FE85" w14:textId="77777777" w:rsidR="00EA5F65" w:rsidRPr="00451BD4" w:rsidRDefault="00EA5F65" w:rsidP="00EA5F65">
      <w:pPr>
        <w:pStyle w:val="Heade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6"/>
        <w:gridCol w:w="3204"/>
        <w:gridCol w:w="2970"/>
      </w:tblGrid>
      <w:tr w:rsidR="002F3762" w:rsidRPr="002F3762" w14:paraId="401438D2" w14:textId="77777777" w:rsidTr="34EBC7F3">
        <w:trPr>
          <w:cantSplit/>
          <w:trHeight w:val="323"/>
          <w:jc w:val="center"/>
        </w:trPr>
        <w:tc>
          <w:tcPr>
            <w:tcW w:w="2916" w:type="dxa"/>
            <w:shd w:val="clear" w:color="auto" w:fill="0070C0"/>
            <w:vAlign w:val="center"/>
          </w:tcPr>
          <w:p w14:paraId="2BE61B3B" w14:textId="77777777" w:rsidR="00EA5F65" w:rsidRPr="002F3762" w:rsidRDefault="00EA5F65" w:rsidP="00D005CD">
            <w:pPr>
              <w:jc w:val="center"/>
              <w:rPr>
                <w:rFonts w:cs="Arial"/>
                <w:b/>
                <w:color w:val="FFFFFF" w:themeColor="background1"/>
              </w:rPr>
            </w:pPr>
            <w:r w:rsidRPr="002F3762">
              <w:rPr>
                <w:rFonts w:cs="Arial"/>
                <w:b/>
                <w:color w:val="FFFFFF" w:themeColor="background1"/>
              </w:rPr>
              <w:t>NAME</w:t>
            </w:r>
          </w:p>
        </w:tc>
        <w:tc>
          <w:tcPr>
            <w:tcW w:w="3204" w:type="dxa"/>
            <w:shd w:val="clear" w:color="auto" w:fill="0070C0"/>
            <w:vAlign w:val="center"/>
          </w:tcPr>
          <w:p w14:paraId="35AF7F99" w14:textId="77777777" w:rsidR="00EA5F65" w:rsidRPr="002F3762" w:rsidRDefault="00EA5F65" w:rsidP="00D005CD">
            <w:pPr>
              <w:jc w:val="center"/>
              <w:rPr>
                <w:rFonts w:cs="Arial"/>
                <w:b/>
                <w:color w:val="FFFFFF" w:themeColor="background1"/>
              </w:rPr>
            </w:pPr>
            <w:r w:rsidRPr="002F3762">
              <w:rPr>
                <w:rFonts w:cs="Arial"/>
                <w:b/>
                <w:color w:val="FFFFFF" w:themeColor="background1"/>
              </w:rPr>
              <w:t>DEPT / AREA</w:t>
            </w:r>
          </w:p>
        </w:tc>
        <w:tc>
          <w:tcPr>
            <w:tcW w:w="2970" w:type="dxa"/>
            <w:shd w:val="clear" w:color="auto" w:fill="0070C0"/>
            <w:vAlign w:val="center"/>
          </w:tcPr>
          <w:p w14:paraId="28BEF044" w14:textId="77777777" w:rsidR="00EA5F65" w:rsidRPr="002F3762" w:rsidRDefault="00EA5F65" w:rsidP="00D005CD">
            <w:pPr>
              <w:jc w:val="center"/>
              <w:rPr>
                <w:rFonts w:cs="Arial"/>
                <w:b/>
                <w:color w:val="FFFFFF" w:themeColor="background1"/>
              </w:rPr>
            </w:pPr>
            <w:r w:rsidRPr="002F3762">
              <w:rPr>
                <w:rFonts w:cs="Arial"/>
                <w:b/>
                <w:color w:val="FFFFFF" w:themeColor="background1"/>
              </w:rPr>
              <w:t>DESIGNATION</w:t>
            </w:r>
          </w:p>
        </w:tc>
      </w:tr>
      <w:tr w:rsidR="00EA5F65" w:rsidRPr="00451BD4" w14:paraId="1AD2ADB2" w14:textId="77777777" w:rsidTr="34EBC7F3">
        <w:trPr>
          <w:trHeight w:val="300"/>
          <w:jc w:val="center"/>
        </w:trPr>
        <w:tc>
          <w:tcPr>
            <w:tcW w:w="2916" w:type="dxa"/>
            <w:vAlign w:val="center"/>
          </w:tcPr>
          <w:p w14:paraId="62D49B24" w14:textId="77777777" w:rsidR="00EA5F65" w:rsidRPr="00451BD4" w:rsidRDefault="00EA5F65" w:rsidP="00D005CD">
            <w:pPr>
              <w:ind w:left="0"/>
              <w:rPr>
                <w:rFonts w:cs="Arial"/>
              </w:rPr>
            </w:pPr>
            <w:r w:rsidRPr="00451BD4">
              <w:rPr>
                <w:rFonts w:cs="Arial"/>
                <w:color w:val="000000"/>
                <w:shd w:val="clear" w:color="auto" w:fill="FFFFFF"/>
              </w:rPr>
              <w:t>Mohd Fadli Md. Yusuf</w:t>
            </w:r>
          </w:p>
        </w:tc>
        <w:tc>
          <w:tcPr>
            <w:tcW w:w="3204" w:type="dxa"/>
            <w:vAlign w:val="center"/>
          </w:tcPr>
          <w:p w14:paraId="11509F87" w14:textId="77777777" w:rsidR="00EA5F65" w:rsidRPr="00451BD4" w:rsidRDefault="00247CB5" w:rsidP="00247CB5">
            <w:pPr>
              <w:ind w:left="0"/>
              <w:jc w:val="both"/>
              <w:rPr>
                <w:rFonts w:cs="Arial"/>
              </w:rPr>
            </w:pPr>
            <w:r w:rsidRPr="00451BD4">
              <w:rPr>
                <w:rFonts w:cs="Arial"/>
              </w:rPr>
              <w:t>Network Scheduling</w:t>
            </w:r>
          </w:p>
        </w:tc>
        <w:tc>
          <w:tcPr>
            <w:tcW w:w="2970" w:type="dxa"/>
            <w:vAlign w:val="center"/>
          </w:tcPr>
          <w:p w14:paraId="5D04C3A6" w14:textId="77777777" w:rsidR="00EA5F65" w:rsidRPr="00451BD4" w:rsidRDefault="00EA5F65" w:rsidP="00D005CD">
            <w:pPr>
              <w:ind w:left="0"/>
              <w:rPr>
                <w:rFonts w:cs="Arial"/>
              </w:rPr>
            </w:pPr>
            <w:r w:rsidRPr="00451BD4">
              <w:rPr>
                <w:rFonts w:cs="Arial"/>
              </w:rPr>
              <w:t>System owner</w:t>
            </w:r>
          </w:p>
        </w:tc>
      </w:tr>
      <w:tr w:rsidR="00EA5F65" w:rsidRPr="00451BD4" w14:paraId="4B233891" w14:textId="77777777" w:rsidTr="34EBC7F3">
        <w:trPr>
          <w:trHeight w:val="300"/>
          <w:jc w:val="center"/>
        </w:trPr>
        <w:tc>
          <w:tcPr>
            <w:tcW w:w="2916" w:type="dxa"/>
            <w:vAlign w:val="center"/>
          </w:tcPr>
          <w:p w14:paraId="1F5E38D8" w14:textId="30B42B0D" w:rsidR="00EA5F65" w:rsidRPr="00451BD4" w:rsidRDefault="34EBC7F3" w:rsidP="34EBC7F3">
            <w:pPr>
              <w:ind w:left="0" w:right="-108"/>
              <w:rPr>
                <w:rFonts w:cs="Arial"/>
              </w:rPr>
            </w:pPr>
            <w:r w:rsidRPr="34EBC7F3">
              <w:rPr>
                <w:rFonts w:eastAsia="Arial" w:cs="Arial"/>
              </w:rPr>
              <w:t>Siti Hafsah Mohd Desa</w:t>
            </w:r>
          </w:p>
        </w:tc>
        <w:tc>
          <w:tcPr>
            <w:tcW w:w="3204" w:type="dxa"/>
            <w:vAlign w:val="center"/>
          </w:tcPr>
          <w:p w14:paraId="7CB76C44" w14:textId="77777777" w:rsidR="00EA5F65" w:rsidRPr="00451BD4" w:rsidRDefault="00EA5F65" w:rsidP="00D005CD">
            <w:pPr>
              <w:ind w:left="0"/>
              <w:jc w:val="both"/>
              <w:rPr>
                <w:rFonts w:cs="Arial"/>
              </w:rPr>
            </w:pPr>
            <w:r w:rsidRPr="00451BD4">
              <w:rPr>
                <w:rFonts w:cs="Arial"/>
              </w:rPr>
              <w:t>IT</w:t>
            </w:r>
            <w:r w:rsidR="00822B69" w:rsidRPr="00451BD4">
              <w:rPr>
                <w:rFonts w:cs="Arial"/>
              </w:rPr>
              <w:t xml:space="preserve"> Dept</w:t>
            </w:r>
          </w:p>
        </w:tc>
        <w:tc>
          <w:tcPr>
            <w:tcW w:w="2970" w:type="dxa"/>
            <w:vAlign w:val="center"/>
          </w:tcPr>
          <w:p w14:paraId="23C15694" w14:textId="16677378" w:rsidR="00EA5F65" w:rsidRPr="00751509" w:rsidRDefault="00EA5F65" w:rsidP="00D005CD">
            <w:pPr>
              <w:ind w:left="0" w:right="-108"/>
              <w:rPr>
                <w:rFonts w:cs="Arial"/>
              </w:rPr>
            </w:pPr>
            <w:del w:id="667" w:author="Krishnakant Bairagi" w:date="2020-07-23T17:58:00Z">
              <w:r w:rsidRPr="00706001" w:rsidDel="00D17902">
                <w:rPr>
                  <w:rFonts w:cs="Arial"/>
                  <w:strike/>
                  <w:color w:val="000000"/>
                  <w:rPrChange w:id="668" w:author="Krishnakant Bairagi" w:date="2020-07-23T17:59:00Z">
                    <w:rPr>
                      <w:rFonts w:cs="Arial"/>
                      <w:color w:val="000000"/>
                    </w:rPr>
                  </w:rPrChange>
                </w:rPr>
                <w:delText>HEAD IT SDM</w:delText>
              </w:r>
            </w:del>
            <w:ins w:id="669" w:author="Nor Hayati Abdullah" w:date="2020-07-22T09:42:00Z">
              <w:del w:id="670" w:author="Krishnakant Bairagi" w:date="2020-07-23T17:58:00Z">
                <w:r w:rsidR="00751509" w:rsidDel="00D17902">
                  <w:rPr>
                    <w:rFonts w:cs="Arial"/>
                    <w:strike/>
                    <w:color w:val="000000"/>
                  </w:rPr>
                  <w:delText xml:space="preserve"> </w:delText>
                </w:r>
              </w:del>
            </w:ins>
            <w:ins w:id="671" w:author="Nor Hayati Abdullah" w:date="2020-07-22T09:43:00Z">
              <w:del w:id="672" w:author="Krishnakant Bairagi" w:date="2020-07-23T17:58:00Z">
                <w:r w:rsidR="00751509" w:rsidDel="00D17902">
                  <w:rPr>
                    <w:rFonts w:cs="Arial"/>
                    <w:strike/>
                    <w:color w:val="000000"/>
                  </w:rPr>
                  <w:delText xml:space="preserve">   </w:delText>
                </w:r>
              </w:del>
              <w:r w:rsidR="00751509">
                <w:rPr>
                  <w:rFonts w:cs="Arial"/>
                  <w:color w:val="000000"/>
                </w:rPr>
                <w:t>Head IT</w:t>
              </w:r>
            </w:ins>
          </w:p>
        </w:tc>
      </w:tr>
      <w:tr w:rsidR="00EA5F65" w:rsidRPr="00451BD4" w14:paraId="30AF1D09" w14:textId="77777777" w:rsidTr="34EBC7F3">
        <w:trPr>
          <w:trHeight w:val="300"/>
          <w:jc w:val="center"/>
        </w:trPr>
        <w:tc>
          <w:tcPr>
            <w:tcW w:w="2916" w:type="dxa"/>
            <w:vAlign w:val="center"/>
          </w:tcPr>
          <w:p w14:paraId="213DF37C" w14:textId="2EB929AE" w:rsidR="00EA5F65" w:rsidRPr="00451BD4" w:rsidRDefault="34EBC7F3" w:rsidP="34EBC7F3">
            <w:pPr>
              <w:ind w:left="0" w:right="-140"/>
              <w:rPr>
                <w:rFonts w:cs="Arial"/>
              </w:rPr>
            </w:pPr>
            <w:r w:rsidRPr="34EBC7F3">
              <w:rPr>
                <w:rFonts w:eastAsia="Arial" w:cs="Arial"/>
                <w:lang w:val="en-IN"/>
              </w:rPr>
              <w:t>Wan Mohd Husni Wan Hussein</w:t>
            </w:r>
          </w:p>
        </w:tc>
        <w:tc>
          <w:tcPr>
            <w:tcW w:w="3204" w:type="dxa"/>
            <w:vAlign w:val="center"/>
          </w:tcPr>
          <w:p w14:paraId="60B2A999" w14:textId="77777777" w:rsidR="00EA5F65" w:rsidRPr="00451BD4" w:rsidRDefault="00EA5F65" w:rsidP="00D005CD">
            <w:pPr>
              <w:ind w:left="0"/>
              <w:jc w:val="both"/>
              <w:rPr>
                <w:rFonts w:cs="Arial"/>
              </w:rPr>
            </w:pPr>
            <w:r w:rsidRPr="00451BD4">
              <w:rPr>
                <w:rFonts w:cs="Arial"/>
              </w:rPr>
              <w:t xml:space="preserve">AMS </w:t>
            </w:r>
          </w:p>
        </w:tc>
        <w:tc>
          <w:tcPr>
            <w:tcW w:w="2970" w:type="dxa"/>
            <w:vAlign w:val="center"/>
          </w:tcPr>
          <w:p w14:paraId="41212C59" w14:textId="77777777" w:rsidR="00EA5F65" w:rsidRPr="00451BD4" w:rsidRDefault="00EA5F65" w:rsidP="005D613E">
            <w:pPr>
              <w:keepNext/>
              <w:ind w:left="0"/>
              <w:rPr>
                <w:rFonts w:cs="Arial"/>
              </w:rPr>
            </w:pPr>
            <w:r w:rsidRPr="00451BD4">
              <w:rPr>
                <w:rFonts w:cs="Arial"/>
              </w:rPr>
              <w:t>AMS SDM</w:t>
            </w:r>
          </w:p>
        </w:tc>
      </w:tr>
    </w:tbl>
    <w:p w14:paraId="48F9BFC8" w14:textId="47243059" w:rsidR="00EA5F65" w:rsidRDefault="005D613E" w:rsidP="005D613E">
      <w:pPr>
        <w:pStyle w:val="Caption"/>
        <w:rPr>
          <w:rFonts w:ascii="Arial" w:hAnsi="Arial" w:cs="Arial"/>
        </w:rPr>
      </w:pPr>
      <w:bookmarkStart w:id="673" w:name="_Toc187483225"/>
      <w:bookmarkStart w:id="674" w:name="_Toc187483944"/>
      <w:bookmarkStart w:id="675" w:name="_Toc216835056"/>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w:t>
      </w:r>
      <w:r w:rsidR="0074035A" w:rsidRPr="00451BD4">
        <w:rPr>
          <w:rFonts w:ascii="Arial" w:hAnsi="Arial" w:cs="Arial"/>
          <w:noProof/>
        </w:rPr>
        <w:fldChar w:fldCharType="end"/>
      </w:r>
      <w:r w:rsidRPr="00451BD4">
        <w:rPr>
          <w:rFonts w:ascii="Arial" w:hAnsi="Arial" w:cs="Arial"/>
        </w:rPr>
        <w:t>: Distribution list</w:t>
      </w:r>
    </w:p>
    <w:p w14:paraId="303F2982" w14:textId="77777777" w:rsidR="00DC5B5D" w:rsidRPr="00451BD4" w:rsidRDefault="00DC5B5D" w:rsidP="005D613E">
      <w:pPr>
        <w:pStyle w:val="Caption"/>
        <w:rPr>
          <w:rFonts w:ascii="Arial" w:hAnsi="Arial" w:cs="Arial"/>
        </w:rPr>
      </w:pPr>
    </w:p>
    <w:p w14:paraId="02282F81" w14:textId="77777777" w:rsidR="00EA5F65" w:rsidRDefault="00214A58" w:rsidP="00214A58">
      <w:pPr>
        <w:pStyle w:val="Heading1"/>
        <w:keepLines w:val="0"/>
        <w:numPr>
          <w:ilvl w:val="1"/>
          <w:numId w:val="28"/>
        </w:numPr>
        <w:tabs>
          <w:tab w:val="left" w:pos="540"/>
        </w:tabs>
        <w:spacing w:before="120"/>
        <w:rPr>
          <w:rFonts w:ascii="Arial" w:hAnsi="Arial" w:cs="Arial"/>
          <w:b/>
          <w:color w:val="auto"/>
          <w:sz w:val="20"/>
        </w:rPr>
      </w:pPr>
      <w:bookmarkStart w:id="676" w:name="_Toc283218705"/>
      <w:bookmarkStart w:id="677" w:name="_Toc283645908"/>
      <w:bookmarkStart w:id="678" w:name="_Toc289672060"/>
      <w:bookmarkStart w:id="679" w:name="_Toc355105694"/>
      <w:bookmarkStart w:id="680" w:name="_Toc445287676"/>
      <w:bookmarkStart w:id="681" w:name="_Toc481162048"/>
      <w:bookmarkStart w:id="682" w:name="_Toc483216540"/>
      <w:r w:rsidRPr="00451BD4">
        <w:rPr>
          <w:rFonts w:ascii="Arial" w:hAnsi="Arial" w:cs="Arial"/>
          <w:b/>
          <w:color w:val="auto"/>
          <w:sz w:val="20"/>
        </w:rPr>
        <w:t xml:space="preserve"> </w:t>
      </w:r>
      <w:r w:rsidR="00EA5F65" w:rsidRPr="00451BD4">
        <w:rPr>
          <w:rFonts w:ascii="Arial" w:hAnsi="Arial" w:cs="Arial"/>
          <w:b/>
          <w:color w:val="auto"/>
          <w:sz w:val="20"/>
        </w:rPr>
        <w:t>LIST OF ABBREVIATIONS</w:t>
      </w:r>
      <w:bookmarkEnd w:id="673"/>
      <w:bookmarkEnd w:id="674"/>
      <w:bookmarkEnd w:id="675"/>
      <w:bookmarkEnd w:id="676"/>
      <w:bookmarkEnd w:id="677"/>
      <w:bookmarkEnd w:id="678"/>
      <w:bookmarkEnd w:id="679"/>
      <w:bookmarkEnd w:id="680"/>
      <w:bookmarkEnd w:id="681"/>
      <w:bookmarkEnd w:id="682"/>
    </w:p>
    <w:p w14:paraId="5AB32215" w14:textId="77777777" w:rsidR="00DC5B5D" w:rsidRPr="00DC5B5D" w:rsidRDefault="00DC5B5D" w:rsidP="00DC5B5D"/>
    <w:p w14:paraId="252F5EA4" w14:textId="77777777" w:rsidR="00EA5F65" w:rsidRPr="00451BD4" w:rsidRDefault="00EA5F65" w:rsidP="00EA5F65">
      <w:pPr>
        <w:spacing w:before="40" w:after="40" w:line="240" w:lineRule="atLeast"/>
        <w:jc w:val="both"/>
        <w:rPr>
          <w:rFonts w:cs="Arial"/>
          <w:lang w:val="en-GB"/>
        </w:rPr>
      </w:pPr>
      <w:r w:rsidRPr="00451BD4">
        <w:rPr>
          <w:rFonts w:cs="Arial"/>
          <w:lang w:val="en-GB"/>
        </w:rPr>
        <w:t>The following are the abbreviations used for the purpose of simplification.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4357"/>
      </w:tblGrid>
      <w:tr w:rsidR="002F3762" w:rsidRPr="002F3762" w14:paraId="0DEA555F" w14:textId="77777777" w:rsidTr="002F3762">
        <w:trPr>
          <w:trHeight w:val="295"/>
          <w:jc w:val="center"/>
        </w:trPr>
        <w:tc>
          <w:tcPr>
            <w:tcW w:w="2591" w:type="dxa"/>
            <w:shd w:val="clear" w:color="auto" w:fill="0070C0"/>
            <w:vAlign w:val="center"/>
          </w:tcPr>
          <w:p w14:paraId="254E9059" w14:textId="77777777" w:rsidR="00EA5F65" w:rsidRPr="002F3762" w:rsidRDefault="00EA5F65" w:rsidP="002F3762">
            <w:pPr>
              <w:pStyle w:val="Header"/>
              <w:ind w:left="0" w:right="-25"/>
              <w:jc w:val="center"/>
              <w:rPr>
                <w:rFonts w:cs="Arial"/>
                <w:b/>
                <w:color w:val="FFFFFF" w:themeColor="background1"/>
                <w:lang w:val="en-GB"/>
              </w:rPr>
            </w:pPr>
            <w:r w:rsidRPr="002F3762">
              <w:rPr>
                <w:rFonts w:cs="Arial"/>
                <w:b/>
                <w:color w:val="FFFFFF" w:themeColor="background1"/>
                <w:lang w:val="en-GB"/>
              </w:rPr>
              <w:t>Abbreviation</w:t>
            </w:r>
          </w:p>
        </w:tc>
        <w:tc>
          <w:tcPr>
            <w:tcW w:w="4357" w:type="dxa"/>
            <w:shd w:val="clear" w:color="auto" w:fill="0070C0"/>
            <w:vAlign w:val="center"/>
          </w:tcPr>
          <w:p w14:paraId="520466D8" w14:textId="77777777" w:rsidR="00EA5F65" w:rsidRPr="002F3762" w:rsidRDefault="00EA5F65" w:rsidP="002F3762">
            <w:pPr>
              <w:pStyle w:val="Header"/>
              <w:tabs>
                <w:tab w:val="left" w:pos="4141"/>
              </w:tabs>
              <w:ind w:left="19" w:right="-25"/>
              <w:jc w:val="center"/>
              <w:rPr>
                <w:rFonts w:cs="Arial"/>
                <w:b/>
                <w:color w:val="FFFFFF" w:themeColor="background1"/>
                <w:lang w:val="en-GB"/>
              </w:rPr>
            </w:pPr>
            <w:r w:rsidRPr="002F3762">
              <w:rPr>
                <w:rFonts w:cs="Arial"/>
                <w:b/>
                <w:color w:val="FFFFFF" w:themeColor="background1"/>
                <w:lang w:val="en-GB"/>
              </w:rPr>
              <w:t>Denote</w:t>
            </w:r>
          </w:p>
        </w:tc>
      </w:tr>
      <w:tr w:rsidR="00EA5F65" w:rsidRPr="00451BD4" w14:paraId="60B64C0C" w14:textId="77777777" w:rsidTr="002F3762">
        <w:trPr>
          <w:trHeight w:val="295"/>
          <w:jc w:val="center"/>
        </w:trPr>
        <w:tc>
          <w:tcPr>
            <w:tcW w:w="2591" w:type="dxa"/>
            <w:vAlign w:val="center"/>
          </w:tcPr>
          <w:p w14:paraId="71D9DC60" w14:textId="77777777" w:rsidR="00EA5F65" w:rsidRPr="00451BD4" w:rsidRDefault="00EA5F65" w:rsidP="00D005CD">
            <w:pPr>
              <w:pStyle w:val="Header"/>
              <w:ind w:left="0" w:right="-25"/>
              <w:rPr>
                <w:rFonts w:cs="Arial"/>
                <w:lang w:val="en-GB"/>
              </w:rPr>
            </w:pPr>
            <w:r w:rsidRPr="00451BD4">
              <w:rPr>
                <w:rFonts w:cs="Arial"/>
                <w:lang w:val="en-GB"/>
              </w:rPr>
              <w:t>GATS</w:t>
            </w:r>
          </w:p>
        </w:tc>
        <w:tc>
          <w:tcPr>
            <w:tcW w:w="4357" w:type="dxa"/>
            <w:vAlign w:val="center"/>
          </w:tcPr>
          <w:p w14:paraId="4DE837ED" w14:textId="77777777" w:rsidR="00EA5F65" w:rsidRPr="00451BD4" w:rsidRDefault="00EA5F65" w:rsidP="00D005CD">
            <w:pPr>
              <w:ind w:left="0" w:right="-25"/>
              <w:rPr>
                <w:rFonts w:cs="Arial"/>
              </w:rPr>
            </w:pPr>
            <w:r w:rsidRPr="00451BD4">
              <w:rPr>
                <w:rFonts w:cs="Arial"/>
                <w:lang w:val="en-GB"/>
              </w:rPr>
              <w:t>Government Approval Tracking System</w:t>
            </w:r>
          </w:p>
        </w:tc>
      </w:tr>
      <w:tr w:rsidR="00EA5F65" w:rsidRPr="00451BD4" w14:paraId="05C2956A" w14:textId="77777777" w:rsidTr="002F3762">
        <w:trPr>
          <w:trHeight w:val="295"/>
          <w:jc w:val="center"/>
        </w:trPr>
        <w:tc>
          <w:tcPr>
            <w:tcW w:w="2591" w:type="dxa"/>
            <w:vAlign w:val="center"/>
          </w:tcPr>
          <w:p w14:paraId="4C90571A" w14:textId="77777777" w:rsidR="00EA5F65" w:rsidRPr="00451BD4" w:rsidRDefault="00EA5F65" w:rsidP="00D005CD">
            <w:pPr>
              <w:pStyle w:val="Header"/>
              <w:ind w:left="0" w:right="-25"/>
              <w:rPr>
                <w:rFonts w:cs="Arial"/>
                <w:lang w:val="en-GB"/>
              </w:rPr>
            </w:pPr>
            <w:r w:rsidRPr="00451BD4">
              <w:rPr>
                <w:rFonts w:cs="Arial"/>
                <w:lang w:val="en-GB"/>
              </w:rPr>
              <w:t>SOD</w:t>
            </w:r>
          </w:p>
        </w:tc>
        <w:tc>
          <w:tcPr>
            <w:tcW w:w="4357" w:type="dxa"/>
            <w:vAlign w:val="center"/>
          </w:tcPr>
          <w:p w14:paraId="586A6C1E" w14:textId="77777777" w:rsidR="00EA5F65" w:rsidRPr="00451BD4" w:rsidRDefault="00EA5F65" w:rsidP="00D005CD">
            <w:pPr>
              <w:ind w:left="0" w:right="-25"/>
              <w:rPr>
                <w:rFonts w:cs="Arial"/>
              </w:rPr>
            </w:pPr>
            <w:r w:rsidRPr="00451BD4">
              <w:rPr>
                <w:rFonts w:cs="Arial"/>
                <w:lang w:val="en-GB"/>
              </w:rPr>
              <w:t>System Operation Document</w:t>
            </w:r>
          </w:p>
        </w:tc>
      </w:tr>
      <w:tr w:rsidR="00EA5F65" w:rsidRPr="00451BD4" w14:paraId="08A39D1F" w14:textId="77777777" w:rsidTr="002F3762">
        <w:trPr>
          <w:trHeight w:val="295"/>
          <w:jc w:val="center"/>
        </w:trPr>
        <w:tc>
          <w:tcPr>
            <w:tcW w:w="2591" w:type="dxa"/>
            <w:vAlign w:val="center"/>
          </w:tcPr>
          <w:p w14:paraId="14EAC72C" w14:textId="77777777" w:rsidR="00EA5F65" w:rsidRPr="00451BD4" w:rsidRDefault="00EA5F65" w:rsidP="00D005CD">
            <w:pPr>
              <w:pStyle w:val="Header"/>
              <w:ind w:left="0" w:right="-25"/>
              <w:rPr>
                <w:rFonts w:cs="Arial"/>
                <w:lang w:val="en-GB"/>
              </w:rPr>
            </w:pPr>
            <w:r w:rsidRPr="00451BD4">
              <w:rPr>
                <w:rFonts w:cs="Arial"/>
                <w:lang w:val="en-GB"/>
              </w:rPr>
              <w:t>SOW</w:t>
            </w:r>
          </w:p>
        </w:tc>
        <w:tc>
          <w:tcPr>
            <w:tcW w:w="4357" w:type="dxa"/>
            <w:vAlign w:val="center"/>
          </w:tcPr>
          <w:p w14:paraId="0DE7974A" w14:textId="77777777" w:rsidR="00EA5F65" w:rsidRPr="00451BD4" w:rsidRDefault="00EA5F65" w:rsidP="00D005CD">
            <w:pPr>
              <w:ind w:left="0" w:right="-25"/>
              <w:rPr>
                <w:rFonts w:cs="Arial"/>
              </w:rPr>
            </w:pPr>
            <w:r w:rsidRPr="00451BD4">
              <w:rPr>
                <w:rFonts w:cs="Arial"/>
                <w:lang w:val="en-GB"/>
              </w:rPr>
              <w:t>Statement of Work</w:t>
            </w:r>
          </w:p>
        </w:tc>
      </w:tr>
      <w:tr w:rsidR="00EA5F65" w:rsidRPr="00451BD4" w14:paraId="0A98E019" w14:textId="77777777" w:rsidTr="002F3762">
        <w:trPr>
          <w:trHeight w:val="295"/>
          <w:jc w:val="center"/>
        </w:trPr>
        <w:tc>
          <w:tcPr>
            <w:tcW w:w="2591" w:type="dxa"/>
            <w:vAlign w:val="center"/>
          </w:tcPr>
          <w:p w14:paraId="07CF5A53" w14:textId="77777777" w:rsidR="00EA5F65" w:rsidRPr="00451BD4" w:rsidRDefault="00EA5F65" w:rsidP="00D005CD">
            <w:pPr>
              <w:pStyle w:val="Header"/>
              <w:ind w:left="0" w:right="-25"/>
              <w:rPr>
                <w:rFonts w:cs="Arial"/>
                <w:lang w:val="en-GB"/>
              </w:rPr>
            </w:pPr>
            <w:r w:rsidRPr="00451BD4">
              <w:rPr>
                <w:rFonts w:cs="Arial"/>
                <w:lang w:val="en-GB"/>
              </w:rPr>
              <w:t>PAX</w:t>
            </w:r>
          </w:p>
        </w:tc>
        <w:tc>
          <w:tcPr>
            <w:tcW w:w="4357" w:type="dxa"/>
            <w:vAlign w:val="center"/>
          </w:tcPr>
          <w:p w14:paraId="38C8CE23" w14:textId="77777777" w:rsidR="00EA5F65" w:rsidRPr="00451BD4" w:rsidRDefault="00EA5F65" w:rsidP="005D613E">
            <w:pPr>
              <w:keepNext/>
              <w:ind w:left="0"/>
              <w:rPr>
                <w:rFonts w:cs="Arial"/>
              </w:rPr>
            </w:pPr>
            <w:r w:rsidRPr="00451BD4">
              <w:rPr>
                <w:rFonts w:cs="Arial"/>
                <w:lang w:val="en-GB"/>
              </w:rPr>
              <w:t>Passenger</w:t>
            </w:r>
          </w:p>
        </w:tc>
      </w:tr>
    </w:tbl>
    <w:p w14:paraId="25D9C838" w14:textId="4B856C57" w:rsidR="00EA5F65" w:rsidRPr="00451BD4" w:rsidRDefault="005D613E" w:rsidP="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w:t>
      </w:r>
      <w:r w:rsidR="0074035A" w:rsidRPr="00451BD4">
        <w:rPr>
          <w:rFonts w:ascii="Arial" w:hAnsi="Arial" w:cs="Arial"/>
          <w:noProof/>
        </w:rPr>
        <w:fldChar w:fldCharType="end"/>
      </w:r>
      <w:r w:rsidRPr="00451BD4">
        <w:rPr>
          <w:rFonts w:ascii="Arial" w:hAnsi="Arial" w:cs="Arial"/>
        </w:rPr>
        <w:t>: List of Abbreviations</w:t>
      </w:r>
    </w:p>
    <w:p w14:paraId="2EE2DB78" w14:textId="77777777" w:rsidR="00EA5F65" w:rsidRPr="00451BD4" w:rsidRDefault="00EA5F65" w:rsidP="00EA5F65">
      <w:pPr>
        <w:rPr>
          <w:rFonts w:cs="Arial"/>
        </w:rPr>
      </w:pPr>
    </w:p>
    <w:p w14:paraId="2D5A32C7" w14:textId="77777777" w:rsidR="00EA5F65" w:rsidRPr="00451BD4" w:rsidRDefault="00EA5F65" w:rsidP="00EA5F65">
      <w:pPr>
        <w:rPr>
          <w:rFonts w:cs="Arial"/>
        </w:rPr>
      </w:pPr>
    </w:p>
    <w:p w14:paraId="785AC425" w14:textId="2F9E78D1" w:rsidR="00D41D96" w:rsidRDefault="00D41D96" w:rsidP="00EA5F65">
      <w:pPr>
        <w:rPr>
          <w:rFonts w:cs="Arial"/>
        </w:rPr>
      </w:pPr>
      <w:r>
        <w:rPr>
          <w:rFonts w:cs="Arial"/>
        </w:rPr>
        <w:br w:type="page"/>
      </w:r>
    </w:p>
    <w:p w14:paraId="6D8DB1DB" w14:textId="77777777" w:rsidR="00EA5F65" w:rsidRPr="00451BD4" w:rsidRDefault="00EA5F65" w:rsidP="00EA5F65">
      <w:pPr>
        <w:rPr>
          <w:rFonts w:cs="Arial"/>
        </w:rPr>
      </w:pPr>
    </w:p>
    <w:p w14:paraId="4D23C710" w14:textId="77777777" w:rsidR="00EA5F65" w:rsidRPr="00451BD4" w:rsidRDefault="00214A58" w:rsidP="00214A58">
      <w:pPr>
        <w:pStyle w:val="Heading1"/>
        <w:keepLines w:val="0"/>
        <w:tabs>
          <w:tab w:val="left" w:pos="720"/>
        </w:tabs>
        <w:spacing w:before="120"/>
        <w:ind w:left="0" w:right="-25"/>
        <w:jc w:val="both"/>
        <w:rPr>
          <w:rFonts w:ascii="Arial" w:hAnsi="Arial" w:cs="Arial"/>
          <w:b/>
          <w:color w:val="auto"/>
          <w:sz w:val="20"/>
        </w:rPr>
      </w:pPr>
      <w:bookmarkStart w:id="683" w:name="_Toc289672061"/>
      <w:bookmarkStart w:id="684" w:name="_Toc355105695"/>
      <w:bookmarkStart w:id="685" w:name="_Toc445287677"/>
      <w:bookmarkStart w:id="686" w:name="_Toc481162049"/>
      <w:bookmarkStart w:id="687" w:name="_Toc483216541"/>
      <w:r w:rsidRPr="00451BD4">
        <w:rPr>
          <w:rFonts w:ascii="Arial" w:hAnsi="Arial" w:cs="Arial"/>
          <w:b/>
          <w:color w:val="auto"/>
          <w:sz w:val="20"/>
        </w:rPr>
        <w:t xml:space="preserve">1.5. </w:t>
      </w:r>
      <w:r w:rsidR="00EA5F65" w:rsidRPr="00451BD4">
        <w:rPr>
          <w:rFonts w:ascii="Arial" w:hAnsi="Arial" w:cs="Arial"/>
          <w:b/>
          <w:color w:val="auto"/>
          <w:sz w:val="20"/>
        </w:rPr>
        <w:t>CONDITION OF USE</w:t>
      </w:r>
      <w:bookmarkEnd w:id="683"/>
      <w:bookmarkEnd w:id="684"/>
      <w:bookmarkEnd w:id="685"/>
      <w:bookmarkEnd w:id="686"/>
      <w:bookmarkEnd w:id="687"/>
    </w:p>
    <w:p w14:paraId="709881F5" w14:textId="77777777" w:rsidR="00EA5F65" w:rsidRPr="00451BD4" w:rsidRDefault="00EA5F65" w:rsidP="00214A58">
      <w:pPr>
        <w:pStyle w:val="ListParagraph"/>
        <w:numPr>
          <w:ilvl w:val="2"/>
          <w:numId w:val="31"/>
        </w:numPr>
        <w:tabs>
          <w:tab w:val="left" w:pos="720"/>
        </w:tabs>
        <w:ind w:right="-25"/>
        <w:jc w:val="both"/>
        <w:rPr>
          <w:rFonts w:cs="Arial"/>
        </w:rPr>
      </w:pPr>
      <w:r w:rsidRPr="00451BD4">
        <w:rPr>
          <w:rFonts w:cs="Arial"/>
        </w:rPr>
        <w:t xml:space="preserve">This manual is the property of Malaysia Airlines </w:t>
      </w:r>
      <w:proofErr w:type="spellStart"/>
      <w:r w:rsidRPr="00451BD4">
        <w:rPr>
          <w:rFonts w:cs="Arial"/>
        </w:rPr>
        <w:t>Berhad</w:t>
      </w:r>
      <w:proofErr w:type="spellEnd"/>
      <w:r w:rsidRPr="00451BD4">
        <w:rPr>
          <w:rFonts w:cs="Arial"/>
        </w:rPr>
        <w:t>.</w:t>
      </w:r>
    </w:p>
    <w:p w14:paraId="25BE8958" w14:textId="77777777" w:rsidR="00EA5F65" w:rsidRPr="00451BD4" w:rsidRDefault="00EA5F65" w:rsidP="00214A58">
      <w:pPr>
        <w:pStyle w:val="ListParagraph"/>
        <w:numPr>
          <w:ilvl w:val="2"/>
          <w:numId w:val="31"/>
        </w:numPr>
        <w:tabs>
          <w:tab w:val="left" w:pos="720"/>
        </w:tabs>
        <w:ind w:right="-25"/>
        <w:jc w:val="both"/>
        <w:rPr>
          <w:rFonts w:cs="Arial"/>
        </w:rPr>
      </w:pPr>
      <w:r w:rsidRPr="00451BD4">
        <w:rPr>
          <w:rFonts w:cs="Arial"/>
        </w:rPr>
        <w:t>All copies assigned to individual position(s), section(s) or station(s) is on loan basis. If, for any reason, the position(s), section(s) or station(s) is abolished from the company organization, the respective copy(</w:t>
      </w:r>
      <w:proofErr w:type="spellStart"/>
      <w:r w:rsidRPr="00451BD4">
        <w:rPr>
          <w:rFonts w:cs="Arial"/>
        </w:rPr>
        <w:t>ies</w:t>
      </w:r>
      <w:proofErr w:type="spellEnd"/>
      <w:r w:rsidRPr="00451BD4">
        <w:rPr>
          <w:rFonts w:cs="Arial"/>
        </w:rPr>
        <w:t>) of the manual must be returned to Head IT Service Delivery Manager.</w:t>
      </w:r>
    </w:p>
    <w:p w14:paraId="19A7B9D5" w14:textId="77777777" w:rsidR="00EA5F65" w:rsidRPr="00451BD4" w:rsidRDefault="00EA5F65" w:rsidP="00214A58">
      <w:pPr>
        <w:numPr>
          <w:ilvl w:val="2"/>
          <w:numId w:val="31"/>
        </w:numPr>
        <w:tabs>
          <w:tab w:val="left" w:pos="720"/>
        </w:tabs>
        <w:ind w:right="-25"/>
        <w:jc w:val="both"/>
        <w:rPr>
          <w:rFonts w:cs="Arial"/>
        </w:rPr>
      </w:pPr>
      <w:r w:rsidRPr="00451BD4">
        <w:rPr>
          <w:rFonts w:cs="Arial"/>
        </w:rPr>
        <w:t>In the event where the title of the position or section is changed, the department concerned shall inform Head IT Service Delivery Manager promptly.</w:t>
      </w:r>
    </w:p>
    <w:p w14:paraId="5290D115" w14:textId="77777777" w:rsidR="00EA5F65" w:rsidRPr="00451BD4" w:rsidRDefault="00EA5F65" w:rsidP="00214A58">
      <w:pPr>
        <w:numPr>
          <w:ilvl w:val="2"/>
          <w:numId w:val="31"/>
        </w:numPr>
        <w:tabs>
          <w:tab w:val="left" w:pos="720"/>
        </w:tabs>
        <w:ind w:right="-25"/>
        <w:jc w:val="both"/>
        <w:rPr>
          <w:rFonts w:cs="Arial"/>
        </w:rPr>
      </w:pPr>
      <w:r w:rsidRPr="00451BD4">
        <w:rPr>
          <w:rFonts w:cs="Arial"/>
        </w:rPr>
        <w:t>The content of this manual shall not be copied, or communicated in part or as a whole, to any person not employed by the Company without the express written consent of the Head IT Service Delivery Manager.</w:t>
      </w:r>
    </w:p>
    <w:p w14:paraId="18B1EF05" w14:textId="77777777" w:rsidR="00EA5F65" w:rsidRPr="00451BD4" w:rsidRDefault="00EA5F65" w:rsidP="00214A58">
      <w:pPr>
        <w:numPr>
          <w:ilvl w:val="2"/>
          <w:numId w:val="31"/>
        </w:numPr>
        <w:tabs>
          <w:tab w:val="left" w:pos="720"/>
        </w:tabs>
        <w:ind w:right="-25"/>
        <w:jc w:val="both"/>
        <w:rPr>
          <w:rFonts w:cs="Arial"/>
        </w:rPr>
      </w:pPr>
      <w:r w:rsidRPr="00451BD4">
        <w:rPr>
          <w:rFonts w:cs="Arial"/>
        </w:rPr>
        <w:t>It is the responsibility of the holder to ensure that his copy is updated to the latest amendments and is in good state of condition.</w:t>
      </w:r>
    </w:p>
    <w:p w14:paraId="7D2B44DD" w14:textId="77777777" w:rsidR="00EA5F65" w:rsidRPr="00451BD4" w:rsidRDefault="00EA5F65" w:rsidP="00EA5F65">
      <w:pPr>
        <w:ind w:right="-25"/>
        <w:jc w:val="both"/>
        <w:rPr>
          <w:rFonts w:cs="Arial"/>
        </w:rPr>
      </w:pPr>
    </w:p>
    <w:p w14:paraId="7FFDDF5F" w14:textId="77777777" w:rsidR="00EA5F65" w:rsidRPr="00451BD4" w:rsidRDefault="00EA5F65" w:rsidP="00214A58">
      <w:pPr>
        <w:pStyle w:val="Heading1"/>
        <w:keepLines w:val="0"/>
        <w:numPr>
          <w:ilvl w:val="1"/>
          <w:numId w:val="29"/>
        </w:numPr>
        <w:tabs>
          <w:tab w:val="left" w:pos="720"/>
        </w:tabs>
        <w:spacing w:before="120"/>
        <w:ind w:right="-25"/>
        <w:jc w:val="both"/>
        <w:rPr>
          <w:rFonts w:ascii="Arial" w:hAnsi="Arial" w:cs="Arial"/>
          <w:b/>
          <w:color w:val="auto"/>
          <w:sz w:val="20"/>
        </w:rPr>
      </w:pPr>
      <w:bookmarkStart w:id="688" w:name="_Toc187483227"/>
      <w:bookmarkStart w:id="689" w:name="_Toc187483946"/>
      <w:bookmarkStart w:id="690" w:name="_Toc216835058"/>
      <w:bookmarkStart w:id="691" w:name="_Toc283218707"/>
      <w:bookmarkStart w:id="692" w:name="_Toc283645910"/>
      <w:bookmarkStart w:id="693" w:name="_Toc289672062"/>
      <w:bookmarkStart w:id="694" w:name="_Toc355105696"/>
      <w:bookmarkStart w:id="695" w:name="_Toc445287678"/>
      <w:bookmarkStart w:id="696" w:name="_Toc481162050"/>
      <w:bookmarkStart w:id="697" w:name="_Toc483216542"/>
      <w:r w:rsidRPr="00451BD4">
        <w:rPr>
          <w:rFonts w:ascii="Arial" w:hAnsi="Arial" w:cs="Arial"/>
          <w:b/>
          <w:color w:val="auto"/>
          <w:sz w:val="20"/>
        </w:rPr>
        <w:t>CONTROL OF MANUAL</w:t>
      </w:r>
      <w:bookmarkEnd w:id="688"/>
      <w:bookmarkEnd w:id="689"/>
      <w:bookmarkEnd w:id="690"/>
      <w:bookmarkEnd w:id="691"/>
      <w:bookmarkEnd w:id="692"/>
      <w:bookmarkEnd w:id="693"/>
      <w:bookmarkEnd w:id="694"/>
      <w:bookmarkEnd w:id="695"/>
      <w:bookmarkEnd w:id="696"/>
      <w:bookmarkEnd w:id="697"/>
    </w:p>
    <w:p w14:paraId="496F40EA" w14:textId="77777777" w:rsidR="00EA5F65" w:rsidRPr="00451BD4" w:rsidRDefault="00EA5F65" w:rsidP="00214A58">
      <w:pPr>
        <w:numPr>
          <w:ilvl w:val="2"/>
          <w:numId w:val="29"/>
        </w:numPr>
        <w:tabs>
          <w:tab w:val="left" w:pos="720"/>
        </w:tabs>
        <w:ind w:right="-25"/>
        <w:jc w:val="both"/>
        <w:rPr>
          <w:rFonts w:cs="Arial"/>
        </w:rPr>
      </w:pPr>
      <w:r w:rsidRPr="00451BD4">
        <w:rPr>
          <w:rFonts w:cs="Arial"/>
        </w:rPr>
        <w:t>The contents of this manual shall not be deleted, added, or altered in any way without the approval of the Head IT Service Delivery Manager.</w:t>
      </w:r>
    </w:p>
    <w:p w14:paraId="4C1A1F28" w14:textId="77777777" w:rsidR="00EA5F65" w:rsidRPr="00451BD4" w:rsidRDefault="00EA5F65" w:rsidP="00214A58">
      <w:pPr>
        <w:numPr>
          <w:ilvl w:val="2"/>
          <w:numId w:val="29"/>
        </w:numPr>
        <w:tabs>
          <w:tab w:val="left" w:pos="720"/>
        </w:tabs>
        <w:ind w:right="-25"/>
        <w:jc w:val="both"/>
        <w:rPr>
          <w:rFonts w:cs="Arial"/>
        </w:rPr>
      </w:pPr>
      <w:r w:rsidRPr="00451BD4">
        <w:rPr>
          <w:rFonts w:cs="Arial"/>
        </w:rPr>
        <w:t>Any page which carries an amendment must bear the new revision date. Any line which is amended shall be highlighted by a revision bar (i.e. dark vertical line) drawn close to the amended text on the outside border of the document.</w:t>
      </w:r>
    </w:p>
    <w:p w14:paraId="212A2CAE" w14:textId="77777777" w:rsidR="00EA5F65" w:rsidRPr="00451BD4" w:rsidRDefault="00EA5F65" w:rsidP="00214A58">
      <w:pPr>
        <w:numPr>
          <w:ilvl w:val="2"/>
          <w:numId w:val="29"/>
        </w:numPr>
        <w:tabs>
          <w:tab w:val="left" w:pos="720"/>
        </w:tabs>
        <w:ind w:right="-25"/>
        <w:jc w:val="both"/>
        <w:rPr>
          <w:rFonts w:cs="Arial"/>
        </w:rPr>
      </w:pPr>
      <w:r w:rsidRPr="00451BD4">
        <w:rPr>
          <w:rFonts w:cs="Arial"/>
        </w:rPr>
        <w:t>A transmittal letter must accompany the amended pages to advise the holders how to effect the amendment to their copies.</w:t>
      </w:r>
    </w:p>
    <w:p w14:paraId="6A00DF4F" w14:textId="77777777" w:rsidR="00EA5F65" w:rsidRPr="00451BD4" w:rsidRDefault="00EA5F65" w:rsidP="00214A58">
      <w:pPr>
        <w:numPr>
          <w:ilvl w:val="2"/>
          <w:numId w:val="29"/>
        </w:numPr>
        <w:tabs>
          <w:tab w:val="left" w:pos="720"/>
        </w:tabs>
        <w:ind w:right="-25"/>
        <w:jc w:val="both"/>
        <w:rPr>
          <w:rFonts w:cs="Arial"/>
        </w:rPr>
      </w:pPr>
      <w:r w:rsidRPr="00451BD4">
        <w:rPr>
          <w:rFonts w:cs="Arial"/>
        </w:rPr>
        <w:t xml:space="preserve">Holders shall notify this department in writing for loss of manual and to obtain a replacement copy. Head IT Service Delivery Manager </w:t>
      </w:r>
      <w:r w:rsidRPr="00451BD4">
        <w:rPr>
          <w:rFonts w:cs="Arial"/>
          <w:lang w:val="en-GB"/>
        </w:rPr>
        <w:t>shall ensure that this manual reviewed at least once a year and effect necessary amendments as and when necessary. Should any person(s) envisage improvements needed for the contents of this manual, the person should direct the request to the Head IT Service Delivery Manager.</w:t>
      </w:r>
    </w:p>
    <w:p w14:paraId="67BEA11A" w14:textId="732A19F8" w:rsidR="00D41D96" w:rsidRDefault="00D41D96" w:rsidP="00EA5F65">
      <w:pPr>
        <w:rPr>
          <w:rFonts w:cs="Arial"/>
        </w:rPr>
      </w:pPr>
      <w:r>
        <w:rPr>
          <w:rFonts w:cs="Arial"/>
        </w:rPr>
        <w:br w:type="page"/>
      </w:r>
    </w:p>
    <w:p w14:paraId="31332DEA" w14:textId="77777777" w:rsidR="00EA5F65" w:rsidRPr="00451BD4" w:rsidRDefault="00EA5F65" w:rsidP="00EA5F65">
      <w:pPr>
        <w:rPr>
          <w:rFonts w:cs="Arial"/>
        </w:rPr>
      </w:pPr>
    </w:p>
    <w:p w14:paraId="173763A0" w14:textId="77777777" w:rsidR="00EA5F65" w:rsidRPr="00451BD4" w:rsidRDefault="00EA5F65" w:rsidP="00EA5F65">
      <w:pPr>
        <w:rPr>
          <w:rFonts w:cs="Arial"/>
        </w:rPr>
      </w:pPr>
    </w:p>
    <w:p w14:paraId="42F5AA4C" w14:textId="77777777" w:rsidR="00EA5F65" w:rsidRPr="00451BD4" w:rsidRDefault="00EA5F65" w:rsidP="00EA5F65">
      <w:pPr>
        <w:rPr>
          <w:rFonts w:cs="Arial"/>
        </w:rPr>
      </w:pPr>
    </w:p>
    <w:p w14:paraId="6592EFC9" w14:textId="77777777" w:rsidR="00EA5F65" w:rsidRPr="00451BD4" w:rsidRDefault="00EA5F65" w:rsidP="00EA5F65">
      <w:pPr>
        <w:rPr>
          <w:rFonts w:cs="Arial"/>
        </w:rPr>
      </w:pPr>
    </w:p>
    <w:p w14:paraId="5105EB7A" w14:textId="77777777" w:rsidR="00EA5F65" w:rsidRPr="00451BD4" w:rsidRDefault="00EA5F65" w:rsidP="00EA5F65">
      <w:pPr>
        <w:rPr>
          <w:rFonts w:cs="Arial"/>
        </w:rPr>
      </w:pPr>
    </w:p>
    <w:p w14:paraId="6B279204" w14:textId="77777777" w:rsidR="00EA5F65" w:rsidRPr="00451BD4" w:rsidRDefault="00EA5F65" w:rsidP="00EA5F65">
      <w:pPr>
        <w:rPr>
          <w:rFonts w:cs="Arial"/>
        </w:rPr>
      </w:pPr>
    </w:p>
    <w:p w14:paraId="68199677" w14:textId="77777777" w:rsidR="00EA5F65" w:rsidRPr="00451BD4" w:rsidRDefault="00EA5F65" w:rsidP="00EA5F65">
      <w:pPr>
        <w:rPr>
          <w:rFonts w:cs="Arial"/>
        </w:rPr>
      </w:pPr>
    </w:p>
    <w:p w14:paraId="38AE4C8A" w14:textId="77777777" w:rsidR="00EA5F65" w:rsidRPr="00451BD4" w:rsidRDefault="00EA5F65" w:rsidP="00EA5F65">
      <w:pPr>
        <w:rPr>
          <w:rFonts w:cs="Arial"/>
        </w:rPr>
      </w:pPr>
    </w:p>
    <w:p w14:paraId="11BB26E6" w14:textId="77777777" w:rsidR="00EA5F65" w:rsidRPr="00451BD4" w:rsidRDefault="00EA5F65" w:rsidP="00EA5F65">
      <w:pPr>
        <w:rPr>
          <w:rFonts w:cs="Arial"/>
        </w:rPr>
      </w:pPr>
    </w:p>
    <w:p w14:paraId="53CFF416" w14:textId="77777777" w:rsidR="00EA5F65" w:rsidRPr="00451BD4" w:rsidRDefault="00EA5F65" w:rsidP="00EA5F65">
      <w:pPr>
        <w:rPr>
          <w:rFonts w:cs="Arial"/>
        </w:rPr>
      </w:pPr>
    </w:p>
    <w:p w14:paraId="6BD3C21C" w14:textId="77777777" w:rsidR="00EA5F65" w:rsidRPr="00451BD4" w:rsidRDefault="00EA5F65" w:rsidP="00EA5F65">
      <w:pPr>
        <w:rPr>
          <w:rFonts w:cs="Arial"/>
        </w:rPr>
      </w:pPr>
    </w:p>
    <w:p w14:paraId="35CAAF5F" w14:textId="77777777" w:rsidR="00EA5F65" w:rsidRPr="00451BD4" w:rsidRDefault="00EA5F65" w:rsidP="00EA5F65">
      <w:pPr>
        <w:rPr>
          <w:rFonts w:cs="Arial"/>
        </w:rPr>
      </w:pPr>
    </w:p>
    <w:p w14:paraId="2A3026B5" w14:textId="77777777" w:rsidR="00EA5F65" w:rsidRPr="00451BD4" w:rsidRDefault="00EA5F65" w:rsidP="00EA5F65">
      <w:pPr>
        <w:rPr>
          <w:rFonts w:cs="Arial"/>
        </w:rPr>
      </w:pPr>
    </w:p>
    <w:p w14:paraId="1449B65D" w14:textId="77777777" w:rsidR="00EA5F65" w:rsidRPr="00451BD4" w:rsidRDefault="00EA5F65" w:rsidP="00EA5F65">
      <w:pPr>
        <w:rPr>
          <w:rFonts w:cs="Arial"/>
        </w:rPr>
      </w:pPr>
    </w:p>
    <w:p w14:paraId="6AE5C1A2" w14:textId="77777777" w:rsidR="00EA5F65" w:rsidRPr="00451BD4" w:rsidRDefault="00EA5F65" w:rsidP="00EA5F65">
      <w:pPr>
        <w:rPr>
          <w:rFonts w:cs="Arial"/>
        </w:rPr>
      </w:pPr>
    </w:p>
    <w:p w14:paraId="0B42585E" w14:textId="77777777" w:rsidR="00EA5F65" w:rsidRPr="00451BD4" w:rsidRDefault="00EA5F65" w:rsidP="00EA5F65">
      <w:pPr>
        <w:rPr>
          <w:rFonts w:cs="Arial"/>
        </w:rPr>
      </w:pPr>
    </w:p>
    <w:p w14:paraId="0B44D303" w14:textId="77777777" w:rsidR="00EA5F65" w:rsidRPr="00451BD4" w:rsidRDefault="00EA5F65" w:rsidP="00EA5F65">
      <w:pPr>
        <w:jc w:val="center"/>
        <w:rPr>
          <w:rFonts w:cs="Arial"/>
          <w:b/>
          <w:bCs/>
          <w:sz w:val="28"/>
          <w:szCs w:val="28"/>
        </w:rPr>
      </w:pPr>
      <w:r w:rsidRPr="00451BD4">
        <w:rPr>
          <w:rFonts w:cs="Arial"/>
          <w:b/>
          <w:bCs/>
          <w:sz w:val="28"/>
          <w:szCs w:val="28"/>
        </w:rPr>
        <w:t>INTENTIONALLY LEFT BLANK</w:t>
      </w:r>
    </w:p>
    <w:p w14:paraId="6A5FCACA" w14:textId="77777777" w:rsidR="00EA5F65" w:rsidRPr="00451BD4" w:rsidRDefault="00EA5F65" w:rsidP="00EA5F65">
      <w:pPr>
        <w:rPr>
          <w:rFonts w:cs="Arial"/>
        </w:rPr>
      </w:pPr>
    </w:p>
    <w:p w14:paraId="03F545BA" w14:textId="77777777" w:rsidR="00090091" w:rsidRDefault="00090091" w:rsidP="00EA5F65">
      <w:pPr>
        <w:rPr>
          <w:rFonts w:cs="Arial"/>
        </w:rPr>
        <w:sectPr w:rsidR="00090091" w:rsidSect="002F3762">
          <w:footerReference w:type="even" r:id="rId32"/>
          <w:footerReference w:type="default" r:id="rId33"/>
          <w:pgSz w:w="12240" w:h="15840"/>
          <w:pgMar w:top="1440" w:right="1440" w:bottom="1440" w:left="1440" w:header="215" w:footer="215" w:gutter="0"/>
          <w:pgNumType w:start="1"/>
          <w:cols w:space="720"/>
          <w:docGrid w:linePitch="360"/>
        </w:sectPr>
      </w:pPr>
    </w:p>
    <w:p w14:paraId="77F3AA21" w14:textId="09FB2CE0" w:rsidR="00EA5F65" w:rsidRPr="00451BD4" w:rsidRDefault="00EA5F65" w:rsidP="00EA5F65">
      <w:pPr>
        <w:rPr>
          <w:rFonts w:cs="Arial"/>
        </w:rPr>
      </w:pPr>
    </w:p>
    <w:p w14:paraId="38ED55C3" w14:textId="77777777" w:rsidR="00EA5F65" w:rsidRPr="00451BD4" w:rsidRDefault="00EA5F65" w:rsidP="00EA5F65">
      <w:pPr>
        <w:rPr>
          <w:rFonts w:cs="Arial"/>
        </w:rPr>
      </w:pPr>
    </w:p>
    <w:p w14:paraId="03FFDB2E" w14:textId="77777777" w:rsidR="00EA5F65" w:rsidRPr="00451BD4" w:rsidRDefault="00EA5F65" w:rsidP="00EA5F65">
      <w:pPr>
        <w:rPr>
          <w:rFonts w:cs="Arial"/>
        </w:rPr>
      </w:pPr>
    </w:p>
    <w:p w14:paraId="0988362D" w14:textId="77777777" w:rsidR="00EA5F65" w:rsidRPr="00451BD4" w:rsidRDefault="00EA5F65" w:rsidP="00EA5F65">
      <w:pPr>
        <w:rPr>
          <w:rFonts w:cs="Arial"/>
        </w:rPr>
      </w:pPr>
    </w:p>
    <w:p w14:paraId="4993143E" w14:textId="77777777" w:rsidR="00EA5F65" w:rsidRPr="00451BD4" w:rsidRDefault="00EA5F65" w:rsidP="00EA5F65">
      <w:pPr>
        <w:rPr>
          <w:rFonts w:cs="Arial"/>
        </w:rPr>
      </w:pPr>
    </w:p>
    <w:p w14:paraId="2A7C7BB2" w14:textId="77777777" w:rsidR="00EA5F65" w:rsidRPr="00451BD4" w:rsidRDefault="00EA5F65" w:rsidP="00EA5F65">
      <w:pPr>
        <w:rPr>
          <w:rFonts w:cs="Arial"/>
        </w:rPr>
      </w:pPr>
    </w:p>
    <w:p w14:paraId="04A22818" w14:textId="77777777" w:rsidR="00EA5F65" w:rsidRPr="00451BD4" w:rsidRDefault="00EA5F65" w:rsidP="00EA5F65">
      <w:pPr>
        <w:rPr>
          <w:rFonts w:cs="Arial"/>
        </w:rPr>
      </w:pPr>
    </w:p>
    <w:p w14:paraId="5BE8DEAF" w14:textId="77777777" w:rsidR="00EA5F65" w:rsidRPr="00451BD4" w:rsidRDefault="00EA5F65" w:rsidP="00EA5F65">
      <w:pPr>
        <w:rPr>
          <w:rFonts w:cs="Arial"/>
        </w:rPr>
      </w:pPr>
    </w:p>
    <w:p w14:paraId="7E1BFAD2" w14:textId="77777777" w:rsidR="00EA5F65" w:rsidRPr="00451BD4" w:rsidRDefault="00EA5F65" w:rsidP="00EA5F65">
      <w:pPr>
        <w:rPr>
          <w:rFonts w:cs="Arial"/>
        </w:rPr>
      </w:pPr>
    </w:p>
    <w:p w14:paraId="12724CF8" w14:textId="77777777" w:rsidR="00EA5F65" w:rsidRPr="00451BD4" w:rsidRDefault="00EA5F65" w:rsidP="00EA5F65">
      <w:pPr>
        <w:rPr>
          <w:rFonts w:cs="Arial"/>
        </w:rPr>
      </w:pPr>
    </w:p>
    <w:p w14:paraId="45FF712D" w14:textId="77777777" w:rsidR="00EA5F65" w:rsidRPr="00451BD4" w:rsidRDefault="00EA5F65" w:rsidP="00EA5F65">
      <w:pPr>
        <w:rPr>
          <w:rFonts w:cs="Arial"/>
        </w:rPr>
      </w:pPr>
    </w:p>
    <w:p w14:paraId="73A5B631" w14:textId="77777777" w:rsidR="00EA5F65" w:rsidRPr="00451BD4" w:rsidRDefault="00EA5F65" w:rsidP="00EA5F65">
      <w:pPr>
        <w:rPr>
          <w:rFonts w:cs="Arial"/>
        </w:rPr>
      </w:pPr>
    </w:p>
    <w:p w14:paraId="374B76C1" w14:textId="77777777" w:rsidR="00EA5F65" w:rsidRPr="00451BD4" w:rsidRDefault="00EA5F65" w:rsidP="00EA5F65">
      <w:pPr>
        <w:rPr>
          <w:rFonts w:cs="Arial"/>
        </w:rPr>
      </w:pPr>
    </w:p>
    <w:p w14:paraId="651794D1" w14:textId="77777777" w:rsidR="00EA5F65" w:rsidRPr="00451BD4" w:rsidRDefault="00EA5F65" w:rsidP="00EA5F65">
      <w:pPr>
        <w:rPr>
          <w:rFonts w:cs="Arial"/>
        </w:rPr>
      </w:pPr>
    </w:p>
    <w:p w14:paraId="54B4F36F" w14:textId="77777777" w:rsidR="00EA5F65" w:rsidRPr="00451BD4" w:rsidRDefault="00EA5F65" w:rsidP="00EA5F65">
      <w:pPr>
        <w:rPr>
          <w:rFonts w:cs="Arial"/>
        </w:rPr>
      </w:pPr>
    </w:p>
    <w:p w14:paraId="3CEBDD8A" w14:textId="77777777" w:rsidR="00EA5F65" w:rsidRPr="00451BD4" w:rsidRDefault="00EA5F65" w:rsidP="00EA5F65">
      <w:pPr>
        <w:pStyle w:val="Title"/>
        <w:rPr>
          <w:rFonts w:cs="Arial"/>
        </w:rPr>
      </w:pPr>
      <w:r w:rsidRPr="00451BD4">
        <w:rPr>
          <w:rFonts w:cs="Arial"/>
        </w:rPr>
        <w:t>- MANUAL BACKGROUND</w:t>
      </w:r>
    </w:p>
    <w:p w14:paraId="3F9EC668" w14:textId="77777777" w:rsidR="00EA5F65" w:rsidRPr="00451BD4" w:rsidRDefault="00EA5F65" w:rsidP="00EA5F65">
      <w:pPr>
        <w:rPr>
          <w:rFonts w:cs="Arial"/>
        </w:rPr>
      </w:pPr>
    </w:p>
    <w:p w14:paraId="492E645D" w14:textId="77777777" w:rsidR="00EA5F65" w:rsidRPr="00451BD4" w:rsidRDefault="00EA5F65" w:rsidP="00EA5F65">
      <w:pPr>
        <w:rPr>
          <w:rFonts w:cs="Arial"/>
        </w:rPr>
      </w:pPr>
    </w:p>
    <w:p w14:paraId="13CD22CC" w14:textId="77777777" w:rsidR="00EA5F65" w:rsidRPr="00451BD4" w:rsidRDefault="00EA5F65" w:rsidP="00EA5F65">
      <w:pPr>
        <w:rPr>
          <w:rFonts w:cs="Arial"/>
        </w:rPr>
      </w:pPr>
    </w:p>
    <w:p w14:paraId="3FBCABE0" w14:textId="77777777" w:rsidR="00EA5F65" w:rsidRPr="00451BD4" w:rsidRDefault="00EA5F65" w:rsidP="00EA5F65">
      <w:pPr>
        <w:rPr>
          <w:rFonts w:cs="Arial"/>
        </w:rPr>
      </w:pPr>
    </w:p>
    <w:p w14:paraId="36BA4EE3" w14:textId="77777777" w:rsidR="00EA5F65" w:rsidRPr="00451BD4" w:rsidRDefault="00EA5F65" w:rsidP="00EA5F65">
      <w:pPr>
        <w:rPr>
          <w:rFonts w:cs="Arial"/>
        </w:rPr>
      </w:pPr>
    </w:p>
    <w:p w14:paraId="24712685" w14:textId="77777777" w:rsidR="003C664D" w:rsidRPr="00451BD4" w:rsidRDefault="003C664D">
      <w:pPr>
        <w:overflowPunct/>
        <w:autoSpaceDE/>
        <w:autoSpaceDN/>
        <w:adjustRightInd/>
        <w:spacing w:before="0" w:after="160" w:line="259" w:lineRule="auto"/>
        <w:ind w:left="0" w:right="0"/>
        <w:textAlignment w:val="auto"/>
        <w:rPr>
          <w:rFonts w:cs="Arial"/>
        </w:rPr>
      </w:pPr>
      <w:r w:rsidRPr="00451BD4">
        <w:rPr>
          <w:rFonts w:cs="Arial"/>
        </w:rPr>
        <w:br w:type="page"/>
      </w:r>
    </w:p>
    <w:p w14:paraId="23DF7DCE" w14:textId="77777777" w:rsidR="0020366E" w:rsidRPr="00451BD4" w:rsidRDefault="0020366E" w:rsidP="00EA5F65">
      <w:pPr>
        <w:rPr>
          <w:rFonts w:cs="Arial"/>
        </w:rPr>
      </w:pPr>
    </w:p>
    <w:p w14:paraId="4FEA183C" w14:textId="77777777" w:rsidR="00EA5F65" w:rsidRPr="00451BD4" w:rsidRDefault="00EA5F65" w:rsidP="00EA5F65">
      <w:pPr>
        <w:pStyle w:val="Heading1"/>
        <w:keepLines w:val="0"/>
        <w:numPr>
          <w:ilvl w:val="1"/>
          <w:numId w:val="4"/>
        </w:numPr>
        <w:spacing w:before="40" w:after="40" w:line="240" w:lineRule="atLeast"/>
        <w:ind w:left="709" w:right="42" w:hanging="709"/>
        <w:jc w:val="both"/>
        <w:rPr>
          <w:rFonts w:ascii="Arial" w:hAnsi="Arial" w:cs="Arial"/>
          <w:b/>
          <w:color w:val="auto"/>
          <w:sz w:val="20"/>
        </w:rPr>
      </w:pPr>
      <w:bookmarkStart w:id="712" w:name="_Toc481162051"/>
      <w:bookmarkStart w:id="713" w:name="_Toc483216543"/>
      <w:r w:rsidRPr="00451BD4">
        <w:rPr>
          <w:rFonts w:ascii="Arial" w:hAnsi="Arial" w:cs="Arial"/>
          <w:b/>
          <w:color w:val="auto"/>
          <w:sz w:val="20"/>
        </w:rPr>
        <w:t>INTRODUCTION</w:t>
      </w:r>
      <w:bookmarkEnd w:id="712"/>
      <w:bookmarkEnd w:id="713"/>
    </w:p>
    <w:p w14:paraId="62B08BD0" w14:textId="77777777" w:rsidR="00EA5F65" w:rsidRPr="00451BD4" w:rsidRDefault="00EA5F65" w:rsidP="00EA5F65">
      <w:pPr>
        <w:ind w:left="709"/>
        <w:rPr>
          <w:rFonts w:cs="Arial"/>
          <w:lang w:val="en-GB"/>
        </w:rPr>
      </w:pPr>
      <w:r w:rsidRPr="00451BD4">
        <w:rPr>
          <w:rFonts w:cs="Arial"/>
          <w:lang w:val="en-GB"/>
        </w:rPr>
        <w:t xml:space="preserve">This is the GATS SOD, hereinafter referred to as “the Policy” provides comprehensive operating procedures within the scope and application herein defined in Part 2 Section 3.0 for Malaysia Airlines </w:t>
      </w:r>
      <w:proofErr w:type="spellStart"/>
      <w:r w:rsidRPr="00451BD4">
        <w:rPr>
          <w:rFonts w:cs="Arial"/>
          <w:lang w:val="en-GB"/>
        </w:rPr>
        <w:t>Berhad</w:t>
      </w:r>
      <w:proofErr w:type="spellEnd"/>
      <w:r w:rsidRPr="00451BD4">
        <w:rPr>
          <w:rFonts w:cs="Arial"/>
          <w:lang w:val="en-GB"/>
        </w:rPr>
        <w:t xml:space="preserve"> (MAB).</w:t>
      </w:r>
    </w:p>
    <w:p w14:paraId="29F0987C" w14:textId="77777777" w:rsidR="00EA5F65" w:rsidRPr="00451BD4" w:rsidRDefault="00EA5F65" w:rsidP="00EA5F65">
      <w:pPr>
        <w:rPr>
          <w:rFonts w:cs="Arial"/>
          <w:lang w:val="en-GB"/>
        </w:rPr>
      </w:pPr>
    </w:p>
    <w:p w14:paraId="0E16926F" w14:textId="77777777" w:rsidR="00EA5F65" w:rsidRPr="00451BD4" w:rsidRDefault="00EA5F65" w:rsidP="00EA5F65">
      <w:pPr>
        <w:pStyle w:val="Heading1"/>
        <w:keepLines w:val="0"/>
        <w:numPr>
          <w:ilvl w:val="1"/>
          <w:numId w:val="4"/>
        </w:numPr>
        <w:spacing w:before="120"/>
        <w:ind w:left="540" w:right="42" w:hanging="540"/>
        <w:jc w:val="both"/>
        <w:rPr>
          <w:rFonts w:ascii="Arial" w:hAnsi="Arial" w:cs="Arial"/>
          <w:b/>
          <w:color w:val="auto"/>
          <w:sz w:val="20"/>
        </w:rPr>
      </w:pPr>
      <w:bookmarkStart w:id="714" w:name="_Toc187483230"/>
      <w:bookmarkStart w:id="715" w:name="_Toc187483949"/>
      <w:bookmarkStart w:id="716" w:name="_Toc216835061"/>
      <w:bookmarkStart w:id="717" w:name="_Toc283218710"/>
      <w:bookmarkStart w:id="718" w:name="_Toc283739257"/>
      <w:bookmarkStart w:id="719" w:name="_Toc418858326"/>
      <w:r w:rsidRPr="00451BD4">
        <w:rPr>
          <w:rFonts w:ascii="Arial" w:hAnsi="Arial" w:cs="Arial"/>
          <w:color w:val="auto"/>
          <w:sz w:val="20"/>
        </w:rPr>
        <w:t xml:space="preserve">    </w:t>
      </w:r>
      <w:bookmarkStart w:id="720" w:name="_Toc481162052"/>
      <w:bookmarkStart w:id="721" w:name="_Toc483216544"/>
      <w:r w:rsidRPr="00451BD4">
        <w:rPr>
          <w:rFonts w:ascii="Arial" w:hAnsi="Arial" w:cs="Arial"/>
          <w:b/>
          <w:color w:val="auto"/>
          <w:sz w:val="20"/>
        </w:rPr>
        <w:t>PURPOSE</w:t>
      </w:r>
      <w:bookmarkEnd w:id="714"/>
      <w:bookmarkEnd w:id="715"/>
      <w:bookmarkEnd w:id="716"/>
      <w:bookmarkEnd w:id="717"/>
      <w:bookmarkEnd w:id="718"/>
      <w:bookmarkEnd w:id="719"/>
      <w:bookmarkEnd w:id="720"/>
      <w:bookmarkEnd w:id="721"/>
    </w:p>
    <w:p w14:paraId="12FC6772" w14:textId="77777777" w:rsidR="00EA5F65" w:rsidRPr="00451BD4" w:rsidRDefault="00EA5F65" w:rsidP="00EA5F65">
      <w:pPr>
        <w:ind w:left="720"/>
        <w:rPr>
          <w:rFonts w:cs="Arial"/>
        </w:rPr>
      </w:pPr>
      <w:r w:rsidRPr="00451BD4">
        <w:rPr>
          <w:rFonts w:cs="Arial"/>
        </w:rPr>
        <w:t xml:space="preserve">The objective of this document is to provide relevant information required to operate and support “GATS” application. The platform is ready for implementation and handover to IT Operations.   </w:t>
      </w:r>
    </w:p>
    <w:p w14:paraId="78193FF3" w14:textId="77777777" w:rsidR="00EA5F65" w:rsidRPr="00451BD4" w:rsidRDefault="00EA5F65" w:rsidP="00EA5F65">
      <w:pPr>
        <w:rPr>
          <w:rFonts w:cs="Arial"/>
          <w:lang w:val="en-GB"/>
        </w:rPr>
      </w:pPr>
      <w:r w:rsidRPr="00451BD4">
        <w:rPr>
          <w:rFonts w:cs="Arial"/>
        </w:rPr>
        <w:t xml:space="preserve">       </w:t>
      </w:r>
    </w:p>
    <w:p w14:paraId="7BB74EAD" w14:textId="77777777" w:rsidR="00EA5F65" w:rsidRPr="00451BD4" w:rsidRDefault="00EA5F65" w:rsidP="00EA5F65">
      <w:pPr>
        <w:pStyle w:val="Heading1"/>
        <w:keepLines w:val="0"/>
        <w:numPr>
          <w:ilvl w:val="1"/>
          <w:numId w:val="4"/>
        </w:numPr>
        <w:spacing w:before="120"/>
        <w:ind w:left="540" w:right="42" w:hanging="540"/>
        <w:jc w:val="both"/>
        <w:rPr>
          <w:rFonts w:ascii="Arial" w:hAnsi="Arial" w:cs="Arial"/>
          <w:b/>
          <w:color w:val="auto"/>
          <w:sz w:val="20"/>
        </w:rPr>
      </w:pPr>
      <w:bookmarkStart w:id="722" w:name="_Toc187483231"/>
      <w:bookmarkStart w:id="723" w:name="_Toc187483950"/>
      <w:bookmarkStart w:id="724" w:name="_Toc216835062"/>
      <w:bookmarkStart w:id="725" w:name="_Toc283218711"/>
      <w:bookmarkStart w:id="726" w:name="_Toc283739258"/>
      <w:bookmarkStart w:id="727" w:name="_Toc418858327"/>
      <w:r w:rsidRPr="00451BD4">
        <w:rPr>
          <w:rFonts w:ascii="Arial" w:hAnsi="Arial" w:cs="Arial"/>
          <w:b/>
          <w:color w:val="auto"/>
          <w:sz w:val="20"/>
        </w:rPr>
        <w:t xml:space="preserve">    </w:t>
      </w:r>
      <w:bookmarkStart w:id="728" w:name="_Toc481162053"/>
      <w:bookmarkStart w:id="729" w:name="_Toc483216545"/>
      <w:r w:rsidRPr="00451BD4">
        <w:rPr>
          <w:rFonts w:ascii="Arial" w:hAnsi="Arial" w:cs="Arial"/>
          <w:b/>
          <w:color w:val="auto"/>
          <w:sz w:val="20"/>
        </w:rPr>
        <w:t>SCOPE AND APPLICATION</w:t>
      </w:r>
      <w:bookmarkEnd w:id="722"/>
      <w:bookmarkEnd w:id="723"/>
      <w:bookmarkEnd w:id="724"/>
      <w:bookmarkEnd w:id="725"/>
      <w:bookmarkEnd w:id="726"/>
      <w:bookmarkEnd w:id="727"/>
      <w:bookmarkEnd w:id="728"/>
      <w:bookmarkEnd w:id="729"/>
    </w:p>
    <w:p w14:paraId="4252375D" w14:textId="77777777" w:rsidR="00EA5F65" w:rsidRPr="00451BD4" w:rsidRDefault="00EA5F65" w:rsidP="00EA5F65">
      <w:pPr>
        <w:pStyle w:val="western"/>
        <w:ind w:left="720"/>
        <w:jc w:val="both"/>
        <w:rPr>
          <w:rFonts w:ascii="Arial" w:hAnsi="Arial" w:cs="Arial"/>
          <w:color w:val="000000"/>
        </w:rPr>
      </w:pPr>
      <w:r w:rsidRPr="00451BD4">
        <w:rPr>
          <w:rFonts w:ascii="Arial" w:hAnsi="Arial" w:cs="Arial"/>
          <w:color w:val="000000"/>
        </w:rPr>
        <w:t xml:space="preserve">This SOD covers relevant information required to operate and support the GATS to a certain extent and will be dependent on the product </w:t>
      </w:r>
      <w:r w:rsidR="00D86B7D" w:rsidRPr="00451BD4">
        <w:rPr>
          <w:rFonts w:ascii="Arial" w:hAnsi="Arial" w:cs="Arial"/>
          <w:color w:val="000000"/>
        </w:rPr>
        <w:t>vendor,</w:t>
      </w:r>
      <w:r w:rsidRPr="00451BD4">
        <w:rPr>
          <w:rFonts w:ascii="Arial" w:hAnsi="Arial" w:cs="Arial"/>
          <w:color w:val="000000"/>
        </w:rPr>
        <w:t xml:space="preserve"> as MAB does not own the source codes of the GATS application.</w:t>
      </w:r>
    </w:p>
    <w:p w14:paraId="6722AFA4" w14:textId="77777777" w:rsidR="00EA5F65" w:rsidRPr="00451BD4" w:rsidRDefault="00EA5F65" w:rsidP="00EA5F65">
      <w:pPr>
        <w:rPr>
          <w:rFonts w:cs="Arial"/>
          <w:lang w:val="en-GB"/>
        </w:rPr>
      </w:pPr>
    </w:p>
    <w:p w14:paraId="38B92402" w14:textId="77777777" w:rsidR="00EA5F65" w:rsidRPr="00451BD4" w:rsidRDefault="00EA5F65" w:rsidP="00EA5F65">
      <w:pPr>
        <w:pStyle w:val="Heading1"/>
        <w:keepLines w:val="0"/>
        <w:numPr>
          <w:ilvl w:val="1"/>
          <w:numId w:val="4"/>
        </w:numPr>
        <w:spacing w:before="120"/>
        <w:ind w:left="540" w:right="42" w:hanging="540"/>
        <w:jc w:val="both"/>
        <w:rPr>
          <w:rFonts w:ascii="Arial" w:hAnsi="Arial" w:cs="Arial"/>
          <w:b/>
          <w:color w:val="auto"/>
          <w:sz w:val="20"/>
        </w:rPr>
      </w:pPr>
      <w:r w:rsidRPr="00451BD4">
        <w:rPr>
          <w:rFonts w:ascii="Arial" w:hAnsi="Arial" w:cs="Arial"/>
          <w:b/>
          <w:color w:val="auto"/>
          <w:sz w:val="20"/>
        </w:rPr>
        <w:t xml:space="preserve">    </w:t>
      </w:r>
      <w:bookmarkStart w:id="730" w:name="_Toc481162054"/>
      <w:bookmarkStart w:id="731" w:name="_Toc483216546"/>
      <w:r w:rsidRPr="00451BD4">
        <w:rPr>
          <w:rFonts w:ascii="Arial" w:hAnsi="Arial" w:cs="Arial"/>
          <w:b/>
          <w:color w:val="auto"/>
          <w:sz w:val="20"/>
        </w:rPr>
        <w:t>TERMINOLOGY</w:t>
      </w:r>
      <w:bookmarkEnd w:id="730"/>
      <w:bookmarkEnd w:id="731"/>
    </w:p>
    <w:p w14:paraId="31A73D1D" w14:textId="77777777" w:rsidR="00EA5F65" w:rsidRPr="00451BD4" w:rsidRDefault="00EA5F65" w:rsidP="00EA5F65">
      <w:pPr>
        <w:pStyle w:val="Heading2"/>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8"/>
        <w:gridCol w:w="1823"/>
        <w:gridCol w:w="5365"/>
      </w:tblGrid>
      <w:tr w:rsidR="002F3762" w:rsidRPr="002F3762" w14:paraId="066AF092" w14:textId="77777777" w:rsidTr="002F3762">
        <w:trPr>
          <w:jc w:val="center"/>
        </w:trPr>
        <w:tc>
          <w:tcPr>
            <w:tcW w:w="1248" w:type="dxa"/>
            <w:shd w:val="clear" w:color="auto" w:fill="0070C0"/>
          </w:tcPr>
          <w:p w14:paraId="77E059F3" w14:textId="77777777" w:rsidR="00EA5F65" w:rsidRPr="002F3762" w:rsidRDefault="00EA5F65" w:rsidP="002F3762">
            <w:pPr>
              <w:pStyle w:val="BodyText"/>
              <w:spacing w:before="100" w:beforeAutospacing="1" w:after="100" w:afterAutospacing="1"/>
              <w:ind w:left="0"/>
              <w:jc w:val="center"/>
              <w:rPr>
                <w:rFonts w:cs="Arial"/>
                <w:b/>
                <w:color w:val="FFFFFF" w:themeColor="background1"/>
                <w:sz w:val="20"/>
              </w:rPr>
            </w:pPr>
            <w:proofErr w:type="spellStart"/>
            <w:r w:rsidRPr="002F3762">
              <w:rPr>
                <w:rFonts w:cs="Arial"/>
                <w:b/>
                <w:color w:val="FFFFFF" w:themeColor="background1"/>
                <w:sz w:val="20"/>
              </w:rPr>
              <w:t>S.No</w:t>
            </w:r>
            <w:proofErr w:type="spellEnd"/>
          </w:p>
        </w:tc>
        <w:tc>
          <w:tcPr>
            <w:tcW w:w="1823" w:type="dxa"/>
            <w:shd w:val="clear" w:color="auto" w:fill="0070C0"/>
          </w:tcPr>
          <w:p w14:paraId="74E7A600" w14:textId="77777777" w:rsidR="00EA5F65" w:rsidRPr="002F3762" w:rsidRDefault="00EA5F65" w:rsidP="002F3762">
            <w:pPr>
              <w:pStyle w:val="BodyText"/>
              <w:spacing w:before="100" w:beforeAutospacing="1" w:after="100" w:afterAutospacing="1"/>
              <w:ind w:left="0"/>
              <w:jc w:val="center"/>
              <w:rPr>
                <w:rFonts w:cs="Arial"/>
                <w:b/>
                <w:color w:val="FFFFFF" w:themeColor="background1"/>
                <w:sz w:val="20"/>
              </w:rPr>
            </w:pPr>
            <w:r w:rsidRPr="002F3762">
              <w:rPr>
                <w:rFonts w:cs="Arial"/>
                <w:b/>
                <w:color w:val="FFFFFF" w:themeColor="background1"/>
                <w:sz w:val="20"/>
              </w:rPr>
              <w:t>Term</w:t>
            </w:r>
          </w:p>
        </w:tc>
        <w:tc>
          <w:tcPr>
            <w:tcW w:w="5365" w:type="dxa"/>
            <w:shd w:val="clear" w:color="auto" w:fill="0070C0"/>
          </w:tcPr>
          <w:p w14:paraId="75D84F66" w14:textId="77777777" w:rsidR="00EA5F65" w:rsidRPr="002F3762" w:rsidRDefault="00EA5F65" w:rsidP="002F3762">
            <w:pPr>
              <w:pStyle w:val="BodyText"/>
              <w:spacing w:before="100" w:beforeAutospacing="1" w:after="100" w:afterAutospacing="1"/>
              <w:ind w:left="0"/>
              <w:jc w:val="center"/>
              <w:rPr>
                <w:rFonts w:cs="Arial"/>
                <w:b/>
                <w:color w:val="FFFFFF" w:themeColor="background1"/>
                <w:sz w:val="20"/>
              </w:rPr>
            </w:pPr>
            <w:r w:rsidRPr="002F3762">
              <w:rPr>
                <w:rFonts w:cs="Arial"/>
                <w:b/>
                <w:color w:val="FFFFFF" w:themeColor="background1"/>
                <w:sz w:val="20"/>
              </w:rPr>
              <w:t>Description</w:t>
            </w:r>
          </w:p>
        </w:tc>
      </w:tr>
      <w:tr w:rsidR="00EA5F65" w:rsidRPr="00451BD4" w14:paraId="3BB3E138" w14:textId="77777777" w:rsidTr="002F3762">
        <w:trPr>
          <w:jc w:val="center"/>
        </w:trPr>
        <w:tc>
          <w:tcPr>
            <w:tcW w:w="1248" w:type="dxa"/>
          </w:tcPr>
          <w:p w14:paraId="4F9BD5E6"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1.</w:t>
            </w:r>
          </w:p>
        </w:tc>
        <w:tc>
          <w:tcPr>
            <w:tcW w:w="1823" w:type="dxa"/>
          </w:tcPr>
          <w:p w14:paraId="2869AFA0"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EAI</w:t>
            </w:r>
          </w:p>
        </w:tc>
        <w:tc>
          <w:tcPr>
            <w:tcW w:w="5365" w:type="dxa"/>
          </w:tcPr>
          <w:p w14:paraId="79834325"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Enterprise Application Integration</w:t>
            </w:r>
          </w:p>
        </w:tc>
      </w:tr>
      <w:tr w:rsidR="00EA5F65" w:rsidRPr="00451BD4" w14:paraId="5F967E22" w14:textId="77777777" w:rsidTr="002F3762">
        <w:trPr>
          <w:jc w:val="center"/>
        </w:trPr>
        <w:tc>
          <w:tcPr>
            <w:tcW w:w="1248" w:type="dxa"/>
          </w:tcPr>
          <w:p w14:paraId="7ED40811"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2.</w:t>
            </w:r>
          </w:p>
        </w:tc>
        <w:tc>
          <w:tcPr>
            <w:tcW w:w="1823" w:type="dxa"/>
          </w:tcPr>
          <w:p w14:paraId="27467581"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DR</w:t>
            </w:r>
          </w:p>
        </w:tc>
        <w:tc>
          <w:tcPr>
            <w:tcW w:w="5365" w:type="dxa"/>
          </w:tcPr>
          <w:p w14:paraId="55169D1E"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Disaster Recovery</w:t>
            </w:r>
          </w:p>
        </w:tc>
      </w:tr>
      <w:tr w:rsidR="00EA5F65" w:rsidRPr="00451BD4" w14:paraId="49ABFDD9" w14:textId="77777777" w:rsidTr="002F3762">
        <w:trPr>
          <w:jc w:val="center"/>
        </w:trPr>
        <w:tc>
          <w:tcPr>
            <w:tcW w:w="1248" w:type="dxa"/>
          </w:tcPr>
          <w:p w14:paraId="2B71D052"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3.</w:t>
            </w:r>
          </w:p>
        </w:tc>
        <w:tc>
          <w:tcPr>
            <w:tcW w:w="1823" w:type="dxa"/>
          </w:tcPr>
          <w:p w14:paraId="485197D4"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DB</w:t>
            </w:r>
          </w:p>
        </w:tc>
        <w:tc>
          <w:tcPr>
            <w:tcW w:w="5365" w:type="dxa"/>
          </w:tcPr>
          <w:p w14:paraId="7D3A8923" w14:textId="77777777" w:rsidR="00EA5F65" w:rsidRPr="00451BD4" w:rsidRDefault="00EA5F65" w:rsidP="00D005CD">
            <w:pPr>
              <w:pStyle w:val="Default"/>
              <w:rPr>
                <w:rFonts w:ascii="Arial" w:hAnsi="Arial" w:cs="Arial"/>
                <w:sz w:val="20"/>
                <w:szCs w:val="20"/>
              </w:rPr>
            </w:pPr>
            <w:r w:rsidRPr="00451BD4">
              <w:rPr>
                <w:rFonts w:ascii="Arial" w:hAnsi="Arial" w:cs="Arial"/>
                <w:sz w:val="20"/>
                <w:szCs w:val="20"/>
              </w:rPr>
              <w:t>Database</w:t>
            </w:r>
          </w:p>
        </w:tc>
      </w:tr>
      <w:tr w:rsidR="00EA5F65" w:rsidRPr="00451BD4" w14:paraId="63EB8A11" w14:textId="77777777" w:rsidTr="002F3762">
        <w:trPr>
          <w:jc w:val="center"/>
        </w:trPr>
        <w:tc>
          <w:tcPr>
            <w:tcW w:w="1248" w:type="dxa"/>
          </w:tcPr>
          <w:p w14:paraId="66364AAB"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4.</w:t>
            </w:r>
          </w:p>
        </w:tc>
        <w:tc>
          <w:tcPr>
            <w:tcW w:w="1823" w:type="dxa"/>
          </w:tcPr>
          <w:p w14:paraId="4BDB5DFC"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GATS</w:t>
            </w:r>
          </w:p>
        </w:tc>
        <w:tc>
          <w:tcPr>
            <w:tcW w:w="5365" w:type="dxa"/>
          </w:tcPr>
          <w:p w14:paraId="39B15A8C" w14:textId="77777777" w:rsidR="00EA5F65" w:rsidRPr="00451BD4" w:rsidRDefault="00EA5F65" w:rsidP="00D005CD">
            <w:pPr>
              <w:pStyle w:val="Default"/>
              <w:rPr>
                <w:rFonts w:ascii="Arial" w:hAnsi="Arial" w:cs="Arial"/>
                <w:sz w:val="20"/>
                <w:szCs w:val="20"/>
              </w:rPr>
            </w:pPr>
            <w:r w:rsidRPr="00451BD4">
              <w:rPr>
                <w:rFonts w:ascii="Arial" w:hAnsi="Arial" w:cs="Arial"/>
                <w:sz w:val="20"/>
                <w:szCs w:val="20"/>
              </w:rPr>
              <w:t>Government Approval Tracking System</w:t>
            </w:r>
          </w:p>
        </w:tc>
      </w:tr>
      <w:tr w:rsidR="00EA5F65" w:rsidRPr="00451BD4" w14:paraId="18F52771" w14:textId="77777777" w:rsidTr="002F3762">
        <w:trPr>
          <w:jc w:val="center"/>
        </w:trPr>
        <w:tc>
          <w:tcPr>
            <w:tcW w:w="1248" w:type="dxa"/>
          </w:tcPr>
          <w:p w14:paraId="5E1CACE1"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5.</w:t>
            </w:r>
          </w:p>
        </w:tc>
        <w:tc>
          <w:tcPr>
            <w:tcW w:w="1823" w:type="dxa"/>
          </w:tcPr>
          <w:p w14:paraId="0D211380"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SOD</w:t>
            </w:r>
          </w:p>
        </w:tc>
        <w:tc>
          <w:tcPr>
            <w:tcW w:w="5365" w:type="dxa"/>
          </w:tcPr>
          <w:p w14:paraId="48F5CE38" w14:textId="77777777" w:rsidR="00EA5F65" w:rsidRPr="00451BD4" w:rsidRDefault="00EA5F65" w:rsidP="00D005CD">
            <w:pPr>
              <w:pStyle w:val="Default"/>
              <w:rPr>
                <w:rFonts w:ascii="Arial" w:hAnsi="Arial" w:cs="Arial"/>
                <w:sz w:val="20"/>
                <w:szCs w:val="20"/>
              </w:rPr>
            </w:pPr>
            <w:r w:rsidRPr="00451BD4">
              <w:rPr>
                <w:rFonts w:ascii="Arial" w:hAnsi="Arial" w:cs="Arial"/>
                <w:sz w:val="20"/>
                <w:szCs w:val="20"/>
              </w:rPr>
              <w:t>System Operational Document</w:t>
            </w:r>
          </w:p>
        </w:tc>
      </w:tr>
      <w:tr w:rsidR="00EA5F65" w:rsidRPr="00451BD4" w14:paraId="4860E7E7" w14:textId="77777777" w:rsidTr="002F3762">
        <w:trPr>
          <w:jc w:val="center"/>
        </w:trPr>
        <w:tc>
          <w:tcPr>
            <w:tcW w:w="1248" w:type="dxa"/>
          </w:tcPr>
          <w:p w14:paraId="0FF6DF83" w14:textId="77777777" w:rsidR="00EA5F65" w:rsidRPr="00451BD4" w:rsidRDefault="00EA5F65" w:rsidP="00D005CD">
            <w:pPr>
              <w:pStyle w:val="BodyText"/>
              <w:spacing w:before="100" w:beforeAutospacing="1" w:after="100" w:afterAutospacing="1"/>
              <w:ind w:left="0"/>
              <w:jc w:val="center"/>
              <w:rPr>
                <w:rFonts w:cs="Arial"/>
                <w:sz w:val="20"/>
              </w:rPr>
            </w:pPr>
            <w:r w:rsidRPr="00451BD4">
              <w:rPr>
                <w:rFonts w:cs="Arial"/>
                <w:sz w:val="20"/>
              </w:rPr>
              <w:t>6.</w:t>
            </w:r>
          </w:p>
        </w:tc>
        <w:tc>
          <w:tcPr>
            <w:tcW w:w="1823" w:type="dxa"/>
          </w:tcPr>
          <w:p w14:paraId="0CE966AE"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SOW</w:t>
            </w:r>
          </w:p>
        </w:tc>
        <w:tc>
          <w:tcPr>
            <w:tcW w:w="5365" w:type="dxa"/>
          </w:tcPr>
          <w:p w14:paraId="7114DCA0" w14:textId="77777777" w:rsidR="00EA5F65" w:rsidRPr="00451BD4" w:rsidRDefault="00EA5F65" w:rsidP="005D613E">
            <w:pPr>
              <w:pStyle w:val="Default"/>
              <w:keepNext/>
              <w:rPr>
                <w:rFonts w:ascii="Arial" w:hAnsi="Arial" w:cs="Arial"/>
                <w:sz w:val="20"/>
                <w:szCs w:val="20"/>
              </w:rPr>
            </w:pPr>
            <w:r w:rsidRPr="00451BD4">
              <w:rPr>
                <w:rFonts w:ascii="Arial" w:hAnsi="Arial" w:cs="Arial"/>
                <w:sz w:val="20"/>
                <w:szCs w:val="20"/>
              </w:rPr>
              <w:t>Statement of Work</w:t>
            </w:r>
          </w:p>
        </w:tc>
      </w:tr>
    </w:tbl>
    <w:p w14:paraId="48AD5379" w14:textId="7F4D64C9" w:rsidR="00EA5F65" w:rsidRPr="00451BD4" w:rsidRDefault="005D613E" w:rsidP="005D613E">
      <w:pPr>
        <w:pStyle w:val="Caption"/>
        <w:rPr>
          <w:rFonts w:ascii="Arial" w:hAnsi="Arial" w:cs="Arial"/>
          <w:color w:val="0000FF"/>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3</w:t>
      </w:r>
      <w:r w:rsidR="0074035A" w:rsidRPr="00451BD4">
        <w:rPr>
          <w:rFonts w:ascii="Arial" w:hAnsi="Arial" w:cs="Arial"/>
          <w:noProof/>
        </w:rPr>
        <w:fldChar w:fldCharType="end"/>
      </w:r>
      <w:r w:rsidRPr="00451BD4">
        <w:rPr>
          <w:rFonts w:ascii="Arial" w:hAnsi="Arial" w:cs="Arial"/>
        </w:rPr>
        <w:t>: Terminology</w:t>
      </w:r>
    </w:p>
    <w:p w14:paraId="3C681888" w14:textId="77777777" w:rsidR="00EA5F65" w:rsidRPr="00451BD4" w:rsidRDefault="00EA5F65" w:rsidP="00EA5F65">
      <w:pPr>
        <w:pStyle w:val="Heading1"/>
        <w:keepLines w:val="0"/>
        <w:numPr>
          <w:ilvl w:val="1"/>
          <w:numId w:val="4"/>
        </w:numPr>
        <w:spacing w:before="120"/>
        <w:ind w:left="540" w:hanging="540"/>
        <w:rPr>
          <w:rFonts w:ascii="Arial" w:hAnsi="Arial" w:cs="Arial"/>
          <w:b/>
          <w:color w:val="auto"/>
          <w:sz w:val="20"/>
        </w:rPr>
      </w:pPr>
      <w:r w:rsidRPr="00451BD4">
        <w:rPr>
          <w:rFonts w:ascii="Arial" w:hAnsi="Arial" w:cs="Arial"/>
          <w:b/>
          <w:color w:val="auto"/>
          <w:sz w:val="20"/>
        </w:rPr>
        <w:t xml:space="preserve">    </w:t>
      </w:r>
      <w:bookmarkStart w:id="732" w:name="_Toc481162055"/>
      <w:bookmarkStart w:id="733" w:name="_Toc483216547"/>
      <w:r w:rsidRPr="00451BD4">
        <w:rPr>
          <w:rFonts w:ascii="Arial" w:hAnsi="Arial" w:cs="Arial"/>
          <w:b/>
          <w:color w:val="auto"/>
          <w:sz w:val="20"/>
        </w:rPr>
        <w:t>REFERENCES</w:t>
      </w:r>
      <w:bookmarkEnd w:id="732"/>
      <w:bookmarkEnd w:id="733"/>
    </w:p>
    <w:p w14:paraId="0081EF81" w14:textId="77777777" w:rsidR="00EA5F65" w:rsidRPr="00451BD4" w:rsidRDefault="00EA5F65" w:rsidP="00EA5F65">
      <w:pPr>
        <w:pStyle w:val="BodyText"/>
        <w:tabs>
          <w:tab w:val="num" w:pos="720"/>
        </w:tabs>
        <w:ind w:left="720"/>
        <w:rPr>
          <w:rFonts w:cs="Arial"/>
          <w:color w:val="0000FF"/>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2118"/>
        <w:gridCol w:w="5309"/>
      </w:tblGrid>
      <w:tr w:rsidR="002F3762" w:rsidRPr="002F3762" w14:paraId="78F969CA" w14:textId="77777777" w:rsidTr="002F3762">
        <w:trPr>
          <w:trHeight w:val="305"/>
          <w:tblHeader/>
          <w:jc w:val="center"/>
        </w:trPr>
        <w:tc>
          <w:tcPr>
            <w:tcW w:w="1098" w:type="dxa"/>
            <w:shd w:val="clear" w:color="auto" w:fill="0070C0"/>
          </w:tcPr>
          <w:p w14:paraId="13CDD007" w14:textId="2F8AABBD" w:rsidR="00EA5F65" w:rsidRPr="002F3762" w:rsidRDefault="002F3762" w:rsidP="002F3762">
            <w:pPr>
              <w:pStyle w:val="BodyText"/>
              <w:spacing w:before="100" w:beforeAutospacing="1" w:after="100" w:afterAutospacing="1"/>
              <w:ind w:left="0"/>
              <w:jc w:val="center"/>
              <w:rPr>
                <w:rFonts w:cs="Arial"/>
                <w:b/>
                <w:color w:val="FFFFFF" w:themeColor="background1"/>
                <w:sz w:val="20"/>
              </w:rPr>
            </w:pPr>
            <w:r w:rsidRPr="002F3762">
              <w:rPr>
                <w:rFonts w:cs="Arial"/>
                <w:b/>
                <w:color w:val="FFFFFF" w:themeColor="background1"/>
                <w:sz w:val="20"/>
              </w:rPr>
              <w:t>No</w:t>
            </w:r>
          </w:p>
        </w:tc>
        <w:tc>
          <w:tcPr>
            <w:tcW w:w="2118" w:type="dxa"/>
            <w:shd w:val="clear" w:color="auto" w:fill="0070C0"/>
          </w:tcPr>
          <w:p w14:paraId="59B25DCE" w14:textId="77777777" w:rsidR="00EA5F65" w:rsidRPr="002F3762" w:rsidRDefault="00EA5F65" w:rsidP="002F3762">
            <w:pPr>
              <w:pStyle w:val="BodyText"/>
              <w:spacing w:before="100" w:beforeAutospacing="1" w:after="100" w:afterAutospacing="1"/>
              <w:ind w:left="0"/>
              <w:jc w:val="center"/>
              <w:rPr>
                <w:rFonts w:cs="Arial"/>
                <w:b/>
                <w:bCs/>
                <w:color w:val="FFFFFF" w:themeColor="background1"/>
                <w:sz w:val="20"/>
              </w:rPr>
            </w:pPr>
            <w:r w:rsidRPr="002F3762">
              <w:rPr>
                <w:rFonts w:cs="Arial"/>
                <w:b/>
                <w:bCs/>
                <w:color w:val="FFFFFF" w:themeColor="background1"/>
                <w:sz w:val="20"/>
              </w:rPr>
              <w:t>Document</w:t>
            </w:r>
          </w:p>
        </w:tc>
        <w:tc>
          <w:tcPr>
            <w:tcW w:w="5309" w:type="dxa"/>
            <w:shd w:val="clear" w:color="auto" w:fill="0070C0"/>
          </w:tcPr>
          <w:p w14:paraId="2AC59532" w14:textId="77777777" w:rsidR="00EA5F65" w:rsidRPr="002F3762" w:rsidRDefault="00EA5F65" w:rsidP="002F3762">
            <w:pPr>
              <w:pStyle w:val="BodyText"/>
              <w:spacing w:before="100" w:beforeAutospacing="1" w:after="100" w:afterAutospacing="1"/>
              <w:ind w:left="0"/>
              <w:jc w:val="center"/>
              <w:rPr>
                <w:rFonts w:cs="Arial"/>
                <w:b/>
                <w:bCs/>
                <w:color w:val="FFFFFF" w:themeColor="background1"/>
                <w:sz w:val="20"/>
              </w:rPr>
            </w:pPr>
            <w:r w:rsidRPr="002F3762">
              <w:rPr>
                <w:rFonts w:cs="Arial"/>
                <w:b/>
                <w:bCs/>
                <w:color w:val="FFFFFF" w:themeColor="background1"/>
                <w:sz w:val="20"/>
              </w:rPr>
              <w:t>Description</w:t>
            </w:r>
          </w:p>
        </w:tc>
      </w:tr>
      <w:tr w:rsidR="00EA5F65" w:rsidRPr="00451BD4" w14:paraId="290B2180" w14:textId="77777777" w:rsidTr="002F3762">
        <w:trPr>
          <w:trHeight w:val="350"/>
          <w:jc w:val="center"/>
        </w:trPr>
        <w:tc>
          <w:tcPr>
            <w:tcW w:w="1098" w:type="dxa"/>
          </w:tcPr>
          <w:p w14:paraId="135C674B"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1</w:t>
            </w:r>
          </w:p>
        </w:tc>
        <w:tc>
          <w:tcPr>
            <w:tcW w:w="2118" w:type="dxa"/>
          </w:tcPr>
          <w:p w14:paraId="5AF353EE" w14:textId="77777777" w:rsidR="00EA5F65" w:rsidRPr="00451BD4" w:rsidRDefault="00EA5F65" w:rsidP="00D005CD">
            <w:pPr>
              <w:pStyle w:val="BodyText"/>
              <w:spacing w:before="100" w:beforeAutospacing="1" w:after="100" w:afterAutospacing="1"/>
              <w:ind w:left="0" w:right="-108"/>
              <w:rPr>
                <w:rFonts w:cs="Arial"/>
                <w:sz w:val="20"/>
              </w:rPr>
            </w:pPr>
            <w:r w:rsidRPr="00451BD4">
              <w:rPr>
                <w:rFonts w:cs="Arial"/>
                <w:sz w:val="20"/>
              </w:rPr>
              <w:t>User Guide</w:t>
            </w:r>
          </w:p>
        </w:tc>
        <w:tc>
          <w:tcPr>
            <w:tcW w:w="5309" w:type="dxa"/>
          </w:tcPr>
          <w:p w14:paraId="43E7A754"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User Guide</w:t>
            </w:r>
          </w:p>
        </w:tc>
      </w:tr>
      <w:tr w:rsidR="00EA5F65" w:rsidRPr="00451BD4" w14:paraId="5ACC3D3F" w14:textId="77777777" w:rsidTr="002F3762">
        <w:trPr>
          <w:jc w:val="center"/>
        </w:trPr>
        <w:tc>
          <w:tcPr>
            <w:tcW w:w="1098" w:type="dxa"/>
          </w:tcPr>
          <w:p w14:paraId="2B10F921"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2</w:t>
            </w:r>
          </w:p>
        </w:tc>
        <w:tc>
          <w:tcPr>
            <w:tcW w:w="2118" w:type="dxa"/>
          </w:tcPr>
          <w:p w14:paraId="4532215C"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SOW</w:t>
            </w:r>
          </w:p>
        </w:tc>
        <w:tc>
          <w:tcPr>
            <w:tcW w:w="5309" w:type="dxa"/>
          </w:tcPr>
          <w:p w14:paraId="2F368D01"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Statement of Work as supplied as agreed upon between TCS and MAB</w:t>
            </w:r>
          </w:p>
        </w:tc>
      </w:tr>
      <w:tr w:rsidR="00EA5F65" w:rsidRPr="00451BD4" w14:paraId="72805C13" w14:textId="77777777" w:rsidTr="002F3762">
        <w:trPr>
          <w:jc w:val="center"/>
        </w:trPr>
        <w:tc>
          <w:tcPr>
            <w:tcW w:w="1098" w:type="dxa"/>
          </w:tcPr>
          <w:p w14:paraId="68568A94"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3</w:t>
            </w:r>
          </w:p>
        </w:tc>
        <w:tc>
          <w:tcPr>
            <w:tcW w:w="2118" w:type="dxa"/>
          </w:tcPr>
          <w:p w14:paraId="5B0F30CC"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Technical Design Document</w:t>
            </w:r>
          </w:p>
        </w:tc>
        <w:tc>
          <w:tcPr>
            <w:tcW w:w="5309" w:type="dxa"/>
          </w:tcPr>
          <w:p w14:paraId="70CFE490"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Document highlighting the Technical Design &amp; architecture of the collaboration platform. This is supplied by TCS</w:t>
            </w:r>
          </w:p>
        </w:tc>
      </w:tr>
      <w:tr w:rsidR="00EA5F65" w:rsidRPr="00451BD4" w14:paraId="1CFDD14E" w14:textId="77777777" w:rsidTr="002F3762">
        <w:trPr>
          <w:jc w:val="center"/>
        </w:trPr>
        <w:tc>
          <w:tcPr>
            <w:tcW w:w="1098" w:type="dxa"/>
          </w:tcPr>
          <w:p w14:paraId="4159372B"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4</w:t>
            </w:r>
          </w:p>
        </w:tc>
        <w:tc>
          <w:tcPr>
            <w:tcW w:w="2118" w:type="dxa"/>
          </w:tcPr>
          <w:p w14:paraId="16A6469D"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Test Plan Document</w:t>
            </w:r>
          </w:p>
        </w:tc>
        <w:tc>
          <w:tcPr>
            <w:tcW w:w="5309" w:type="dxa"/>
          </w:tcPr>
          <w:p w14:paraId="03EFAE49"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Document highlighting the Test plan for the collaboration platform. This is supplied by TCS</w:t>
            </w:r>
          </w:p>
        </w:tc>
      </w:tr>
      <w:tr w:rsidR="00EA5F65" w:rsidRPr="00451BD4" w14:paraId="14C74A15" w14:textId="77777777" w:rsidTr="002F3762">
        <w:trPr>
          <w:jc w:val="center"/>
        </w:trPr>
        <w:tc>
          <w:tcPr>
            <w:tcW w:w="1098" w:type="dxa"/>
          </w:tcPr>
          <w:p w14:paraId="50536C4F"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5</w:t>
            </w:r>
          </w:p>
        </w:tc>
        <w:tc>
          <w:tcPr>
            <w:tcW w:w="2118" w:type="dxa"/>
          </w:tcPr>
          <w:p w14:paraId="2B6EFDC6"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Functional Document</w:t>
            </w:r>
          </w:p>
        </w:tc>
        <w:tc>
          <w:tcPr>
            <w:tcW w:w="5309" w:type="dxa"/>
          </w:tcPr>
          <w:p w14:paraId="5C0A5E0F"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Document highlighting all the functional requirements of the system. This is supplied by TCS</w:t>
            </w:r>
          </w:p>
        </w:tc>
      </w:tr>
      <w:tr w:rsidR="00EA5F65" w:rsidRPr="00451BD4" w14:paraId="7A2EE53E" w14:textId="77777777" w:rsidTr="002F3762">
        <w:trPr>
          <w:trHeight w:val="81"/>
          <w:jc w:val="center"/>
        </w:trPr>
        <w:tc>
          <w:tcPr>
            <w:tcW w:w="1098" w:type="dxa"/>
          </w:tcPr>
          <w:p w14:paraId="3C71B8EF"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6</w:t>
            </w:r>
          </w:p>
        </w:tc>
        <w:tc>
          <w:tcPr>
            <w:tcW w:w="2118" w:type="dxa"/>
          </w:tcPr>
          <w:p w14:paraId="71D0703A"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DB Design Document</w:t>
            </w:r>
          </w:p>
        </w:tc>
        <w:tc>
          <w:tcPr>
            <w:tcW w:w="5309" w:type="dxa"/>
          </w:tcPr>
          <w:p w14:paraId="646E653E" w14:textId="77777777" w:rsidR="00EA5F65" w:rsidRPr="00451BD4" w:rsidRDefault="00EA5F65" w:rsidP="005D613E">
            <w:pPr>
              <w:pStyle w:val="BodyText"/>
              <w:keepNext/>
              <w:spacing w:before="100" w:beforeAutospacing="1" w:after="100" w:afterAutospacing="1"/>
              <w:ind w:left="0"/>
              <w:rPr>
                <w:rFonts w:cs="Arial"/>
                <w:sz w:val="20"/>
              </w:rPr>
            </w:pPr>
            <w:r w:rsidRPr="00451BD4">
              <w:rPr>
                <w:rFonts w:cs="Arial"/>
                <w:sz w:val="20"/>
              </w:rPr>
              <w:t>Data base model and its specifications.</w:t>
            </w:r>
          </w:p>
        </w:tc>
      </w:tr>
    </w:tbl>
    <w:p w14:paraId="741D8709" w14:textId="52729E00" w:rsidR="00EA5F65" w:rsidRDefault="005D613E" w:rsidP="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4</w:t>
      </w:r>
      <w:r w:rsidR="0074035A" w:rsidRPr="00451BD4">
        <w:rPr>
          <w:rFonts w:ascii="Arial" w:hAnsi="Arial" w:cs="Arial"/>
          <w:noProof/>
        </w:rPr>
        <w:fldChar w:fldCharType="end"/>
      </w:r>
      <w:r w:rsidRPr="00451BD4">
        <w:rPr>
          <w:rFonts w:ascii="Arial" w:hAnsi="Arial" w:cs="Arial"/>
        </w:rPr>
        <w:t>: References</w:t>
      </w:r>
    </w:p>
    <w:p w14:paraId="25F70823" w14:textId="77777777" w:rsidR="00090091" w:rsidRPr="00451BD4" w:rsidRDefault="00090091" w:rsidP="005D613E">
      <w:pPr>
        <w:pStyle w:val="Caption"/>
        <w:rPr>
          <w:rFonts w:ascii="Arial" w:hAnsi="Arial" w:cs="Arial"/>
        </w:rPr>
      </w:pPr>
    </w:p>
    <w:p w14:paraId="7075659B" w14:textId="77777777" w:rsidR="00090091" w:rsidRDefault="00090091" w:rsidP="00EA5F65">
      <w:pPr>
        <w:rPr>
          <w:rFonts w:cs="Arial"/>
        </w:rPr>
        <w:sectPr w:rsidR="00090091" w:rsidSect="002F3762">
          <w:footerReference w:type="even" r:id="rId34"/>
          <w:footerReference w:type="default" r:id="rId35"/>
          <w:pgSz w:w="12240" w:h="15840"/>
          <w:pgMar w:top="1440" w:right="1440" w:bottom="1440" w:left="1440" w:header="215" w:footer="215" w:gutter="0"/>
          <w:pgNumType w:start="1"/>
          <w:cols w:space="720"/>
          <w:docGrid w:linePitch="360"/>
        </w:sectPr>
      </w:pPr>
    </w:p>
    <w:p w14:paraId="244AF881" w14:textId="098FE5F4" w:rsidR="00EA5F65" w:rsidRPr="00451BD4" w:rsidRDefault="00EA5F65" w:rsidP="00EA5F65">
      <w:pPr>
        <w:rPr>
          <w:rFonts w:cs="Arial"/>
        </w:rPr>
      </w:pPr>
    </w:p>
    <w:p w14:paraId="6B2C3A90" w14:textId="77777777" w:rsidR="00EA5F65" w:rsidRPr="00451BD4" w:rsidRDefault="00EA5F65" w:rsidP="00EA5F65">
      <w:pPr>
        <w:rPr>
          <w:rFonts w:cs="Arial"/>
        </w:rPr>
      </w:pPr>
    </w:p>
    <w:p w14:paraId="1ACF8E04" w14:textId="77777777" w:rsidR="00EA5F65" w:rsidRPr="00451BD4" w:rsidRDefault="00EA5F65" w:rsidP="00EA5F65">
      <w:pPr>
        <w:rPr>
          <w:rFonts w:cs="Arial"/>
        </w:rPr>
      </w:pPr>
    </w:p>
    <w:p w14:paraId="2787F1EB" w14:textId="77777777" w:rsidR="00EA5F65" w:rsidRPr="00451BD4" w:rsidRDefault="00EA5F65" w:rsidP="00EA5F65">
      <w:pPr>
        <w:rPr>
          <w:rFonts w:cs="Arial"/>
        </w:rPr>
      </w:pPr>
    </w:p>
    <w:p w14:paraId="25587C45" w14:textId="77777777" w:rsidR="00EA5F65" w:rsidRPr="00451BD4" w:rsidRDefault="00EA5F65" w:rsidP="00EA5F65">
      <w:pPr>
        <w:rPr>
          <w:rFonts w:cs="Arial"/>
        </w:rPr>
      </w:pPr>
    </w:p>
    <w:p w14:paraId="4EA429E0" w14:textId="77777777" w:rsidR="00EA5F65" w:rsidRPr="00451BD4" w:rsidRDefault="00EA5F65" w:rsidP="00EA5F65">
      <w:pPr>
        <w:rPr>
          <w:rFonts w:cs="Arial"/>
        </w:rPr>
      </w:pPr>
    </w:p>
    <w:p w14:paraId="0AE742CE" w14:textId="77777777" w:rsidR="00EA5F65" w:rsidRPr="00451BD4" w:rsidRDefault="00EA5F65" w:rsidP="00EA5F65">
      <w:pPr>
        <w:rPr>
          <w:rFonts w:cs="Arial"/>
        </w:rPr>
      </w:pPr>
    </w:p>
    <w:p w14:paraId="64FA96CD" w14:textId="77777777" w:rsidR="00EA5F65" w:rsidRPr="00451BD4" w:rsidRDefault="00EA5F65" w:rsidP="00EA5F65">
      <w:pPr>
        <w:rPr>
          <w:rFonts w:cs="Arial"/>
        </w:rPr>
      </w:pPr>
    </w:p>
    <w:p w14:paraId="7C7818A0" w14:textId="77777777" w:rsidR="00EA5F65" w:rsidRPr="00451BD4" w:rsidRDefault="00EA5F65" w:rsidP="00EA5F65">
      <w:pPr>
        <w:rPr>
          <w:rFonts w:cs="Arial"/>
        </w:rPr>
      </w:pPr>
    </w:p>
    <w:p w14:paraId="2655B062" w14:textId="77777777" w:rsidR="00EA5F65" w:rsidRPr="00451BD4" w:rsidRDefault="00EA5F65" w:rsidP="00EA5F65">
      <w:pPr>
        <w:rPr>
          <w:rFonts w:cs="Arial"/>
        </w:rPr>
      </w:pPr>
    </w:p>
    <w:p w14:paraId="405C55A0" w14:textId="77777777" w:rsidR="00EA5F65" w:rsidRPr="00451BD4" w:rsidRDefault="00EA5F65" w:rsidP="00EA5F65">
      <w:pPr>
        <w:rPr>
          <w:rFonts w:cs="Arial"/>
        </w:rPr>
      </w:pPr>
    </w:p>
    <w:p w14:paraId="314DB38B" w14:textId="77777777" w:rsidR="00EA5F65" w:rsidRPr="00451BD4" w:rsidRDefault="00EA5F65" w:rsidP="00EA5F65">
      <w:pPr>
        <w:rPr>
          <w:rFonts w:cs="Arial"/>
        </w:rPr>
      </w:pPr>
    </w:p>
    <w:p w14:paraId="0CED9BDD" w14:textId="77777777" w:rsidR="00EA5F65" w:rsidRPr="00451BD4" w:rsidRDefault="00EA5F65" w:rsidP="00EA5F65">
      <w:pPr>
        <w:rPr>
          <w:rFonts w:cs="Arial"/>
        </w:rPr>
      </w:pPr>
    </w:p>
    <w:p w14:paraId="128121E3" w14:textId="77777777" w:rsidR="00EA5F65" w:rsidRPr="00451BD4" w:rsidRDefault="00EA5F65" w:rsidP="00EA5F65">
      <w:pPr>
        <w:rPr>
          <w:rFonts w:cs="Arial"/>
        </w:rPr>
      </w:pPr>
    </w:p>
    <w:p w14:paraId="7EFDC891" w14:textId="77777777" w:rsidR="00EA5F65" w:rsidRPr="00451BD4" w:rsidRDefault="00EA5F65" w:rsidP="00EA5F65">
      <w:pPr>
        <w:rPr>
          <w:rFonts w:cs="Arial"/>
        </w:rPr>
      </w:pPr>
    </w:p>
    <w:p w14:paraId="69047156" w14:textId="77777777" w:rsidR="00EA5F65" w:rsidRPr="00451BD4" w:rsidRDefault="00EA5F65" w:rsidP="00EA5F65">
      <w:pPr>
        <w:rPr>
          <w:rFonts w:cs="Arial"/>
        </w:rPr>
      </w:pPr>
    </w:p>
    <w:p w14:paraId="6A7CEA73" w14:textId="77777777" w:rsidR="00EA5F65" w:rsidRPr="00451BD4" w:rsidRDefault="00EA5F65" w:rsidP="00EA5F65">
      <w:pPr>
        <w:pStyle w:val="Title"/>
        <w:rPr>
          <w:rFonts w:cs="Arial"/>
        </w:rPr>
      </w:pPr>
      <w:r w:rsidRPr="00451BD4">
        <w:rPr>
          <w:rFonts w:cs="Arial"/>
        </w:rPr>
        <w:t>- OVERVIEW OF BUSINESS PROCESS</w:t>
      </w:r>
    </w:p>
    <w:p w14:paraId="553B216E" w14:textId="77777777" w:rsidR="00EA5F65" w:rsidRPr="00451BD4" w:rsidRDefault="00EA5F65" w:rsidP="00EA5F65">
      <w:pPr>
        <w:rPr>
          <w:rFonts w:cs="Arial"/>
        </w:rPr>
      </w:pPr>
    </w:p>
    <w:p w14:paraId="45799062" w14:textId="12B344C9" w:rsidR="00D41D96" w:rsidRDefault="00D41D96" w:rsidP="0079007A">
      <w:pPr>
        <w:ind w:left="0"/>
        <w:rPr>
          <w:rFonts w:cs="Arial"/>
        </w:rPr>
      </w:pPr>
      <w:r>
        <w:rPr>
          <w:rFonts w:cs="Arial"/>
        </w:rPr>
        <w:br w:type="page"/>
      </w:r>
    </w:p>
    <w:p w14:paraId="026292F0" w14:textId="77777777" w:rsidR="00EA5F65" w:rsidRPr="00451BD4" w:rsidRDefault="00EA5F65" w:rsidP="0079007A">
      <w:pPr>
        <w:ind w:left="0"/>
        <w:rPr>
          <w:rFonts w:cs="Arial"/>
        </w:rPr>
      </w:pPr>
    </w:p>
    <w:p w14:paraId="63A4CE93" w14:textId="77777777" w:rsidR="00EA5F65" w:rsidRPr="00451BD4" w:rsidRDefault="00EA5F65" w:rsidP="00EA5F65">
      <w:pPr>
        <w:pStyle w:val="Heading1"/>
        <w:keepLines w:val="0"/>
        <w:numPr>
          <w:ilvl w:val="0"/>
          <w:numId w:val="5"/>
        </w:numPr>
        <w:spacing w:before="120"/>
        <w:ind w:left="576" w:hanging="576"/>
        <w:rPr>
          <w:rFonts w:ascii="Arial" w:hAnsi="Arial" w:cs="Arial"/>
          <w:b/>
          <w:color w:val="auto"/>
          <w:sz w:val="20"/>
        </w:rPr>
      </w:pPr>
      <w:bookmarkStart w:id="748" w:name="_Toc418858330"/>
      <w:bookmarkStart w:id="749" w:name="_Toc481162056"/>
      <w:bookmarkStart w:id="750" w:name="_Toc483216548"/>
      <w:r w:rsidRPr="00451BD4">
        <w:rPr>
          <w:rFonts w:ascii="Arial" w:hAnsi="Arial" w:cs="Arial"/>
          <w:b/>
          <w:color w:val="auto"/>
          <w:sz w:val="20"/>
        </w:rPr>
        <w:t>OVERVIEW OF BUSINESS PROCESS</w:t>
      </w:r>
      <w:bookmarkEnd w:id="748"/>
      <w:bookmarkEnd w:id="749"/>
      <w:bookmarkEnd w:id="750"/>
    </w:p>
    <w:p w14:paraId="4495C87A" w14:textId="33E7D585" w:rsidR="00EA5F65" w:rsidRPr="00451BD4" w:rsidRDefault="00090091" w:rsidP="00EA5F65">
      <w:pPr>
        <w:rPr>
          <w:rFonts w:cs="Arial"/>
        </w:rPr>
      </w:pPr>
      <w:r>
        <w:rPr>
          <w:rFonts w:cs="Arial"/>
        </w:rPr>
        <w:t>Below diagram represents the business process overview.</w:t>
      </w:r>
    </w:p>
    <w:p w14:paraId="4138B973" w14:textId="77777777" w:rsidR="00EA5F65" w:rsidRPr="00451BD4" w:rsidRDefault="00EA5F65" w:rsidP="00EA5F65">
      <w:pPr>
        <w:rPr>
          <w:rFonts w:cs="Arial"/>
        </w:rPr>
      </w:pPr>
      <w:r w:rsidRPr="00451BD4">
        <w:rPr>
          <w:rFonts w:cs="Arial"/>
          <w:noProof/>
        </w:rPr>
        <w:drawing>
          <wp:inline distT="0" distB="0" distL="0" distR="0" wp14:anchorId="261E3F53" wp14:editId="00943768">
            <wp:extent cx="5625960" cy="44098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2892" cy="4407467"/>
                    </a:xfrm>
                    <a:prstGeom prst="rect">
                      <a:avLst/>
                    </a:prstGeom>
                    <a:noFill/>
                    <a:ln>
                      <a:noFill/>
                    </a:ln>
                  </pic:spPr>
                </pic:pic>
              </a:graphicData>
            </a:graphic>
          </wp:inline>
        </w:drawing>
      </w:r>
    </w:p>
    <w:p w14:paraId="382F5568" w14:textId="77777777" w:rsidR="00EA5F65" w:rsidRPr="00451BD4" w:rsidRDefault="00EA5F65" w:rsidP="00EA5F65">
      <w:pPr>
        <w:rPr>
          <w:rFonts w:cs="Arial"/>
        </w:rPr>
      </w:pPr>
    </w:p>
    <w:p w14:paraId="0AEC4E73" w14:textId="77777777" w:rsidR="00EA5F65" w:rsidRPr="00451BD4" w:rsidRDefault="00EA5F65" w:rsidP="00EA5F65">
      <w:pPr>
        <w:rPr>
          <w:rFonts w:cs="Arial"/>
        </w:rPr>
      </w:pPr>
    </w:p>
    <w:p w14:paraId="268A5930" w14:textId="77777777" w:rsidR="00EA5F65" w:rsidRPr="00451BD4" w:rsidRDefault="00EA5F65" w:rsidP="00EA5F65">
      <w:pPr>
        <w:rPr>
          <w:rFonts w:cs="Arial"/>
        </w:rPr>
      </w:pPr>
    </w:p>
    <w:p w14:paraId="188EF0AE" w14:textId="77777777" w:rsidR="00EA5F65" w:rsidRPr="00451BD4" w:rsidRDefault="00EA5F65" w:rsidP="00EA5F65">
      <w:pPr>
        <w:rPr>
          <w:rFonts w:cs="Arial"/>
        </w:rPr>
      </w:pPr>
    </w:p>
    <w:p w14:paraId="25AB2F75" w14:textId="77777777" w:rsidR="00090091" w:rsidRDefault="00090091" w:rsidP="00EA5F65">
      <w:pPr>
        <w:rPr>
          <w:rFonts w:cs="Arial"/>
        </w:rPr>
        <w:sectPr w:rsidR="00090091" w:rsidSect="002F3762">
          <w:footerReference w:type="even" r:id="rId37"/>
          <w:footerReference w:type="default" r:id="rId38"/>
          <w:pgSz w:w="12240" w:h="15840"/>
          <w:pgMar w:top="1440" w:right="1440" w:bottom="1440" w:left="1440" w:header="215" w:footer="215" w:gutter="0"/>
          <w:pgNumType w:start="1"/>
          <w:cols w:space="720"/>
          <w:docGrid w:linePitch="360"/>
        </w:sectPr>
      </w:pPr>
    </w:p>
    <w:p w14:paraId="424A378B" w14:textId="5FF719F2" w:rsidR="00EA5F65" w:rsidRPr="00451BD4" w:rsidRDefault="00EA5F65" w:rsidP="00EA5F65">
      <w:pPr>
        <w:rPr>
          <w:rFonts w:cs="Arial"/>
        </w:rPr>
      </w:pPr>
    </w:p>
    <w:p w14:paraId="3441B4BA" w14:textId="77777777" w:rsidR="00EA5F65" w:rsidRPr="00451BD4" w:rsidRDefault="00EA5F65" w:rsidP="00EA5F65">
      <w:pPr>
        <w:rPr>
          <w:rFonts w:cs="Arial"/>
        </w:rPr>
      </w:pPr>
    </w:p>
    <w:p w14:paraId="57BF0641" w14:textId="77777777" w:rsidR="00EA5F65" w:rsidRPr="00451BD4" w:rsidRDefault="00EA5F65" w:rsidP="00EA5F65">
      <w:pPr>
        <w:rPr>
          <w:rFonts w:cs="Arial"/>
        </w:rPr>
      </w:pPr>
    </w:p>
    <w:p w14:paraId="565FDEC7" w14:textId="77777777" w:rsidR="00EA5F65" w:rsidRPr="00451BD4" w:rsidRDefault="00EA5F65" w:rsidP="00EA5F65">
      <w:pPr>
        <w:rPr>
          <w:rFonts w:cs="Arial"/>
        </w:rPr>
      </w:pPr>
    </w:p>
    <w:p w14:paraId="36F2591A" w14:textId="77777777" w:rsidR="00EA5F65" w:rsidRPr="00451BD4" w:rsidRDefault="00EA5F65" w:rsidP="00EA5F65">
      <w:pPr>
        <w:rPr>
          <w:rFonts w:cs="Arial"/>
        </w:rPr>
      </w:pPr>
    </w:p>
    <w:p w14:paraId="0A510800" w14:textId="77777777" w:rsidR="00EA5F65" w:rsidRPr="00451BD4" w:rsidRDefault="00EA5F65" w:rsidP="00EA5F65">
      <w:pPr>
        <w:rPr>
          <w:rFonts w:cs="Arial"/>
        </w:rPr>
      </w:pPr>
    </w:p>
    <w:p w14:paraId="61AC9B66" w14:textId="77777777" w:rsidR="00EA5F65" w:rsidRPr="00451BD4" w:rsidRDefault="00EA5F65" w:rsidP="00EA5F65">
      <w:pPr>
        <w:rPr>
          <w:rFonts w:cs="Arial"/>
        </w:rPr>
      </w:pPr>
    </w:p>
    <w:p w14:paraId="35D2891F" w14:textId="77777777" w:rsidR="00EA5F65" w:rsidRPr="00451BD4" w:rsidRDefault="00EA5F65" w:rsidP="00EA5F65">
      <w:pPr>
        <w:rPr>
          <w:rFonts w:cs="Arial"/>
        </w:rPr>
      </w:pPr>
    </w:p>
    <w:p w14:paraId="68E347C5" w14:textId="77777777" w:rsidR="00EA5F65" w:rsidRPr="00451BD4" w:rsidRDefault="00EA5F65" w:rsidP="00EA5F65">
      <w:pPr>
        <w:rPr>
          <w:rFonts w:cs="Arial"/>
        </w:rPr>
      </w:pPr>
    </w:p>
    <w:p w14:paraId="724544C7" w14:textId="77777777" w:rsidR="00EA5F65" w:rsidRPr="00451BD4" w:rsidRDefault="00EA5F65" w:rsidP="00EA5F65">
      <w:pPr>
        <w:rPr>
          <w:rFonts w:cs="Arial"/>
        </w:rPr>
      </w:pPr>
    </w:p>
    <w:p w14:paraId="666C7BEE" w14:textId="77777777" w:rsidR="00EA5F65" w:rsidRPr="00451BD4" w:rsidRDefault="00EA5F65" w:rsidP="00EA5F65">
      <w:pPr>
        <w:rPr>
          <w:rFonts w:cs="Arial"/>
        </w:rPr>
      </w:pPr>
    </w:p>
    <w:p w14:paraId="6ADB3A31" w14:textId="77777777" w:rsidR="00EA5F65" w:rsidRPr="00451BD4" w:rsidRDefault="00EA5F65" w:rsidP="00EA5F65">
      <w:pPr>
        <w:rPr>
          <w:rFonts w:cs="Arial"/>
        </w:rPr>
      </w:pPr>
    </w:p>
    <w:p w14:paraId="775456BE" w14:textId="77777777" w:rsidR="00EA5F65" w:rsidRPr="00451BD4" w:rsidRDefault="00EA5F65" w:rsidP="00EA5F65">
      <w:pPr>
        <w:rPr>
          <w:rFonts w:cs="Arial"/>
        </w:rPr>
      </w:pPr>
    </w:p>
    <w:p w14:paraId="7990BB6B" w14:textId="77777777" w:rsidR="00EA5F65" w:rsidRPr="00451BD4" w:rsidRDefault="00EA5F65" w:rsidP="00EA5F65">
      <w:pPr>
        <w:rPr>
          <w:rFonts w:cs="Arial"/>
        </w:rPr>
      </w:pPr>
    </w:p>
    <w:p w14:paraId="4072F693" w14:textId="77777777" w:rsidR="00EA5F65" w:rsidRPr="00451BD4" w:rsidRDefault="00EA5F65" w:rsidP="00EA5F65">
      <w:pPr>
        <w:rPr>
          <w:rFonts w:cs="Arial"/>
        </w:rPr>
      </w:pPr>
    </w:p>
    <w:p w14:paraId="156A453D" w14:textId="77777777" w:rsidR="00EA5F65" w:rsidRPr="00451BD4" w:rsidRDefault="00EA5F65" w:rsidP="00EA5F65">
      <w:pPr>
        <w:pStyle w:val="Title"/>
        <w:rPr>
          <w:rFonts w:cs="Arial"/>
          <w:sz w:val="22"/>
          <w:szCs w:val="22"/>
        </w:rPr>
      </w:pPr>
      <w:r w:rsidRPr="00451BD4">
        <w:rPr>
          <w:rFonts w:cs="Arial"/>
        </w:rPr>
        <w:t>- MANUAL CONTENT TITLE</w:t>
      </w:r>
    </w:p>
    <w:p w14:paraId="28EEF4DA" w14:textId="77777777" w:rsidR="00EA5F65" w:rsidRPr="00451BD4" w:rsidRDefault="00EA5F65" w:rsidP="00EA5F65">
      <w:pPr>
        <w:rPr>
          <w:rFonts w:cs="Arial"/>
        </w:rPr>
      </w:pPr>
    </w:p>
    <w:p w14:paraId="5A7A6F44" w14:textId="47E59371" w:rsidR="00D41D96" w:rsidRDefault="00D41D96" w:rsidP="00EA5F65">
      <w:pPr>
        <w:tabs>
          <w:tab w:val="left" w:pos="1011"/>
        </w:tabs>
        <w:ind w:left="0"/>
        <w:rPr>
          <w:rFonts w:cs="Arial"/>
        </w:rPr>
      </w:pPr>
      <w:r>
        <w:rPr>
          <w:rFonts w:cs="Arial"/>
        </w:rPr>
        <w:br w:type="page"/>
      </w:r>
    </w:p>
    <w:p w14:paraId="260B6FC0" w14:textId="77777777" w:rsidR="00EA5F65" w:rsidRPr="00451BD4" w:rsidRDefault="00EA5F65" w:rsidP="00EA5F65">
      <w:pPr>
        <w:pStyle w:val="Heading1"/>
        <w:pageBreakBefore/>
        <w:tabs>
          <w:tab w:val="num" w:pos="720"/>
        </w:tabs>
        <w:overflowPunct/>
        <w:autoSpaceDE/>
        <w:autoSpaceDN/>
        <w:adjustRightInd/>
        <w:ind w:left="720" w:right="0" w:hanging="720"/>
        <w:textAlignment w:val="auto"/>
        <w:rPr>
          <w:rFonts w:ascii="Arial" w:hAnsi="Arial" w:cs="Arial"/>
          <w:b/>
          <w:caps/>
          <w:color w:val="auto"/>
          <w:sz w:val="20"/>
        </w:rPr>
      </w:pPr>
      <w:bookmarkStart w:id="765" w:name="_Toc481162057"/>
      <w:bookmarkStart w:id="766" w:name="_Toc483216549"/>
      <w:r w:rsidRPr="00451BD4">
        <w:rPr>
          <w:rFonts w:ascii="Arial" w:hAnsi="Arial" w:cs="Arial"/>
          <w:b/>
          <w:caps/>
          <w:color w:val="auto"/>
          <w:sz w:val="20"/>
        </w:rPr>
        <w:lastRenderedPageBreak/>
        <w:t>4.1</w:t>
      </w:r>
      <w:r w:rsidRPr="00451BD4">
        <w:rPr>
          <w:rFonts w:ascii="Arial" w:hAnsi="Arial" w:cs="Arial"/>
          <w:b/>
          <w:caps/>
          <w:color w:val="auto"/>
          <w:sz w:val="20"/>
        </w:rPr>
        <w:tab/>
        <w:t>Systems overview</w:t>
      </w:r>
      <w:bookmarkEnd w:id="765"/>
      <w:bookmarkEnd w:id="766"/>
    </w:p>
    <w:p w14:paraId="1FCAEFBE" w14:textId="77777777" w:rsidR="00EA5F65" w:rsidRPr="00451BD4" w:rsidRDefault="00EA5F65" w:rsidP="00EA5F65">
      <w:pPr>
        <w:pStyle w:val="BodyText"/>
        <w:ind w:left="0"/>
        <w:rPr>
          <w:rFonts w:cs="Arial"/>
          <w:sz w:val="20"/>
        </w:rPr>
      </w:pPr>
      <w:r w:rsidRPr="00451BD4">
        <w:rPr>
          <w:rFonts w:cs="Arial"/>
          <w:sz w:val="20"/>
        </w:rPr>
        <w:t xml:space="preserve">The primary purpose of </w:t>
      </w:r>
      <w:r w:rsidR="00642E52" w:rsidRPr="00451BD4">
        <w:rPr>
          <w:rFonts w:cs="Arial"/>
          <w:sz w:val="20"/>
        </w:rPr>
        <w:t>GATS (</w:t>
      </w:r>
      <w:r w:rsidRPr="00451BD4">
        <w:rPr>
          <w:rFonts w:cs="Arial"/>
          <w:sz w:val="20"/>
        </w:rPr>
        <w:t>Government Approval and Tracking System) is to provide a tool for Operations Planning Department users to:</w:t>
      </w:r>
    </w:p>
    <w:p w14:paraId="475C2171" w14:textId="77777777" w:rsidR="00EA5F65" w:rsidRPr="00451BD4" w:rsidRDefault="00EA5F65" w:rsidP="00EA5F65">
      <w:pPr>
        <w:pStyle w:val="BodyText"/>
        <w:numPr>
          <w:ilvl w:val="0"/>
          <w:numId w:val="8"/>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Prepare seasonal landing and over flight applications [Application is referred as Government Approval document for landing flight or over flight (fly over any country space) in a particular country]</w:t>
      </w:r>
    </w:p>
    <w:p w14:paraId="347BC897" w14:textId="77777777" w:rsidR="00EA5F65" w:rsidRPr="00451BD4" w:rsidRDefault="00EA5F65" w:rsidP="00EA5F65">
      <w:pPr>
        <w:pStyle w:val="BodyText"/>
        <w:numPr>
          <w:ilvl w:val="0"/>
          <w:numId w:val="8"/>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Be forewarned on schedule changes </w:t>
      </w:r>
    </w:p>
    <w:p w14:paraId="0BCB08D9" w14:textId="77777777" w:rsidR="00EA5F65" w:rsidRPr="00451BD4" w:rsidRDefault="00EA5F65" w:rsidP="00EA5F65">
      <w:pPr>
        <w:pStyle w:val="BodyText"/>
        <w:numPr>
          <w:ilvl w:val="0"/>
          <w:numId w:val="8"/>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Monitor the status of each application made</w:t>
      </w:r>
    </w:p>
    <w:p w14:paraId="071F24F5" w14:textId="77777777" w:rsidR="00EA5F65" w:rsidRPr="00451BD4" w:rsidRDefault="00EA5F65" w:rsidP="00EA5F65">
      <w:pPr>
        <w:pStyle w:val="BodyText"/>
        <w:numPr>
          <w:ilvl w:val="0"/>
          <w:numId w:val="8"/>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Monitor the status of chasers</w:t>
      </w:r>
    </w:p>
    <w:p w14:paraId="50D9805A" w14:textId="77777777" w:rsidR="00EA5F65" w:rsidRPr="00451BD4" w:rsidRDefault="00EA5F65" w:rsidP="00EA5F65">
      <w:pPr>
        <w:pStyle w:val="BodyText"/>
        <w:rPr>
          <w:rFonts w:cs="Arial"/>
          <w:sz w:val="20"/>
        </w:rPr>
      </w:pPr>
      <w:r w:rsidRPr="00451BD4">
        <w:rPr>
          <w:rFonts w:cs="Arial"/>
          <w:sz w:val="20"/>
        </w:rPr>
        <w:t xml:space="preserve">The secondary purpose of GATS is to be able to </w:t>
      </w:r>
    </w:p>
    <w:p w14:paraId="431DE31F" w14:textId="77777777" w:rsidR="00EA5F65" w:rsidRPr="00451BD4" w:rsidRDefault="00EA5F65" w:rsidP="00EA5F65">
      <w:pPr>
        <w:pStyle w:val="BodyText"/>
        <w:numPr>
          <w:ilvl w:val="0"/>
          <w:numId w:val="9"/>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Generate Ad Hoc landing and Over flight applications</w:t>
      </w:r>
    </w:p>
    <w:p w14:paraId="6C9F01B6" w14:textId="77777777" w:rsidR="00EA5F65" w:rsidRPr="00451BD4" w:rsidRDefault="00EA5F65" w:rsidP="00EA5F65">
      <w:pPr>
        <w:pStyle w:val="BodyText"/>
        <w:numPr>
          <w:ilvl w:val="0"/>
          <w:numId w:val="9"/>
        </w:numPr>
        <w:tabs>
          <w:tab w:val="left" w:pos="720"/>
        </w:tabs>
        <w:suppressAutoHyphens/>
        <w:overflowPunct/>
        <w:autoSpaceDE/>
        <w:autoSpaceDN/>
        <w:adjustRightInd/>
        <w:spacing w:before="240"/>
        <w:ind w:right="0"/>
        <w:jc w:val="both"/>
        <w:textAlignment w:val="auto"/>
        <w:rPr>
          <w:rFonts w:cs="Arial"/>
          <w:caps/>
          <w:sz w:val="20"/>
        </w:rPr>
      </w:pPr>
      <w:r w:rsidRPr="00451BD4">
        <w:rPr>
          <w:rFonts w:cs="Arial"/>
          <w:sz w:val="20"/>
        </w:rPr>
        <w:t xml:space="preserve">Retrieve approval status prior dispatch of  aircraft </w:t>
      </w:r>
    </w:p>
    <w:p w14:paraId="2B11A113" w14:textId="77777777" w:rsidR="00EA5F65" w:rsidRPr="00451BD4" w:rsidRDefault="00EA5F65" w:rsidP="00463F0D">
      <w:pPr>
        <w:pStyle w:val="GuidanceText"/>
        <w:tabs>
          <w:tab w:val="left" w:pos="3645"/>
        </w:tabs>
        <w:spacing w:line="240" w:lineRule="auto"/>
        <w:rPr>
          <w:color w:val="auto"/>
          <w:szCs w:val="20"/>
        </w:rPr>
      </w:pPr>
      <w:r w:rsidRPr="00451BD4">
        <w:rPr>
          <w:rFonts w:eastAsia="Times New Roman"/>
          <w:b/>
          <w:i w:val="0"/>
          <w:iCs w:val="0"/>
          <w:color w:val="auto"/>
          <w:szCs w:val="20"/>
          <w:lang w:val="en-US"/>
        </w:rPr>
        <w:tab/>
      </w:r>
    </w:p>
    <w:p w14:paraId="5E5D166A" w14:textId="77777777" w:rsidR="00EA5F65" w:rsidRPr="00451BD4" w:rsidRDefault="00EA5F65" w:rsidP="00EA5F65">
      <w:pPr>
        <w:pStyle w:val="BodyText"/>
        <w:ind w:left="0"/>
        <w:rPr>
          <w:rFonts w:cs="Arial"/>
          <w:sz w:val="20"/>
        </w:rPr>
      </w:pPr>
      <w:r w:rsidRPr="00451BD4">
        <w:rPr>
          <w:rFonts w:cs="Arial"/>
          <w:b/>
          <w:sz w:val="20"/>
        </w:rPr>
        <w:t xml:space="preserve">Government Approval Tracking System (GATS) </w:t>
      </w:r>
      <w:r w:rsidR="00642E52" w:rsidRPr="00451BD4">
        <w:rPr>
          <w:rFonts w:cs="Arial"/>
          <w:sz w:val="20"/>
        </w:rPr>
        <w:t>is</w:t>
      </w:r>
      <w:r w:rsidRPr="00451BD4">
        <w:rPr>
          <w:rFonts w:cs="Arial"/>
          <w:sz w:val="20"/>
        </w:rPr>
        <w:t xml:space="preserve"> developed with the below features.</w:t>
      </w:r>
    </w:p>
    <w:p w14:paraId="3431C969" w14:textId="77777777" w:rsidR="00EA5F65" w:rsidRPr="00451BD4" w:rsidRDefault="00EA5F65" w:rsidP="00EA5F65">
      <w:pPr>
        <w:pStyle w:val="BodyText"/>
        <w:numPr>
          <w:ilvl w:val="0"/>
          <w:numId w:val="6"/>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Low Maintenance Functions</w:t>
      </w:r>
    </w:p>
    <w:p w14:paraId="75088002" w14:textId="77777777" w:rsidR="00EA5F65" w:rsidRPr="00451BD4" w:rsidRDefault="00D86B7D" w:rsidP="00EA5F65">
      <w:pPr>
        <w:pStyle w:val="BodyText"/>
        <w:ind w:left="1080"/>
        <w:rPr>
          <w:rFonts w:cs="Arial"/>
          <w:sz w:val="20"/>
        </w:rPr>
      </w:pPr>
      <w:r w:rsidRPr="00451BD4">
        <w:rPr>
          <w:rFonts w:cs="Arial"/>
          <w:sz w:val="20"/>
        </w:rPr>
        <w:t>Functions</w:t>
      </w:r>
      <w:r w:rsidR="00EA5F65" w:rsidRPr="00451BD4">
        <w:rPr>
          <w:rFonts w:cs="Arial"/>
          <w:sz w:val="20"/>
        </w:rPr>
        <w:t xml:space="preserve"> categorized under Low Maintenance will be as mentioned below</w:t>
      </w:r>
    </w:p>
    <w:p w14:paraId="6223B5C6"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User Master</w:t>
      </w:r>
    </w:p>
    <w:p w14:paraId="0F01603F"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Role Master</w:t>
      </w:r>
    </w:p>
    <w:p w14:paraId="42D61945"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Parameter Master</w:t>
      </w:r>
    </w:p>
    <w:p w14:paraId="2A943160"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Country Master</w:t>
      </w:r>
    </w:p>
    <w:p w14:paraId="12370A64"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Station Master</w:t>
      </w:r>
    </w:p>
    <w:p w14:paraId="649661FD"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Airline Master</w:t>
      </w:r>
    </w:p>
    <w:p w14:paraId="783A0192"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Aircraft Master</w:t>
      </w:r>
    </w:p>
    <w:p w14:paraId="645B35FF"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Over Flight Detail Master</w:t>
      </w:r>
    </w:p>
    <w:p w14:paraId="1A337080"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Repetitive Flight Plan</w:t>
      </w:r>
    </w:p>
    <w:p w14:paraId="426F9174"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R Form Master</w:t>
      </w:r>
    </w:p>
    <w:p w14:paraId="4D2BD666"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Country Codes</w:t>
      </w:r>
    </w:p>
    <w:p w14:paraId="25CCD6EE"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Station Details</w:t>
      </w:r>
    </w:p>
    <w:p w14:paraId="3E5E3410"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Aircraft Details</w:t>
      </w:r>
    </w:p>
    <w:p w14:paraId="3F002E37" w14:textId="77777777" w:rsidR="00EA5F65" w:rsidRPr="00451BD4" w:rsidRDefault="00EA5F65"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lastRenderedPageBreak/>
        <w:t>Import Over Flight Details</w:t>
      </w:r>
    </w:p>
    <w:p w14:paraId="04F9DD1C" w14:textId="77777777" w:rsidR="00F43551" w:rsidRPr="00451BD4" w:rsidRDefault="00F43551"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Export Over Flight Details</w:t>
      </w:r>
    </w:p>
    <w:p w14:paraId="00A42895" w14:textId="77777777" w:rsidR="00F43551" w:rsidRPr="00451BD4" w:rsidRDefault="00F43551" w:rsidP="00EA5F65">
      <w:pPr>
        <w:pStyle w:val="BodyText"/>
        <w:numPr>
          <w:ilvl w:val="0"/>
          <w:numId w:val="7"/>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UTC Variance Master</w:t>
      </w:r>
    </w:p>
    <w:p w14:paraId="34B59274" w14:textId="77777777" w:rsidR="00EA5F65" w:rsidRPr="00451BD4" w:rsidRDefault="00EA5F65" w:rsidP="00EA5F65">
      <w:pPr>
        <w:pStyle w:val="BodyText"/>
        <w:numPr>
          <w:ilvl w:val="0"/>
          <w:numId w:val="6"/>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High Maintenance Functions</w:t>
      </w:r>
    </w:p>
    <w:p w14:paraId="34C03A11" w14:textId="77777777" w:rsidR="00EA5F65" w:rsidRPr="00451BD4" w:rsidRDefault="00424A28" w:rsidP="00EA5F65">
      <w:pPr>
        <w:pStyle w:val="BodyText"/>
        <w:ind w:left="1080"/>
        <w:rPr>
          <w:rFonts w:cs="Arial"/>
          <w:sz w:val="20"/>
        </w:rPr>
      </w:pPr>
      <w:r w:rsidRPr="00451BD4">
        <w:rPr>
          <w:rFonts w:cs="Arial"/>
          <w:sz w:val="20"/>
        </w:rPr>
        <w:t xml:space="preserve">Functions </w:t>
      </w:r>
      <w:r w:rsidR="00EA5F65" w:rsidRPr="00451BD4">
        <w:rPr>
          <w:rFonts w:cs="Arial"/>
          <w:sz w:val="20"/>
        </w:rPr>
        <w:t>categorized under High Maintenance will be as mentioned below</w:t>
      </w:r>
    </w:p>
    <w:p w14:paraId="4D807FEB"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Season Periods </w:t>
      </w:r>
    </w:p>
    <w:p w14:paraId="55B8457B"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Remarks Master</w:t>
      </w:r>
    </w:p>
    <w:p w14:paraId="194E5F72"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DST Variance</w:t>
      </w:r>
    </w:p>
    <w:p w14:paraId="6EB05122"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Code Share Details</w:t>
      </w:r>
    </w:p>
    <w:p w14:paraId="7D257272"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Traffic Rights </w:t>
      </w:r>
    </w:p>
    <w:p w14:paraId="20A46B3D"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Select </w:t>
      </w:r>
      <w:proofErr w:type="spellStart"/>
      <w:r w:rsidRPr="00451BD4">
        <w:rPr>
          <w:rFonts w:cs="Arial"/>
          <w:sz w:val="20"/>
        </w:rPr>
        <w:t>Adhoc</w:t>
      </w:r>
      <w:proofErr w:type="spellEnd"/>
      <w:r w:rsidRPr="00451BD4">
        <w:rPr>
          <w:rFonts w:cs="Arial"/>
          <w:sz w:val="20"/>
        </w:rPr>
        <w:t xml:space="preserve"> Flights</w:t>
      </w:r>
    </w:p>
    <w:p w14:paraId="5EB2C552"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proofErr w:type="spellStart"/>
      <w:r w:rsidRPr="00451BD4">
        <w:rPr>
          <w:rFonts w:cs="Arial"/>
          <w:sz w:val="20"/>
        </w:rPr>
        <w:t>Adhoc</w:t>
      </w:r>
      <w:proofErr w:type="spellEnd"/>
      <w:r w:rsidRPr="00451BD4">
        <w:rPr>
          <w:rFonts w:cs="Arial"/>
          <w:sz w:val="20"/>
        </w:rPr>
        <w:t xml:space="preserve"> Flights Entry</w:t>
      </w:r>
    </w:p>
    <w:p w14:paraId="0B48C38B"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Delete Itinerary Details</w:t>
      </w:r>
    </w:p>
    <w:p w14:paraId="01825C6E"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Itinerary Details</w:t>
      </w:r>
    </w:p>
    <w:p w14:paraId="01208C88"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Turn Details</w:t>
      </w:r>
    </w:p>
    <w:p w14:paraId="58BBE318"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View ASM Messages</w:t>
      </w:r>
    </w:p>
    <w:p w14:paraId="3B040312"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Key In Seasonal Reference</w:t>
      </w:r>
    </w:p>
    <w:p w14:paraId="23F6919F"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Key In </w:t>
      </w:r>
      <w:proofErr w:type="spellStart"/>
      <w:r w:rsidRPr="00451BD4">
        <w:rPr>
          <w:rFonts w:cs="Arial"/>
          <w:sz w:val="20"/>
        </w:rPr>
        <w:t>Adhoc</w:t>
      </w:r>
      <w:proofErr w:type="spellEnd"/>
      <w:r w:rsidRPr="00451BD4">
        <w:rPr>
          <w:rFonts w:cs="Arial"/>
          <w:sz w:val="20"/>
        </w:rPr>
        <w:t xml:space="preserve"> Reference</w:t>
      </w:r>
    </w:p>
    <w:p w14:paraId="453D508F" w14:textId="77777777" w:rsidR="00EA5F65" w:rsidRPr="00451BD4" w:rsidRDefault="00EA5F65"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Key In Chaser Status</w:t>
      </w:r>
    </w:p>
    <w:p w14:paraId="5C4868F2" w14:textId="77777777" w:rsidR="00F43551" w:rsidRPr="00451BD4" w:rsidRDefault="00F43551" w:rsidP="00EA5F65">
      <w:pPr>
        <w:pStyle w:val="BodyText"/>
        <w:numPr>
          <w:ilvl w:val="0"/>
          <w:numId w:val="11"/>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Import RPL Details</w:t>
      </w:r>
    </w:p>
    <w:p w14:paraId="60EEF470" w14:textId="77777777" w:rsidR="00EA5F65" w:rsidRPr="00451BD4" w:rsidRDefault="00EA5F65" w:rsidP="00EA5F65">
      <w:pPr>
        <w:pStyle w:val="BodyText"/>
        <w:numPr>
          <w:ilvl w:val="0"/>
          <w:numId w:val="6"/>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Reports Functions</w:t>
      </w:r>
    </w:p>
    <w:p w14:paraId="4A245570" w14:textId="77777777" w:rsidR="00EA5F65" w:rsidRPr="00451BD4" w:rsidRDefault="00424A28" w:rsidP="00EA5F65">
      <w:pPr>
        <w:pStyle w:val="BodyText"/>
        <w:ind w:left="1080"/>
        <w:rPr>
          <w:rFonts w:cs="Arial"/>
          <w:sz w:val="20"/>
        </w:rPr>
      </w:pPr>
      <w:r w:rsidRPr="00451BD4">
        <w:rPr>
          <w:rFonts w:cs="Arial"/>
          <w:sz w:val="20"/>
        </w:rPr>
        <w:t xml:space="preserve">Functions </w:t>
      </w:r>
      <w:r w:rsidR="00EA5F65" w:rsidRPr="00451BD4">
        <w:rPr>
          <w:rFonts w:cs="Arial"/>
          <w:sz w:val="20"/>
        </w:rPr>
        <w:t>categorized under Reports will be as mentioned below</w:t>
      </w:r>
    </w:p>
    <w:p w14:paraId="6EEE80FA"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Generate Seasonal Application</w:t>
      </w:r>
    </w:p>
    <w:p w14:paraId="4ED6E81C"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Generate </w:t>
      </w:r>
      <w:proofErr w:type="spellStart"/>
      <w:r w:rsidRPr="00451BD4">
        <w:rPr>
          <w:rFonts w:cs="Arial"/>
          <w:sz w:val="20"/>
        </w:rPr>
        <w:t>Adhoc</w:t>
      </w:r>
      <w:proofErr w:type="spellEnd"/>
      <w:r w:rsidRPr="00451BD4">
        <w:rPr>
          <w:rFonts w:cs="Arial"/>
          <w:sz w:val="20"/>
        </w:rPr>
        <w:t xml:space="preserve"> Application</w:t>
      </w:r>
    </w:p>
    <w:p w14:paraId="25936C97"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ASM/SSM Message Status</w:t>
      </w:r>
    </w:p>
    <w:p w14:paraId="23B99E58"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 xml:space="preserve">Application Status By Country </w:t>
      </w:r>
    </w:p>
    <w:p w14:paraId="22FC665E"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lastRenderedPageBreak/>
        <w:t>Application Status By Flight</w:t>
      </w:r>
    </w:p>
    <w:p w14:paraId="47EFFA2A"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Application No’s Verification</w:t>
      </w:r>
    </w:p>
    <w:p w14:paraId="5C5D0B2D" w14:textId="77777777" w:rsidR="00EA5F65" w:rsidRPr="00451BD4" w:rsidRDefault="00EA5F65" w:rsidP="00EA5F65">
      <w:pPr>
        <w:pStyle w:val="BodyText"/>
        <w:numPr>
          <w:ilvl w:val="0"/>
          <w:numId w:val="10"/>
        </w:numPr>
        <w:tabs>
          <w:tab w:val="left" w:pos="720"/>
        </w:tabs>
        <w:suppressAutoHyphens/>
        <w:overflowPunct/>
        <w:autoSpaceDE/>
        <w:autoSpaceDN/>
        <w:adjustRightInd/>
        <w:spacing w:before="240"/>
        <w:ind w:right="0"/>
        <w:jc w:val="both"/>
        <w:textAlignment w:val="auto"/>
        <w:rPr>
          <w:rFonts w:cs="Arial"/>
          <w:sz w:val="20"/>
        </w:rPr>
      </w:pPr>
      <w:r w:rsidRPr="00451BD4">
        <w:rPr>
          <w:rFonts w:cs="Arial"/>
          <w:sz w:val="20"/>
        </w:rPr>
        <w:t>Generate Chaser</w:t>
      </w:r>
    </w:p>
    <w:p w14:paraId="7882A917" w14:textId="77777777" w:rsidR="00EA5F65" w:rsidRPr="00451BD4" w:rsidRDefault="00EA5F65" w:rsidP="00EA5F65">
      <w:pPr>
        <w:rPr>
          <w:rFonts w:cs="Arial"/>
        </w:rPr>
      </w:pPr>
      <w:proofErr w:type="spellStart"/>
      <w:r w:rsidRPr="00451BD4">
        <w:rPr>
          <w:rFonts w:cs="Arial"/>
        </w:rPr>
        <w:t>Adhoc</w:t>
      </w:r>
      <w:proofErr w:type="spellEnd"/>
      <w:r w:rsidRPr="00451BD4">
        <w:rPr>
          <w:rFonts w:cs="Arial"/>
        </w:rPr>
        <w:t xml:space="preserve"> Flight Message Processing –Back end feature to process incoming </w:t>
      </w:r>
      <w:proofErr w:type="spellStart"/>
      <w:r w:rsidRPr="00451BD4">
        <w:rPr>
          <w:rFonts w:cs="Arial"/>
        </w:rPr>
        <w:t>adhoc</w:t>
      </w:r>
      <w:proofErr w:type="spellEnd"/>
      <w:r w:rsidRPr="00451BD4">
        <w:rPr>
          <w:rFonts w:cs="Arial"/>
        </w:rPr>
        <w:t xml:space="preserve"> Type B ASM messages from </w:t>
      </w:r>
      <w:proofErr w:type="spellStart"/>
      <w:r w:rsidRPr="00451BD4">
        <w:rPr>
          <w:rFonts w:cs="Arial"/>
        </w:rPr>
        <w:t>FlightTime</w:t>
      </w:r>
      <w:proofErr w:type="spellEnd"/>
      <w:r w:rsidRPr="00451BD4">
        <w:rPr>
          <w:rFonts w:cs="Arial"/>
        </w:rPr>
        <w:t xml:space="preserve"> and FMCS, parse the data and load the data into GATS database.</w:t>
      </w:r>
    </w:p>
    <w:p w14:paraId="479DDF33" w14:textId="77777777" w:rsidR="00EA5F65" w:rsidRPr="00451BD4" w:rsidRDefault="00EA5F65" w:rsidP="00EA5F65">
      <w:pPr>
        <w:pStyle w:val="Heading1"/>
        <w:rPr>
          <w:rFonts w:ascii="Arial" w:hAnsi="Arial" w:cs="Arial"/>
          <w:b/>
          <w:color w:val="auto"/>
          <w:sz w:val="20"/>
          <w:szCs w:val="20"/>
        </w:rPr>
      </w:pPr>
      <w:bookmarkStart w:id="767" w:name="_Toc481162058"/>
      <w:bookmarkStart w:id="768" w:name="_Toc483216550"/>
      <w:r w:rsidRPr="00451BD4">
        <w:rPr>
          <w:rFonts w:ascii="Arial" w:hAnsi="Arial" w:cs="Arial"/>
          <w:b/>
          <w:color w:val="auto"/>
          <w:sz w:val="20"/>
          <w:szCs w:val="20"/>
        </w:rPr>
        <w:t>4.2</w:t>
      </w:r>
      <w:r w:rsidRPr="00451BD4">
        <w:rPr>
          <w:rFonts w:ascii="Arial" w:hAnsi="Arial" w:cs="Arial"/>
          <w:b/>
          <w:color w:val="auto"/>
          <w:sz w:val="20"/>
          <w:szCs w:val="20"/>
        </w:rPr>
        <w:tab/>
        <w:t>SYSTEM CONCEPT DIAGRAM</w:t>
      </w:r>
      <w:bookmarkEnd w:id="767"/>
      <w:bookmarkEnd w:id="768"/>
    </w:p>
    <w:p w14:paraId="0E888D82" w14:textId="77777777" w:rsidR="006625B2" w:rsidRPr="00451BD4" w:rsidRDefault="006625B2" w:rsidP="006625B2">
      <w:pPr>
        <w:rPr>
          <w:rFonts w:cs="Arial"/>
        </w:rPr>
      </w:pPr>
    </w:p>
    <w:p w14:paraId="27A96FDF" w14:textId="77777777" w:rsidR="00EA5F65" w:rsidRPr="00451BD4" w:rsidRDefault="00EA5F65" w:rsidP="00DD52D2">
      <w:pPr>
        <w:pStyle w:val="Heading2"/>
        <w:rPr>
          <w:rFonts w:ascii="Arial" w:hAnsi="Arial" w:cs="Arial"/>
          <w:b/>
          <w:color w:val="auto"/>
          <w:sz w:val="18"/>
          <w:szCs w:val="18"/>
        </w:rPr>
      </w:pPr>
      <w:r w:rsidRPr="00451BD4">
        <w:rPr>
          <w:rFonts w:ascii="Arial" w:hAnsi="Arial" w:cs="Arial"/>
          <w:b/>
          <w:color w:val="auto"/>
          <w:sz w:val="18"/>
          <w:szCs w:val="18"/>
        </w:rPr>
        <w:tab/>
      </w:r>
      <w:bookmarkStart w:id="769" w:name="_Toc481162059"/>
      <w:bookmarkStart w:id="770" w:name="_Toc483216551"/>
      <w:r w:rsidRPr="00451BD4">
        <w:rPr>
          <w:rFonts w:ascii="Arial" w:hAnsi="Arial" w:cs="Arial"/>
          <w:b/>
          <w:color w:val="auto"/>
          <w:sz w:val="18"/>
          <w:szCs w:val="18"/>
        </w:rPr>
        <w:t>4.2.1</w:t>
      </w:r>
      <w:r w:rsidRPr="00451BD4">
        <w:rPr>
          <w:rFonts w:ascii="Arial" w:hAnsi="Arial" w:cs="Arial"/>
          <w:b/>
          <w:color w:val="auto"/>
          <w:sz w:val="18"/>
          <w:szCs w:val="18"/>
        </w:rPr>
        <w:tab/>
        <w:t>PRODUCTION SYSTEM CONCEPT DIAGRAM</w:t>
      </w:r>
      <w:bookmarkEnd w:id="769"/>
      <w:bookmarkEnd w:id="770"/>
    </w:p>
    <w:p w14:paraId="2A3587F8" w14:textId="77777777" w:rsidR="00EA5F65" w:rsidRPr="00451BD4" w:rsidRDefault="00EA5F65" w:rsidP="00EA5F65">
      <w:pPr>
        <w:ind w:left="0"/>
        <w:rPr>
          <w:rFonts w:cs="Arial"/>
        </w:rPr>
      </w:pPr>
      <w:r w:rsidRPr="00451BD4">
        <w:rPr>
          <w:rFonts w:cs="Arial"/>
          <w:i/>
          <w:noProof/>
          <w:color w:val="0000FF"/>
        </w:rPr>
        <w:drawing>
          <wp:inline distT="0" distB="0" distL="0" distR="0" wp14:anchorId="74D75C55" wp14:editId="114FE81A">
            <wp:extent cx="5951231" cy="50454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806" cy="5048443"/>
                    </a:xfrm>
                    <a:prstGeom prst="rect">
                      <a:avLst/>
                    </a:prstGeom>
                    <a:solidFill>
                      <a:srgbClr val="FFFFFF"/>
                    </a:solidFill>
                    <a:ln>
                      <a:noFill/>
                    </a:ln>
                  </pic:spPr>
                </pic:pic>
              </a:graphicData>
            </a:graphic>
          </wp:inline>
        </w:drawing>
      </w:r>
    </w:p>
    <w:p w14:paraId="62ADF348" w14:textId="429DB2DB" w:rsidR="00EA5F65" w:rsidRDefault="00EA5F65" w:rsidP="00EA5F65">
      <w:pPr>
        <w:pStyle w:val="Caption"/>
        <w:ind w:left="4320" w:firstLine="360"/>
        <w:rPr>
          <w:rFonts w:ascii="Arial" w:hAnsi="Arial" w:cs="Arial"/>
        </w:rPr>
      </w:pPr>
      <w:bookmarkStart w:id="771" w:name="_Toc481161471"/>
      <w:r w:rsidRPr="00451BD4">
        <w:rPr>
          <w:rFonts w:ascii="Arial" w:hAnsi="Arial" w:cs="Arial"/>
        </w:rPr>
        <w:t xml:space="preserve">Figure </w:t>
      </w:r>
      <w:r w:rsidR="0074035A" w:rsidRPr="00451BD4">
        <w:rPr>
          <w:rFonts w:ascii="Arial" w:hAnsi="Arial" w:cs="Arial"/>
        </w:rPr>
        <w:fldChar w:fldCharType="begin"/>
      </w:r>
      <w:r w:rsidR="0074035A" w:rsidRPr="00451BD4">
        <w:rPr>
          <w:rFonts w:ascii="Arial" w:hAnsi="Arial" w:cs="Arial"/>
        </w:rPr>
        <w:instrText xml:space="preserve"> SEQ "Figure" \*Arabic </w:instrText>
      </w:r>
      <w:r w:rsidR="0074035A" w:rsidRPr="00451BD4">
        <w:rPr>
          <w:rFonts w:ascii="Arial" w:hAnsi="Arial" w:cs="Arial"/>
        </w:rPr>
        <w:fldChar w:fldCharType="separate"/>
      </w:r>
      <w:r w:rsidR="002943EC">
        <w:rPr>
          <w:rFonts w:ascii="Arial" w:hAnsi="Arial" w:cs="Arial"/>
          <w:noProof/>
        </w:rPr>
        <w:t>1</w:t>
      </w:r>
      <w:r w:rsidR="0074035A" w:rsidRPr="00451BD4">
        <w:rPr>
          <w:rFonts w:ascii="Arial" w:hAnsi="Arial" w:cs="Arial"/>
          <w:noProof/>
        </w:rPr>
        <w:fldChar w:fldCharType="end"/>
      </w:r>
      <w:r w:rsidRPr="00451BD4">
        <w:rPr>
          <w:rFonts w:ascii="Arial" w:hAnsi="Arial" w:cs="Arial"/>
        </w:rPr>
        <w:t>: system concept diagram</w:t>
      </w:r>
      <w:bookmarkEnd w:id="771"/>
    </w:p>
    <w:p w14:paraId="465B0838" w14:textId="77777777" w:rsidR="00BF505B" w:rsidRPr="00451BD4" w:rsidRDefault="00BF505B" w:rsidP="00EA5F65">
      <w:pPr>
        <w:pStyle w:val="Caption"/>
        <w:ind w:left="4320" w:firstLine="360"/>
        <w:rPr>
          <w:rFonts w:ascii="Arial" w:hAnsi="Arial" w:cs="Arial"/>
          <w:i w:val="0"/>
          <w:iCs w:val="0"/>
          <w:color w:val="0000FF"/>
        </w:rPr>
      </w:pPr>
    </w:p>
    <w:p w14:paraId="2D5717DF" w14:textId="77777777" w:rsidR="00EA5F65" w:rsidRPr="00451BD4" w:rsidRDefault="00EA5F65" w:rsidP="00EA5F65">
      <w:pPr>
        <w:ind w:left="1080"/>
        <w:rPr>
          <w:rFonts w:cs="Arial"/>
        </w:rPr>
      </w:pPr>
    </w:p>
    <w:p w14:paraId="013BA374" w14:textId="77777777" w:rsidR="00EA5F65" w:rsidRPr="00451BD4" w:rsidRDefault="00EA5F65" w:rsidP="00EA5F65">
      <w:pPr>
        <w:pStyle w:val="Heading2"/>
        <w:rPr>
          <w:rFonts w:ascii="Arial" w:hAnsi="Arial" w:cs="Arial"/>
          <w:sz w:val="18"/>
          <w:szCs w:val="18"/>
        </w:rPr>
      </w:pPr>
      <w:bookmarkStart w:id="772" w:name="_Toc481162060"/>
      <w:bookmarkStart w:id="773" w:name="_Toc483216552"/>
      <w:r w:rsidRPr="00451BD4">
        <w:rPr>
          <w:rFonts w:ascii="Arial" w:hAnsi="Arial" w:cs="Arial"/>
          <w:b/>
          <w:color w:val="auto"/>
          <w:sz w:val="18"/>
          <w:szCs w:val="18"/>
        </w:rPr>
        <w:lastRenderedPageBreak/>
        <w:t>4.2.2</w:t>
      </w:r>
      <w:r w:rsidRPr="00451BD4">
        <w:rPr>
          <w:rFonts w:ascii="Arial" w:hAnsi="Arial" w:cs="Arial"/>
          <w:b/>
          <w:color w:val="auto"/>
          <w:sz w:val="18"/>
          <w:szCs w:val="18"/>
        </w:rPr>
        <w:tab/>
        <w:t>Apps Server Component</w:t>
      </w:r>
      <w:bookmarkEnd w:id="772"/>
      <w:bookmarkEnd w:id="773"/>
      <w:r w:rsidRPr="00451BD4">
        <w:rPr>
          <w:rFonts w:ascii="Arial" w:hAnsi="Arial" w:cs="Arial"/>
          <w:sz w:val="18"/>
          <w:szCs w:val="18"/>
        </w:rPr>
        <w:tab/>
      </w:r>
      <w:r w:rsidRPr="00451BD4">
        <w:rPr>
          <w:rFonts w:ascii="Arial" w:hAnsi="Arial" w:cs="Arial"/>
          <w:sz w:val="18"/>
          <w:szCs w:val="18"/>
        </w:rPr>
        <w:tab/>
      </w:r>
    </w:p>
    <w:p w14:paraId="67FA39A8" w14:textId="77777777" w:rsidR="00EA5F65" w:rsidRPr="00451BD4" w:rsidRDefault="00EA5F65" w:rsidP="00EA5F65">
      <w:pPr>
        <w:pStyle w:val="BodyTextIndent"/>
        <w:tabs>
          <w:tab w:val="left" w:pos="720"/>
        </w:tabs>
        <w:spacing w:before="0"/>
        <w:ind w:left="720" w:right="98"/>
        <w:rPr>
          <w:rFonts w:cs="Arial"/>
        </w:rPr>
      </w:pPr>
    </w:p>
    <w:p w14:paraId="0582DBCB" w14:textId="77777777" w:rsidR="00EA5F65" w:rsidRPr="00451BD4" w:rsidRDefault="00EA5F65" w:rsidP="00EA5F65">
      <w:pPr>
        <w:pStyle w:val="Heading1"/>
        <w:rPr>
          <w:rFonts w:ascii="Arial" w:hAnsi="Arial" w:cs="Arial"/>
          <w:b/>
          <w:color w:val="auto"/>
          <w:sz w:val="20"/>
          <w:szCs w:val="20"/>
        </w:rPr>
      </w:pPr>
      <w:bookmarkStart w:id="774" w:name="_Toc481162061"/>
      <w:bookmarkStart w:id="775" w:name="_Toc483216553"/>
      <w:r w:rsidRPr="00451BD4">
        <w:rPr>
          <w:rFonts w:ascii="Arial" w:hAnsi="Arial" w:cs="Arial"/>
          <w:b/>
          <w:color w:val="auto"/>
          <w:sz w:val="20"/>
          <w:szCs w:val="20"/>
        </w:rPr>
        <w:t>4.3</w:t>
      </w:r>
      <w:r w:rsidRPr="00451BD4">
        <w:rPr>
          <w:rFonts w:ascii="Arial" w:hAnsi="Arial" w:cs="Arial"/>
          <w:b/>
          <w:color w:val="auto"/>
          <w:sz w:val="20"/>
          <w:szCs w:val="20"/>
        </w:rPr>
        <w:tab/>
        <w:t>INTERFACES</w:t>
      </w:r>
      <w:bookmarkEnd w:id="774"/>
      <w:bookmarkEnd w:id="775"/>
    </w:p>
    <w:p w14:paraId="0836C00F" w14:textId="77777777" w:rsidR="00AB0A9C" w:rsidRPr="00451BD4" w:rsidRDefault="00AB0A9C" w:rsidP="00AB0A9C">
      <w:pPr>
        <w:rPr>
          <w:rFonts w:cs="Arial"/>
        </w:rPr>
      </w:pPr>
    </w:p>
    <w:p w14:paraId="3772B39A" w14:textId="77777777" w:rsidR="00EA5F65" w:rsidRPr="00451BD4" w:rsidRDefault="00EA5F65" w:rsidP="00EA5F65">
      <w:pPr>
        <w:pStyle w:val="Heading2"/>
        <w:rPr>
          <w:rFonts w:ascii="Arial" w:hAnsi="Arial" w:cs="Arial"/>
          <w:b/>
          <w:color w:val="auto"/>
          <w:sz w:val="18"/>
          <w:szCs w:val="18"/>
        </w:rPr>
      </w:pPr>
      <w:r w:rsidRPr="00451BD4">
        <w:rPr>
          <w:rFonts w:ascii="Arial" w:hAnsi="Arial" w:cs="Arial"/>
          <w:b/>
          <w:color w:val="auto"/>
          <w:sz w:val="18"/>
          <w:szCs w:val="18"/>
        </w:rPr>
        <w:tab/>
      </w:r>
      <w:bookmarkStart w:id="776" w:name="_Toc481162062"/>
      <w:bookmarkStart w:id="777" w:name="_Toc483216554"/>
      <w:r w:rsidRPr="00451BD4">
        <w:rPr>
          <w:rFonts w:ascii="Arial" w:hAnsi="Arial" w:cs="Arial"/>
          <w:b/>
          <w:color w:val="auto"/>
          <w:sz w:val="18"/>
          <w:szCs w:val="18"/>
        </w:rPr>
        <w:t>4.3.1</w:t>
      </w:r>
      <w:r w:rsidRPr="00451BD4">
        <w:rPr>
          <w:rFonts w:ascii="Arial" w:hAnsi="Arial" w:cs="Arial"/>
          <w:b/>
          <w:color w:val="auto"/>
          <w:sz w:val="18"/>
          <w:szCs w:val="18"/>
        </w:rPr>
        <w:tab/>
        <w:t>User Interfaces</w:t>
      </w:r>
      <w:bookmarkEnd w:id="776"/>
      <w:bookmarkEnd w:id="777"/>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8"/>
        <w:gridCol w:w="2880"/>
        <w:gridCol w:w="3690"/>
      </w:tblGrid>
      <w:tr w:rsidR="002F3762" w:rsidRPr="002F3762" w14:paraId="52BD4F82" w14:textId="77777777" w:rsidTr="002F3762">
        <w:trPr>
          <w:jc w:val="center"/>
        </w:trPr>
        <w:tc>
          <w:tcPr>
            <w:tcW w:w="1818" w:type="dxa"/>
            <w:shd w:val="clear" w:color="auto" w:fill="0070C0"/>
          </w:tcPr>
          <w:p w14:paraId="4660DE9B" w14:textId="53C61F4F" w:rsidR="00EA5F65" w:rsidRPr="002F3762" w:rsidRDefault="002F3762" w:rsidP="00D005CD">
            <w:pPr>
              <w:pStyle w:val="BodyText"/>
              <w:keepNext/>
              <w:keepLines/>
              <w:spacing w:before="60" w:after="60"/>
              <w:ind w:left="630"/>
              <w:rPr>
                <w:rFonts w:cs="Arial"/>
                <w:b/>
                <w:color w:val="FFFFFF" w:themeColor="background1"/>
                <w:sz w:val="20"/>
              </w:rPr>
            </w:pPr>
            <w:r w:rsidRPr="002F3762">
              <w:rPr>
                <w:rFonts w:cs="Arial"/>
                <w:b/>
                <w:color w:val="FFFFFF" w:themeColor="background1"/>
                <w:sz w:val="20"/>
              </w:rPr>
              <w:t>No</w:t>
            </w:r>
          </w:p>
        </w:tc>
        <w:tc>
          <w:tcPr>
            <w:tcW w:w="2880" w:type="dxa"/>
            <w:shd w:val="clear" w:color="auto" w:fill="0070C0"/>
          </w:tcPr>
          <w:p w14:paraId="0D48BAFA" w14:textId="77777777" w:rsidR="00EA5F65" w:rsidRPr="002F3762" w:rsidRDefault="00EA5F65" w:rsidP="00D005CD">
            <w:pPr>
              <w:pStyle w:val="BodyText"/>
              <w:keepNext/>
              <w:keepLines/>
              <w:spacing w:before="60" w:after="60"/>
              <w:ind w:left="160"/>
              <w:jc w:val="center"/>
              <w:rPr>
                <w:rFonts w:cs="Arial"/>
                <w:b/>
                <w:bCs/>
                <w:color w:val="FFFFFF" w:themeColor="background1"/>
                <w:sz w:val="20"/>
              </w:rPr>
            </w:pPr>
            <w:r w:rsidRPr="002F3762">
              <w:rPr>
                <w:rFonts w:cs="Arial"/>
                <w:b/>
                <w:bCs/>
                <w:color w:val="FFFFFF" w:themeColor="background1"/>
                <w:sz w:val="20"/>
              </w:rPr>
              <w:t>Interfaced system</w:t>
            </w:r>
          </w:p>
        </w:tc>
        <w:tc>
          <w:tcPr>
            <w:tcW w:w="3690" w:type="dxa"/>
            <w:shd w:val="clear" w:color="auto" w:fill="0070C0"/>
          </w:tcPr>
          <w:p w14:paraId="3A39B40E" w14:textId="77777777" w:rsidR="00EA5F65" w:rsidRPr="002F3762" w:rsidRDefault="00EA5F65" w:rsidP="00D005CD">
            <w:pPr>
              <w:pStyle w:val="BodyText"/>
              <w:keepNext/>
              <w:keepLines/>
              <w:spacing w:before="60" w:after="60"/>
              <w:ind w:left="83"/>
              <w:jc w:val="center"/>
              <w:rPr>
                <w:rFonts w:cs="Arial"/>
                <w:b/>
                <w:bCs/>
                <w:color w:val="FFFFFF" w:themeColor="background1"/>
                <w:sz w:val="20"/>
              </w:rPr>
            </w:pPr>
            <w:r w:rsidRPr="002F3762">
              <w:rPr>
                <w:rFonts w:cs="Arial"/>
                <w:b/>
                <w:bCs/>
                <w:color w:val="FFFFFF" w:themeColor="background1"/>
                <w:sz w:val="20"/>
              </w:rPr>
              <w:t>Description</w:t>
            </w:r>
          </w:p>
        </w:tc>
      </w:tr>
      <w:tr w:rsidR="00EA5F65" w:rsidRPr="00451BD4" w14:paraId="56CE57BB" w14:textId="77777777" w:rsidTr="002F3762">
        <w:trPr>
          <w:jc w:val="center"/>
        </w:trPr>
        <w:tc>
          <w:tcPr>
            <w:tcW w:w="1818" w:type="dxa"/>
          </w:tcPr>
          <w:p w14:paraId="43A00093" w14:textId="77777777" w:rsidR="00EA5F65" w:rsidRPr="00451BD4" w:rsidRDefault="00EA5F65" w:rsidP="00D005CD">
            <w:pPr>
              <w:pStyle w:val="BodyText"/>
              <w:keepNext/>
              <w:keepLines/>
              <w:spacing w:before="60" w:after="60"/>
              <w:ind w:left="0"/>
              <w:rPr>
                <w:rFonts w:cs="Arial"/>
                <w:sz w:val="20"/>
              </w:rPr>
            </w:pPr>
            <w:r w:rsidRPr="00451BD4">
              <w:rPr>
                <w:rFonts w:cs="Arial"/>
                <w:sz w:val="20"/>
              </w:rPr>
              <w:t>1.</w:t>
            </w:r>
          </w:p>
        </w:tc>
        <w:tc>
          <w:tcPr>
            <w:tcW w:w="2880" w:type="dxa"/>
          </w:tcPr>
          <w:p w14:paraId="6C42D2C7" w14:textId="77777777" w:rsidR="00EA5F65" w:rsidRPr="00451BD4" w:rsidRDefault="00EA5F65" w:rsidP="00D005CD">
            <w:pPr>
              <w:pStyle w:val="BodyText"/>
              <w:keepNext/>
              <w:keepLines/>
              <w:spacing w:before="60" w:after="60"/>
              <w:ind w:left="0"/>
              <w:rPr>
                <w:rFonts w:cs="Arial"/>
                <w:szCs w:val="24"/>
              </w:rPr>
            </w:pPr>
            <w:r w:rsidRPr="00451BD4">
              <w:rPr>
                <w:rFonts w:cs="Arial"/>
                <w:szCs w:val="24"/>
              </w:rPr>
              <w:t>Web Browser</w:t>
            </w:r>
          </w:p>
        </w:tc>
        <w:tc>
          <w:tcPr>
            <w:tcW w:w="3690" w:type="dxa"/>
          </w:tcPr>
          <w:p w14:paraId="5A9D1227" w14:textId="77777777" w:rsidR="00EA5F65" w:rsidRPr="00451BD4" w:rsidRDefault="00EA5F65" w:rsidP="005D613E">
            <w:pPr>
              <w:pStyle w:val="BodyText"/>
              <w:keepNext/>
              <w:keepLines/>
              <w:spacing w:before="60" w:after="60"/>
              <w:ind w:left="0"/>
              <w:rPr>
                <w:rFonts w:cs="Arial"/>
                <w:sz w:val="20"/>
              </w:rPr>
            </w:pPr>
            <w:r w:rsidRPr="00451BD4">
              <w:rPr>
                <w:rFonts w:cs="Arial"/>
                <w:sz w:val="20"/>
              </w:rPr>
              <w:t>User can launch the application via http://gats.mas.net:8080/gats</w:t>
            </w:r>
          </w:p>
        </w:tc>
      </w:tr>
    </w:tbl>
    <w:p w14:paraId="45087A8C" w14:textId="4EAAFC4F" w:rsidR="00AB0A9C" w:rsidRPr="00451BD4" w:rsidRDefault="005D613E" w:rsidP="005D613E">
      <w:pPr>
        <w:pStyle w:val="Caption"/>
        <w:rPr>
          <w:rFonts w:ascii="Arial" w:hAnsi="Arial" w:cs="Arial"/>
          <w:b/>
          <w:sz w:val="18"/>
          <w:szCs w:val="18"/>
        </w:rPr>
      </w:pPr>
      <w:bookmarkStart w:id="778" w:name="_Toc481162063"/>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5</w:t>
      </w:r>
      <w:r w:rsidR="0074035A" w:rsidRPr="00451BD4">
        <w:rPr>
          <w:rFonts w:ascii="Arial" w:hAnsi="Arial" w:cs="Arial"/>
          <w:noProof/>
        </w:rPr>
        <w:fldChar w:fldCharType="end"/>
      </w:r>
      <w:r w:rsidRPr="00451BD4">
        <w:rPr>
          <w:rFonts w:ascii="Arial" w:hAnsi="Arial" w:cs="Arial"/>
        </w:rPr>
        <w:t>: User Interfaces</w:t>
      </w:r>
    </w:p>
    <w:p w14:paraId="71522FFD" w14:textId="77777777" w:rsidR="00EA5F65" w:rsidRPr="00451BD4" w:rsidRDefault="00EA5F65" w:rsidP="00EA5F65">
      <w:pPr>
        <w:pStyle w:val="Heading2"/>
        <w:rPr>
          <w:rFonts w:ascii="Arial" w:hAnsi="Arial" w:cs="Arial"/>
          <w:b/>
          <w:color w:val="auto"/>
          <w:sz w:val="18"/>
          <w:szCs w:val="18"/>
        </w:rPr>
      </w:pPr>
      <w:bookmarkStart w:id="779" w:name="_Toc483216555"/>
      <w:r w:rsidRPr="00451BD4">
        <w:rPr>
          <w:rFonts w:ascii="Arial" w:hAnsi="Arial" w:cs="Arial"/>
          <w:b/>
          <w:color w:val="auto"/>
          <w:sz w:val="18"/>
          <w:szCs w:val="18"/>
        </w:rPr>
        <w:t>4.3.2</w:t>
      </w:r>
      <w:r w:rsidRPr="00451BD4">
        <w:rPr>
          <w:rFonts w:ascii="Arial" w:hAnsi="Arial" w:cs="Arial"/>
          <w:b/>
          <w:color w:val="auto"/>
          <w:sz w:val="18"/>
          <w:szCs w:val="18"/>
        </w:rPr>
        <w:tab/>
        <w:t>System Interfaces</w:t>
      </w:r>
      <w:bookmarkEnd w:id="778"/>
      <w:bookmarkEnd w:id="779"/>
      <w:r w:rsidRPr="00451BD4">
        <w:rPr>
          <w:rFonts w:ascii="Arial" w:hAnsi="Arial" w:cs="Arial"/>
          <w:b/>
          <w:color w:val="auto"/>
          <w:sz w:val="18"/>
          <w:szCs w:val="18"/>
        </w:rPr>
        <w:t xml:space="preserve"> </w:t>
      </w:r>
    </w:p>
    <w:p w14:paraId="7907E2A9" w14:textId="77777777" w:rsidR="00EA5F65" w:rsidRPr="00451BD4" w:rsidRDefault="00EA5F65" w:rsidP="00EA5F65">
      <w:pPr>
        <w:ind w:left="1296" w:firstLine="144"/>
        <w:rPr>
          <w:rFonts w:cs="Arial"/>
        </w:rPr>
      </w:pPr>
      <w:r w:rsidRPr="00451BD4">
        <w:rPr>
          <w:rFonts w:cs="Arial"/>
        </w:rPr>
        <w:t>The following diagram shows the GATS application system interfaces</w:t>
      </w:r>
    </w:p>
    <w:p w14:paraId="3E8F6102" w14:textId="77777777" w:rsidR="00EA5F65" w:rsidRPr="00451BD4" w:rsidRDefault="00EA5F65" w:rsidP="00EA5F65">
      <w:pPr>
        <w:ind w:left="1296" w:firstLine="144"/>
        <w:rPr>
          <w:rFonts w:cs="Arial"/>
        </w:rPr>
      </w:pPr>
    </w:p>
    <w:p w14:paraId="1D896E0F" w14:textId="55AB446C" w:rsidR="00EA5F65" w:rsidRPr="00451BD4" w:rsidRDefault="0069636E" w:rsidP="00EA5F65">
      <w:pPr>
        <w:ind w:left="1296" w:firstLine="144"/>
        <w:rPr>
          <w:rFonts w:cs="Arial"/>
        </w:rPr>
      </w:pPr>
      <w:r>
        <w:rPr>
          <w:rFonts w:cs="Arial"/>
          <w:noProof/>
        </w:rPr>
        <w:drawing>
          <wp:inline distT="0" distB="0" distL="0" distR="0" wp14:anchorId="4C677BAA" wp14:editId="215504F1">
            <wp:extent cx="5200650" cy="9525"/>
            <wp:effectExtent l="0" t="0" r="0" b="0"/>
            <wp:docPr id="8" name="Picture 8" descr="C:\Users\870743\AppData\Local\Microsoft\Windows\INetCache\Content.MSO\A3770E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70743\AppData\Local\Microsoft\Windows\INetCache\Content.MSO\A3770E02.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9525"/>
                    </a:xfrm>
                    <a:prstGeom prst="rect">
                      <a:avLst/>
                    </a:prstGeom>
                    <a:noFill/>
                    <a:ln>
                      <a:noFill/>
                    </a:ln>
                  </pic:spPr>
                </pic:pic>
              </a:graphicData>
            </a:graphic>
          </wp:inline>
        </w:drawing>
      </w:r>
      <w:r>
        <w:rPr>
          <w:rFonts w:cs="Arial"/>
          <w:noProof/>
        </w:rPr>
        <w:drawing>
          <wp:inline distT="0" distB="0" distL="0" distR="0" wp14:anchorId="39001089" wp14:editId="5EA13EA7">
            <wp:extent cx="5210175" cy="2333625"/>
            <wp:effectExtent l="0" t="0" r="0" b="0"/>
            <wp:docPr id="4" name="Picture 4" descr="C:\Users\870743\AppData\Local\Microsoft\Windows\INetCache\Content.MSO\F12A5D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70743\AppData\Local\Microsoft\Windows\INetCache\Content.MSO\F12A5D60.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2333625"/>
                    </a:xfrm>
                    <a:prstGeom prst="rect">
                      <a:avLst/>
                    </a:prstGeom>
                    <a:noFill/>
                    <a:ln>
                      <a:noFill/>
                    </a:ln>
                  </pic:spPr>
                </pic:pic>
              </a:graphicData>
            </a:graphic>
          </wp:inline>
        </w:drawing>
      </w:r>
    </w:p>
    <w:p w14:paraId="3C4FF13E" w14:textId="77777777" w:rsidR="00EA5F65" w:rsidRPr="00451BD4" w:rsidRDefault="00EA5F65" w:rsidP="00EA5F65">
      <w:pPr>
        <w:pStyle w:val="BodyText"/>
        <w:ind w:left="1440"/>
        <w:rPr>
          <w:rFonts w:cs="Arial"/>
          <w:i/>
          <w:iCs/>
          <w:color w:val="0000FF"/>
          <w:sz w:val="20"/>
        </w:rPr>
      </w:pPr>
      <w:r w:rsidRPr="00451BD4">
        <w:rPr>
          <w:rFonts w:cs="Arial"/>
          <w:caps/>
        </w:rPr>
        <w:tab/>
      </w:r>
      <w:r w:rsidRPr="00451BD4">
        <w:rPr>
          <w:rFonts w:cs="Arial"/>
        </w:rPr>
        <w:t xml:space="preserve"> </w:t>
      </w:r>
    </w:p>
    <w:p w14:paraId="61E6AF6A" w14:textId="77777777" w:rsidR="00EA5F65" w:rsidRPr="00451BD4" w:rsidRDefault="00EA5F65" w:rsidP="00EA5F65">
      <w:pPr>
        <w:rPr>
          <w:rFonts w:cs="Arial"/>
          <w:sz w:val="22"/>
          <w:szCs w:val="22"/>
        </w:rPr>
      </w:pPr>
      <w:r w:rsidRPr="00451BD4">
        <w:rPr>
          <w:rFonts w:cs="Arial"/>
          <w:sz w:val="22"/>
          <w:szCs w:val="22"/>
        </w:rPr>
        <w:t>Following is the list of the message interfaces to GATS.</w:t>
      </w:r>
    </w:p>
    <w:p w14:paraId="69E451D1" w14:textId="77777777" w:rsidR="00EA5F65" w:rsidRPr="00451BD4" w:rsidRDefault="00EA5F65" w:rsidP="00EA5F65">
      <w:pPr>
        <w:rPr>
          <w:rFonts w:cs="Arial"/>
          <w:sz w:val="22"/>
          <w:szCs w:val="22"/>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800"/>
        <w:gridCol w:w="1890"/>
        <w:gridCol w:w="2070"/>
        <w:gridCol w:w="1980"/>
      </w:tblGrid>
      <w:tr w:rsidR="002F3762" w:rsidRPr="002F3762" w14:paraId="0D197D71" w14:textId="77777777" w:rsidTr="002F3762">
        <w:trPr>
          <w:trHeight w:val="483"/>
          <w:jc w:val="center"/>
        </w:trPr>
        <w:tc>
          <w:tcPr>
            <w:tcW w:w="1080" w:type="dxa"/>
            <w:shd w:val="clear" w:color="auto" w:fill="0070C0"/>
          </w:tcPr>
          <w:p w14:paraId="7723B6BC" w14:textId="119AFB7F" w:rsidR="00EA5F65" w:rsidRPr="002F3762" w:rsidRDefault="002F3762" w:rsidP="002F3762">
            <w:pPr>
              <w:keepNext/>
              <w:keepLines/>
              <w:spacing w:before="60" w:after="60"/>
              <w:ind w:left="0"/>
              <w:jc w:val="center"/>
              <w:rPr>
                <w:rFonts w:cs="Arial"/>
                <w:b/>
                <w:color w:val="FFFFFF" w:themeColor="background1"/>
              </w:rPr>
            </w:pPr>
            <w:r w:rsidRPr="002F3762">
              <w:rPr>
                <w:rFonts w:cs="Arial"/>
                <w:b/>
                <w:color w:val="FFFFFF" w:themeColor="background1"/>
              </w:rPr>
              <w:t>No</w:t>
            </w:r>
          </w:p>
        </w:tc>
        <w:tc>
          <w:tcPr>
            <w:tcW w:w="1800" w:type="dxa"/>
            <w:shd w:val="clear" w:color="auto" w:fill="0070C0"/>
          </w:tcPr>
          <w:p w14:paraId="30263525" w14:textId="77777777" w:rsidR="00EA5F65" w:rsidRPr="002F3762" w:rsidRDefault="00EA5F65" w:rsidP="002F3762">
            <w:pPr>
              <w:keepNext/>
              <w:keepLines/>
              <w:spacing w:before="60" w:after="60"/>
              <w:ind w:left="160"/>
              <w:jc w:val="center"/>
              <w:rPr>
                <w:rFonts w:cs="Arial"/>
                <w:b/>
                <w:bCs/>
                <w:color w:val="FFFFFF" w:themeColor="background1"/>
              </w:rPr>
            </w:pPr>
            <w:r w:rsidRPr="002F3762">
              <w:rPr>
                <w:rFonts w:cs="Arial"/>
                <w:b/>
                <w:bCs/>
                <w:color w:val="FFFFFF" w:themeColor="background1"/>
                <w:sz w:val="18"/>
                <w:szCs w:val="18"/>
                <w:lang w:val="en-MY"/>
              </w:rPr>
              <w:t>Source (Sender)</w:t>
            </w:r>
          </w:p>
        </w:tc>
        <w:tc>
          <w:tcPr>
            <w:tcW w:w="1890" w:type="dxa"/>
            <w:shd w:val="clear" w:color="auto" w:fill="0070C0"/>
          </w:tcPr>
          <w:p w14:paraId="44D1A72E" w14:textId="77777777" w:rsidR="00EA5F65" w:rsidRPr="002F3762" w:rsidRDefault="00EA5F65" w:rsidP="002F3762">
            <w:pPr>
              <w:keepNext/>
              <w:keepLines/>
              <w:spacing w:before="60" w:after="60"/>
              <w:ind w:left="160"/>
              <w:jc w:val="center"/>
              <w:rPr>
                <w:rFonts w:cs="Arial"/>
                <w:b/>
                <w:bCs/>
                <w:color w:val="FFFFFF" w:themeColor="background1"/>
              </w:rPr>
            </w:pPr>
            <w:r w:rsidRPr="002F3762">
              <w:rPr>
                <w:rFonts w:cs="Arial"/>
                <w:b/>
                <w:bCs/>
                <w:color w:val="FFFFFF" w:themeColor="background1"/>
              </w:rPr>
              <w:t>Interfaced system</w:t>
            </w:r>
          </w:p>
        </w:tc>
        <w:tc>
          <w:tcPr>
            <w:tcW w:w="2070" w:type="dxa"/>
            <w:shd w:val="clear" w:color="auto" w:fill="0070C0"/>
          </w:tcPr>
          <w:p w14:paraId="3A076847" w14:textId="77777777" w:rsidR="00EA5F65" w:rsidRPr="002F3762" w:rsidRDefault="00EA5F65" w:rsidP="002F3762">
            <w:pPr>
              <w:keepNext/>
              <w:keepLines/>
              <w:spacing w:before="60" w:after="60"/>
              <w:ind w:left="83"/>
              <w:jc w:val="center"/>
              <w:rPr>
                <w:rFonts w:cs="Arial"/>
                <w:b/>
                <w:bCs/>
                <w:color w:val="FFFFFF" w:themeColor="background1"/>
              </w:rPr>
            </w:pPr>
            <w:r w:rsidRPr="002F3762">
              <w:rPr>
                <w:rFonts w:cs="Arial"/>
                <w:b/>
                <w:bCs/>
                <w:color w:val="FFFFFF" w:themeColor="background1"/>
                <w:sz w:val="18"/>
                <w:szCs w:val="18"/>
                <w:lang w:val="en-MY"/>
              </w:rPr>
              <w:t>Destination (Receiver)</w:t>
            </w:r>
          </w:p>
        </w:tc>
        <w:tc>
          <w:tcPr>
            <w:tcW w:w="1980" w:type="dxa"/>
            <w:shd w:val="clear" w:color="auto" w:fill="0070C0"/>
          </w:tcPr>
          <w:p w14:paraId="49383A18" w14:textId="77777777" w:rsidR="00EA5F65" w:rsidRPr="002F3762" w:rsidRDefault="00EA5F65" w:rsidP="002F3762">
            <w:pPr>
              <w:keepNext/>
              <w:keepLines/>
              <w:spacing w:before="60" w:after="60"/>
              <w:ind w:left="83"/>
              <w:jc w:val="center"/>
              <w:rPr>
                <w:rFonts w:cs="Arial"/>
                <w:b/>
                <w:bCs/>
                <w:color w:val="FFFFFF" w:themeColor="background1"/>
              </w:rPr>
            </w:pPr>
            <w:r w:rsidRPr="002F3762">
              <w:rPr>
                <w:rFonts w:cs="Arial"/>
                <w:b/>
                <w:bCs/>
                <w:color w:val="FFFFFF" w:themeColor="background1"/>
              </w:rPr>
              <w:t>Description</w:t>
            </w:r>
          </w:p>
        </w:tc>
      </w:tr>
      <w:tr w:rsidR="00EA5F65" w:rsidRPr="00451BD4" w14:paraId="549CDB89" w14:textId="77777777" w:rsidTr="002F3762">
        <w:trPr>
          <w:trHeight w:val="292"/>
          <w:jc w:val="center"/>
        </w:trPr>
        <w:tc>
          <w:tcPr>
            <w:tcW w:w="1080" w:type="dxa"/>
          </w:tcPr>
          <w:p w14:paraId="25EE1FE9" w14:textId="77777777" w:rsidR="00EA5F65" w:rsidRPr="00451BD4" w:rsidRDefault="00EA5F65" w:rsidP="00D005CD">
            <w:pPr>
              <w:keepNext/>
              <w:keepLines/>
              <w:spacing w:before="60" w:after="60"/>
              <w:ind w:left="0"/>
              <w:rPr>
                <w:rFonts w:cs="Arial"/>
              </w:rPr>
            </w:pPr>
            <w:r w:rsidRPr="00451BD4">
              <w:rPr>
                <w:rFonts w:cs="Arial"/>
              </w:rPr>
              <w:t>1.</w:t>
            </w:r>
          </w:p>
        </w:tc>
        <w:tc>
          <w:tcPr>
            <w:tcW w:w="1800" w:type="dxa"/>
          </w:tcPr>
          <w:p w14:paraId="3B4AE88A" w14:textId="77777777" w:rsidR="00EA5F65" w:rsidRPr="00451BD4" w:rsidRDefault="00EA5F65" w:rsidP="00D005CD">
            <w:pPr>
              <w:keepNext/>
              <w:keepLines/>
              <w:spacing w:before="60" w:after="60"/>
              <w:ind w:left="0"/>
              <w:jc w:val="center"/>
              <w:rPr>
                <w:rFonts w:cs="Arial"/>
                <w:sz w:val="16"/>
                <w:szCs w:val="16"/>
              </w:rPr>
            </w:pPr>
            <w:r w:rsidRPr="00451BD4">
              <w:rPr>
                <w:rFonts w:cs="Arial"/>
                <w:color w:val="000000"/>
                <w:sz w:val="18"/>
                <w:szCs w:val="18"/>
                <w:lang w:val="en-MY"/>
              </w:rPr>
              <w:t>FMCS</w:t>
            </w:r>
          </w:p>
        </w:tc>
        <w:tc>
          <w:tcPr>
            <w:tcW w:w="1890" w:type="dxa"/>
          </w:tcPr>
          <w:p w14:paraId="43C7C721" w14:textId="77777777" w:rsidR="00EA5F65" w:rsidRPr="00451BD4" w:rsidRDefault="00EA5F65" w:rsidP="00D005CD">
            <w:pPr>
              <w:keepNext/>
              <w:keepLines/>
              <w:spacing w:before="60" w:after="60"/>
              <w:ind w:left="0"/>
              <w:jc w:val="center"/>
              <w:rPr>
                <w:rFonts w:cs="Arial"/>
              </w:rPr>
            </w:pPr>
            <w:r w:rsidRPr="00451BD4">
              <w:rPr>
                <w:rFonts w:cs="Arial"/>
                <w:color w:val="000000"/>
                <w:sz w:val="18"/>
                <w:szCs w:val="18"/>
                <w:lang w:val="en-MY"/>
              </w:rPr>
              <w:t>EAI</w:t>
            </w:r>
          </w:p>
        </w:tc>
        <w:tc>
          <w:tcPr>
            <w:tcW w:w="2070" w:type="dxa"/>
          </w:tcPr>
          <w:p w14:paraId="622F2463" w14:textId="77777777" w:rsidR="00EA5F65" w:rsidRPr="00451BD4" w:rsidRDefault="00EA5F65" w:rsidP="00D005CD">
            <w:pPr>
              <w:keepNext/>
              <w:keepLines/>
              <w:spacing w:before="60" w:after="60"/>
              <w:ind w:left="0"/>
              <w:jc w:val="center"/>
              <w:rPr>
                <w:rFonts w:cs="Arial"/>
              </w:rPr>
            </w:pPr>
            <w:r w:rsidRPr="00451BD4">
              <w:rPr>
                <w:rFonts w:cs="Arial"/>
                <w:color w:val="000000"/>
                <w:sz w:val="18"/>
                <w:szCs w:val="18"/>
                <w:lang w:val="en-MY"/>
              </w:rPr>
              <w:t>GATS</w:t>
            </w:r>
          </w:p>
        </w:tc>
        <w:tc>
          <w:tcPr>
            <w:tcW w:w="1980" w:type="dxa"/>
          </w:tcPr>
          <w:p w14:paraId="4593DD48" w14:textId="77777777" w:rsidR="00EA5F65" w:rsidRPr="00451BD4" w:rsidRDefault="00EA5F65" w:rsidP="00D005CD">
            <w:pPr>
              <w:keepNext/>
              <w:keepLines/>
              <w:spacing w:before="60" w:after="60"/>
              <w:ind w:left="0"/>
              <w:jc w:val="center"/>
              <w:rPr>
                <w:rFonts w:cs="Arial"/>
              </w:rPr>
            </w:pPr>
            <w:r w:rsidRPr="00451BD4">
              <w:rPr>
                <w:rFonts w:cs="Arial"/>
                <w:color w:val="000000"/>
                <w:sz w:val="18"/>
                <w:szCs w:val="18"/>
                <w:lang w:val="en-MY"/>
              </w:rPr>
              <w:t>Standard Type B</w:t>
            </w:r>
          </w:p>
        </w:tc>
      </w:tr>
      <w:tr w:rsidR="00EA5F65" w:rsidRPr="00451BD4" w14:paraId="3E4D7929" w14:textId="77777777" w:rsidTr="002F3762">
        <w:trPr>
          <w:trHeight w:val="305"/>
          <w:jc w:val="center"/>
        </w:trPr>
        <w:tc>
          <w:tcPr>
            <w:tcW w:w="1080" w:type="dxa"/>
          </w:tcPr>
          <w:p w14:paraId="209F0272" w14:textId="77777777" w:rsidR="00EA5F65" w:rsidRPr="00451BD4" w:rsidRDefault="00EA5F65" w:rsidP="00D005CD">
            <w:pPr>
              <w:keepNext/>
              <w:keepLines/>
              <w:spacing w:before="60" w:after="60"/>
              <w:ind w:left="0"/>
              <w:rPr>
                <w:rFonts w:cs="Arial"/>
              </w:rPr>
            </w:pPr>
            <w:r w:rsidRPr="00451BD4">
              <w:rPr>
                <w:rFonts w:cs="Arial"/>
              </w:rPr>
              <w:t>2.</w:t>
            </w:r>
          </w:p>
        </w:tc>
        <w:tc>
          <w:tcPr>
            <w:tcW w:w="1800" w:type="dxa"/>
          </w:tcPr>
          <w:p w14:paraId="0F2D8391" w14:textId="77777777" w:rsidR="00EA5F65" w:rsidRPr="00451BD4" w:rsidRDefault="00EA5F65" w:rsidP="00D005CD">
            <w:pPr>
              <w:keepNext/>
              <w:keepLines/>
              <w:spacing w:before="60" w:after="60"/>
              <w:ind w:left="0"/>
              <w:jc w:val="center"/>
              <w:rPr>
                <w:rFonts w:cs="Arial"/>
                <w:color w:val="000000"/>
                <w:sz w:val="18"/>
                <w:szCs w:val="18"/>
                <w:lang w:val="en-MY"/>
              </w:rPr>
            </w:pPr>
            <w:proofErr w:type="spellStart"/>
            <w:r w:rsidRPr="00451BD4">
              <w:rPr>
                <w:rFonts w:cs="Arial"/>
                <w:color w:val="000000"/>
                <w:sz w:val="18"/>
                <w:szCs w:val="18"/>
                <w:lang w:val="en-MY"/>
              </w:rPr>
              <w:t>FlightTime</w:t>
            </w:r>
            <w:proofErr w:type="spellEnd"/>
          </w:p>
        </w:tc>
        <w:tc>
          <w:tcPr>
            <w:tcW w:w="1890" w:type="dxa"/>
          </w:tcPr>
          <w:p w14:paraId="601D1556" w14:textId="77777777" w:rsidR="00EA5F65" w:rsidRPr="00451BD4" w:rsidRDefault="00EA5F65" w:rsidP="00D005CD">
            <w:pPr>
              <w:keepNext/>
              <w:keepLines/>
              <w:spacing w:before="60" w:after="60"/>
              <w:ind w:left="0"/>
              <w:jc w:val="center"/>
              <w:rPr>
                <w:rFonts w:cs="Arial"/>
                <w:sz w:val="16"/>
                <w:szCs w:val="16"/>
              </w:rPr>
            </w:pPr>
            <w:r w:rsidRPr="00451BD4">
              <w:rPr>
                <w:rFonts w:cs="Arial"/>
                <w:color w:val="000000"/>
                <w:sz w:val="18"/>
                <w:szCs w:val="18"/>
                <w:lang w:val="en-MY"/>
              </w:rPr>
              <w:t>EAI</w:t>
            </w:r>
          </w:p>
        </w:tc>
        <w:tc>
          <w:tcPr>
            <w:tcW w:w="2070" w:type="dxa"/>
          </w:tcPr>
          <w:p w14:paraId="56C85EE8" w14:textId="77777777" w:rsidR="00EA5F65" w:rsidRPr="00451BD4" w:rsidRDefault="00EA5F65" w:rsidP="00D005CD">
            <w:pPr>
              <w:keepNext/>
              <w:keepLines/>
              <w:spacing w:before="60" w:after="60"/>
              <w:ind w:left="0"/>
              <w:jc w:val="center"/>
              <w:rPr>
                <w:rFonts w:cs="Arial"/>
              </w:rPr>
            </w:pPr>
            <w:r w:rsidRPr="00451BD4">
              <w:rPr>
                <w:rFonts w:cs="Arial"/>
                <w:color w:val="000000"/>
                <w:sz w:val="18"/>
                <w:szCs w:val="18"/>
                <w:lang w:val="en-MY"/>
              </w:rPr>
              <w:t>GATS</w:t>
            </w:r>
          </w:p>
        </w:tc>
        <w:tc>
          <w:tcPr>
            <w:tcW w:w="1980" w:type="dxa"/>
          </w:tcPr>
          <w:p w14:paraId="5FEDBBE0" w14:textId="77777777" w:rsidR="00EA5F65" w:rsidRPr="00451BD4" w:rsidRDefault="00EA5F65" w:rsidP="005D613E">
            <w:pPr>
              <w:keepNext/>
              <w:keepLines/>
              <w:spacing w:before="60" w:after="60"/>
              <w:ind w:left="0"/>
              <w:jc w:val="center"/>
              <w:rPr>
                <w:rFonts w:cs="Arial"/>
              </w:rPr>
            </w:pPr>
            <w:r w:rsidRPr="00451BD4">
              <w:rPr>
                <w:rFonts w:cs="Arial"/>
                <w:color w:val="000000"/>
                <w:sz w:val="18"/>
                <w:szCs w:val="18"/>
                <w:lang w:val="en-MY"/>
              </w:rPr>
              <w:t>Standard Type B</w:t>
            </w:r>
          </w:p>
        </w:tc>
      </w:tr>
    </w:tbl>
    <w:p w14:paraId="3D2DEC3E" w14:textId="1228FEF5" w:rsidR="00EA5F65" w:rsidRPr="00451BD4" w:rsidRDefault="005D613E" w:rsidP="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6</w:t>
      </w:r>
      <w:r w:rsidR="0074035A" w:rsidRPr="00451BD4">
        <w:rPr>
          <w:rFonts w:ascii="Arial" w:hAnsi="Arial" w:cs="Arial"/>
          <w:noProof/>
        </w:rPr>
        <w:fldChar w:fldCharType="end"/>
      </w:r>
      <w:r w:rsidRPr="00451BD4">
        <w:rPr>
          <w:rFonts w:ascii="Arial" w:hAnsi="Arial" w:cs="Arial"/>
        </w:rPr>
        <w:t>: Message Interface</w:t>
      </w:r>
    </w:p>
    <w:p w14:paraId="25CCD1E7" w14:textId="77777777" w:rsidR="00EA5F65" w:rsidRPr="00451BD4" w:rsidRDefault="00EA5F65" w:rsidP="00EA5F65">
      <w:pPr>
        <w:pStyle w:val="Heading1"/>
        <w:rPr>
          <w:rFonts w:ascii="Arial" w:hAnsi="Arial" w:cs="Arial"/>
          <w:b/>
          <w:color w:val="auto"/>
          <w:sz w:val="20"/>
        </w:rPr>
      </w:pPr>
      <w:bookmarkStart w:id="780" w:name="_Toc481162064"/>
      <w:bookmarkStart w:id="781" w:name="_Toc483216556"/>
      <w:r w:rsidRPr="00451BD4">
        <w:rPr>
          <w:rFonts w:ascii="Arial" w:hAnsi="Arial" w:cs="Arial"/>
          <w:b/>
          <w:color w:val="auto"/>
          <w:sz w:val="20"/>
        </w:rPr>
        <w:lastRenderedPageBreak/>
        <w:t>4.4</w:t>
      </w:r>
      <w:r w:rsidRPr="00451BD4">
        <w:rPr>
          <w:rFonts w:ascii="Arial" w:hAnsi="Arial" w:cs="Arial"/>
          <w:b/>
          <w:color w:val="auto"/>
          <w:sz w:val="20"/>
        </w:rPr>
        <w:tab/>
        <w:t>WARRANTY AND MAINTENANCE PERIOD</w:t>
      </w:r>
      <w:bookmarkEnd w:id="780"/>
      <w:bookmarkEnd w:id="7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7"/>
        <w:gridCol w:w="2133"/>
        <w:gridCol w:w="2475"/>
      </w:tblGrid>
      <w:tr w:rsidR="002F3762" w:rsidRPr="002F3762" w14:paraId="5DBA8768" w14:textId="77777777" w:rsidTr="002F3762">
        <w:trPr>
          <w:trHeight w:val="282"/>
          <w:jc w:val="center"/>
        </w:trPr>
        <w:tc>
          <w:tcPr>
            <w:tcW w:w="3847" w:type="dxa"/>
            <w:shd w:val="clear" w:color="auto" w:fill="0070C0"/>
          </w:tcPr>
          <w:p w14:paraId="3D9D5A6B" w14:textId="77777777" w:rsidR="00EA5F65" w:rsidRPr="002F3762" w:rsidRDefault="00EA5F65" w:rsidP="00D005CD">
            <w:pPr>
              <w:pStyle w:val="BodyText"/>
              <w:keepNext/>
              <w:keepLines/>
              <w:spacing w:before="60" w:after="60"/>
              <w:ind w:left="630"/>
              <w:rPr>
                <w:rFonts w:cs="Arial"/>
                <w:color w:val="FFFFFF" w:themeColor="background1"/>
                <w:sz w:val="20"/>
              </w:rPr>
            </w:pPr>
          </w:p>
        </w:tc>
        <w:tc>
          <w:tcPr>
            <w:tcW w:w="2133" w:type="dxa"/>
            <w:shd w:val="clear" w:color="auto" w:fill="0070C0"/>
          </w:tcPr>
          <w:p w14:paraId="58A289FF" w14:textId="77777777" w:rsidR="00EA5F65" w:rsidRPr="002F3762" w:rsidRDefault="00EA5F65" w:rsidP="00D005CD">
            <w:pPr>
              <w:pStyle w:val="BodyText"/>
              <w:keepNext/>
              <w:keepLines/>
              <w:spacing w:before="60" w:after="60"/>
              <w:ind w:left="160"/>
              <w:jc w:val="center"/>
              <w:rPr>
                <w:rFonts w:cs="Arial"/>
                <w:b/>
                <w:bCs/>
                <w:color w:val="FFFFFF" w:themeColor="background1"/>
                <w:sz w:val="20"/>
              </w:rPr>
            </w:pPr>
            <w:r w:rsidRPr="002F3762">
              <w:rPr>
                <w:rFonts w:cs="Arial"/>
                <w:b/>
                <w:bCs/>
                <w:color w:val="FFFFFF" w:themeColor="background1"/>
                <w:sz w:val="20"/>
              </w:rPr>
              <w:t>Start Date</w:t>
            </w:r>
          </w:p>
        </w:tc>
        <w:tc>
          <w:tcPr>
            <w:tcW w:w="2475" w:type="dxa"/>
            <w:shd w:val="clear" w:color="auto" w:fill="0070C0"/>
          </w:tcPr>
          <w:p w14:paraId="6E94CE48" w14:textId="77777777" w:rsidR="00EA5F65" w:rsidRPr="002F3762" w:rsidRDefault="00EA5F65" w:rsidP="00D005CD">
            <w:pPr>
              <w:pStyle w:val="BodyText"/>
              <w:keepNext/>
              <w:keepLines/>
              <w:spacing w:before="60" w:after="60"/>
              <w:ind w:left="83"/>
              <w:jc w:val="center"/>
              <w:rPr>
                <w:rFonts w:cs="Arial"/>
                <w:b/>
                <w:bCs/>
                <w:color w:val="FFFFFF" w:themeColor="background1"/>
                <w:sz w:val="20"/>
              </w:rPr>
            </w:pPr>
            <w:r w:rsidRPr="002F3762">
              <w:rPr>
                <w:rFonts w:cs="Arial"/>
                <w:b/>
                <w:bCs/>
                <w:color w:val="FFFFFF" w:themeColor="background1"/>
                <w:sz w:val="20"/>
              </w:rPr>
              <w:t>End date</w:t>
            </w:r>
          </w:p>
        </w:tc>
      </w:tr>
      <w:tr w:rsidR="00EA5F65" w:rsidRPr="00451BD4" w14:paraId="7D16B855" w14:textId="77777777" w:rsidTr="002F3762">
        <w:trPr>
          <w:trHeight w:val="282"/>
          <w:jc w:val="center"/>
        </w:trPr>
        <w:tc>
          <w:tcPr>
            <w:tcW w:w="3847" w:type="dxa"/>
          </w:tcPr>
          <w:p w14:paraId="57E9864F" w14:textId="77777777" w:rsidR="00EA5F65" w:rsidRPr="00451BD4" w:rsidRDefault="00EA5F65" w:rsidP="00D005CD">
            <w:pPr>
              <w:pStyle w:val="BodyText"/>
              <w:keepNext/>
              <w:keepLines/>
              <w:spacing w:before="60" w:after="60"/>
              <w:ind w:left="0"/>
              <w:rPr>
                <w:rFonts w:cs="Arial"/>
                <w:sz w:val="20"/>
              </w:rPr>
            </w:pPr>
            <w:r w:rsidRPr="00451BD4">
              <w:rPr>
                <w:rFonts w:cs="Arial"/>
                <w:sz w:val="20"/>
              </w:rPr>
              <w:t>Warranty  Period</w:t>
            </w:r>
          </w:p>
        </w:tc>
        <w:tc>
          <w:tcPr>
            <w:tcW w:w="2133" w:type="dxa"/>
          </w:tcPr>
          <w:p w14:paraId="34D26342" w14:textId="77777777" w:rsidR="00EA5F65" w:rsidRPr="00451BD4" w:rsidRDefault="00522285" w:rsidP="00522285">
            <w:pPr>
              <w:pStyle w:val="BodyText"/>
              <w:keepNext/>
              <w:keepLines/>
              <w:spacing w:before="60" w:after="60"/>
              <w:ind w:left="0"/>
              <w:jc w:val="center"/>
              <w:rPr>
                <w:rFonts w:cs="Arial"/>
                <w:sz w:val="20"/>
              </w:rPr>
            </w:pPr>
            <w:r w:rsidRPr="00451BD4">
              <w:rPr>
                <w:rFonts w:cs="Arial"/>
                <w:sz w:val="20"/>
              </w:rPr>
              <w:t>20-Mar-17</w:t>
            </w:r>
          </w:p>
        </w:tc>
        <w:tc>
          <w:tcPr>
            <w:tcW w:w="2475" w:type="dxa"/>
          </w:tcPr>
          <w:p w14:paraId="0636BDA9" w14:textId="77777777" w:rsidR="00EA5F65" w:rsidRPr="00451BD4" w:rsidRDefault="00522285" w:rsidP="00522285">
            <w:pPr>
              <w:pStyle w:val="BodyText"/>
              <w:keepNext/>
              <w:keepLines/>
              <w:spacing w:before="60" w:after="60"/>
              <w:ind w:left="0"/>
              <w:jc w:val="center"/>
              <w:rPr>
                <w:rFonts w:cs="Arial"/>
                <w:sz w:val="20"/>
              </w:rPr>
            </w:pPr>
            <w:r w:rsidRPr="00451BD4">
              <w:rPr>
                <w:rFonts w:cs="Arial"/>
                <w:sz w:val="20"/>
              </w:rPr>
              <w:t>9-May-17</w:t>
            </w:r>
          </w:p>
        </w:tc>
      </w:tr>
      <w:tr w:rsidR="00EA5F65" w:rsidRPr="00451BD4" w14:paraId="0F44F738" w14:textId="77777777" w:rsidTr="002F3762">
        <w:trPr>
          <w:trHeight w:val="440"/>
          <w:jc w:val="center"/>
        </w:trPr>
        <w:tc>
          <w:tcPr>
            <w:tcW w:w="3847" w:type="dxa"/>
          </w:tcPr>
          <w:p w14:paraId="6BAAA111" w14:textId="77777777" w:rsidR="00EA5F65" w:rsidRPr="007E1200" w:rsidRDefault="00EA5F65" w:rsidP="00D005CD">
            <w:pPr>
              <w:pStyle w:val="BodyText"/>
              <w:keepNext/>
              <w:keepLines/>
              <w:spacing w:before="60" w:after="60"/>
              <w:ind w:left="0"/>
              <w:rPr>
                <w:rFonts w:cs="Arial"/>
                <w:sz w:val="20"/>
              </w:rPr>
            </w:pPr>
            <w:r w:rsidRPr="007E1200">
              <w:rPr>
                <w:rFonts w:cs="Arial"/>
                <w:sz w:val="20"/>
              </w:rPr>
              <w:t>Maintenance and  Support period</w:t>
            </w:r>
          </w:p>
        </w:tc>
        <w:tc>
          <w:tcPr>
            <w:tcW w:w="2133" w:type="dxa"/>
          </w:tcPr>
          <w:p w14:paraId="0BF203B0" w14:textId="03ACA19A" w:rsidR="00EA5F65" w:rsidRPr="007E1200" w:rsidRDefault="00522285" w:rsidP="00522285">
            <w:pPr>
              <w:pStyle w:val="BodyText"/>
              <w:keepNext/>
              <w:keepLines/>
              <w:spacing w:before="60" w:after="60"/>
              <w:ind w:left="0"/>
              <w:jc w:val="center"/>
              <w:rPr>
                <w:rFonts w:cs="Arial"/>
                <w:sz w:val="20"/>
              </w:rPr>
            </w:pPr>
            <w:r w:rsidRPr="007E1200">
              <w:rPr>
                <w:rFonts w:cs="Arial"/>
                <w:sz w:val="20"/>
              </w:rPr>
              <w:t>1-</w:t>
            </w:r>
            <w:r w:rsidR="00BB224E" w:rsidRPr="007E1200">
              <w:rPr>
                <w:rFonts w:cs="Arial"/>
                <w:sz w:val="20"/>
              </w:rPr>
              <w:t>May</w:t>
            </w:r>
            <w:r w:rsidRPr="007E1200">
              <w:rPr>
                <w:rFonts w:cs="Arial"/>
                <w:sz w:val="20"/>
              </w:rPr>
              <w:t>-1</w:t>
            </w:r>
            <w:r w:rsidR="00BB224E" w:rsidRPr="007E1200">
              <w:rPr>
                <w:rFonts w:cs="Arial"/>
                <w:sz w:val="20"/>
              </w:rPr>
              <w:t>9</w:t>
            </w:r>
          </w:p>
        </w:tc>
        <w:tc>
          <w:tcPr>
            <w:tcW w:w="2475" w:type="dxa"/>
          </w:tcPr>
          <w:p w14:paraId="5E8429D0" w14:textId="6DC99E42" w:rsidR="00EA5F65" w:rsidRPr="007E1200" w:rsidRDefault="00522285" w:rsidP="007E1200">
            <w:pPr>
              <w:pStyle w:val="BodyText"/>
              <w:keepNext/>
              <w:keepLines/>
              <w:spacing w:before="60" w:after="60"/>
              <w:ind w:left="0"/>
              <w:jc w:val="center"/>
              <w:rPr>
                <w:rFonts w:cs="Arial"/>
                <w:sz w:val="20"/>
              </w:rPr>
            </w:pPr>
            <w:r w:rsidRPr="007E1200">
              <w:rPr>
                <w:rFonts w:cs="Arial"/>
                <w:sz w:val="20"/>
              </w:rPr>
              <w:t>30-</w:t>
            </w:r>
            <w:r w:rsidR="00BB224E" w:rsidRPr="007E1200">
              <w:rPr>
                <w:rFonts w:cs="Arial"/>
                <w:sz w:val="20"/>
              </w:rPr>
              <w:t>Apr-20</w:t>
            </w:r>
            <w:ins w:id="782" w:author="Krishnakant Bairagi" w:date="2020-07-24T11:16:00Z">
              <w:r w:rsidR="007E1200">
                <w:rPr>
                  <w:rFonts w:cs="Arial"/>
                  <w:sz w:val="20"/>
                </w:rPr>
                <w:t>24</w:t>
              </w:r>
            </w:ins>
            <w:ins w:id="783" w:author="Nor Hayati Abdullah" w:date="2020-07-22T09:50:00Z">
              <w:del w:id="784" w:author="Krishnakant Bairagi" w:date="2020-07-24T11:16:00Z">
                <w:r w:rsidR="00751509" w:rsidRPr="007E1200" w:rsidDel="007E1200">
                  <w:rPr>
                    <w:rFonts w:cs="Arial"/>
                    <w:sz w:val="20"/>
                    <w:rPrChange w:id="785" w:author="Krishnakant Bairagi" w:date="2020-07-24T11:16:00Z">
                      <w:rPr>
                        <w:rFonts w:cs="Arial"/>
                        <w:sz w:val="20"/>
                        <w:highlight w:val="yellow"/>
                      </w:rPr>
                    </w:rPrChange>
                  </w:rPr>
                  <w:delText xml:space="preserve"> – please provide the new date (30 April expired already)</w:delText>
                </w:r>
              </w:del>
            </w:ins>
          </w:p>
        </w:tc>
      </w:tr>
    </w:tbl>
    <w:p w14:paraId="63CCCCF9" w14:textId="7DF4ACE0" w:rsidR="00EA5F65" w:rsidRPr="00451BD4" w:rsidRDefault="005D613E" w:rsidP="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7</w:t>
      </w:r>
      <w:r w:rsidR="0074035A" w:rsidRPr="00451BD4">
        <w:rPr>
          <w:rFonts w:ascii="Arial" w:hAnsi="Arial" w:cs="Arial"/>
          <w:noProof/>
        </w:rPr>
        <w:fldChar w:fldCharType="end"/>
      </w:r>
      <w:r w:rsidRPr="00451BD4">
        <w:rPr>
          <w:rFonts w:ascii="Arial" w:hAnsi="Arial" w:cs="Arial"/>
        </w:rPr>
        <w:t>: Warranty and Maintenance period</w:t>
      </w:r>
    </w:p>
    <w:p w14:paraId="42E05E0C" w14:textId="77777777" w:rsidR="00EA5F65" w:rsidRPr="00451BD4" w:rsidRDefault="00EA5F65" w:rsidP="00EA5F65">
      <w:pPr>
        <w:pStyle w:val="Heading1"/>
        <w:rPr>
          <w:rFonts w:ascii="Arial" w:hAnsi="Arial" w:cs="Arial"/>
          <w:b/>
          <w:color w:val="auto"/>
          <w:sz w:val="20"/>
        </w:rPr>
      </w:pPr>
      <w:bookmarkStart w:id="786" w:name="_Toc481162065"/>
      <w:bookmarkStart w:id="787" w:name="_Toc483216557"/>
      <w:r w:rsidRPr="00451BD4">
        <w:rPr>
          <w:rFonts w:ascii="Arial" w:hAnsi="Arial" w:cs="Arial"/>
          <w:b/>
          <w:color w:val="auto"/>
          <w:sz w:val="20"/>
        </w:rPr>
        <w:t>4.5</w:t>
      </w:r>
      <w:r w:rsidRPr="00451BD4">
        <w:rPr>
          <w:rFonts w:ascii="Arial" w:hAnsi="Arial" w:cs="Arial"/>
          <w:b/>
          <w:color w:val="auto"/>
          <w:sz w:val="20"/>
        </w:rPr>
        <w:tab/>
        <w:t>ROLES AND RESPONSIBILITIES</w:t>
      </w:r>
      <w:bookmarkEnd w:id="786"/>
      <w:bookmarkEnd w:id="787"/>
    </w:p>
    <w:tbl>
      <w:tblPr>
        <w:tblW w:w="8588" w:type="dxa"/>
        <w:jc w:val="center"/>
        <w:tblLayout w:type="fixed"/>
        <w:tblLook w:val="04A0" w:firstRow="1" w:lastRow="0" w:firstColumn="1" w:lastColumn="0" w:noHBand="0" w:noVBand="1"/>
      </w:tblPr>
      <w:tblGrid>
        <w:gridCol w:w="3168"/>
        <w:gridCol w:w="5420"/>
      </w:tblGrid>
      <w:tr w:rsidR="002F3762" w:rsidRPr="002F3762" w14:paraId="719D4B5C" w14:textId="77777777" w:rsidTr="002F3762">
        <w:trPr>
          <w:jc w:val="center"/>
        </w:trPr>
        <w:tc>
          <w:tcPr>
            <w:tcW w:w="3168" w:type="dxa"/>
            <w:tcBorders>
              <w:top w:val="single" w:sz="4" w:space="0" w:color="000000"/>
              <w:left w:val="single" w:sz="4" w:space="0" w:color="000000"/>
              <w:bottom w:val="single" w:sz="4" w:space="0" w:color="000000"/>
              <w:right w:val="nil"/>
            </w:tcBorders>
            <w:shd w:val="clear" w:color="auto" w:fill="0070C0"/>
            <w:hideMark/>
          </w:tcPr>
          <w:p w14:paraId="3484DA49" w14:textId="77777777" w:rsidR="00EA5F65" w:rsidRPr="002F3762" w:rsidRDefault="00EA5F65" w:rsidP="002F3762">
            <w:pPr>
              <w:pStyle w:val="BodyText"/>
              <w:snapToGrid w:val="0"/>
              <w:spacing w:before="60" w:after="60"/>
              <w:ind w:left="0"/>
              <w:jc w:val="center"/>
              <w:rPr>
                <w:rFonts w:cs="Arial"/>
                <w:b/>
                <w:bCs/>
                <w:color w:val="FFFFFF" w:themeColor="background1"/>
                <w:sz w:val="20"/>
              </w:rPr>
            </w:pPr>
            <w:r w:rsidRPr="002F3762">
              <w:rPr>
                <w:rFonts w:cs="Arial"/>
                <w:b/>
                <w:bCs/>
                <w:color w:val="FFFFFF" w:themeColor="background1"/>
                <w:sz w:val="20"/>
              </w:rPr>
              <w:t>Activity</w:t>
            </w:r>
          </w:p>
        </w:tc>
        <w:tc>
          <w:tcPr>
            <w:tcW w:w="5420" w:type="dxa"/>
            <w:tcBorders>
              <w:top w:val="single" w:sz="4" w:space="0" w:color="000000"/>
              <w:left w:val="single" w:sz="4" w:space="0" w:color="000000"/>
              <w:bottom w:val="single" w:sz="4" w:space="0" w:color="000000"/>
              <w:right w:val="single" w:sz="4" w:space="0" w:color="000000"/>
            </w:tcBorders>
            <w:shd w:val="clear" w:color="auto" w:fill="0070C0"/>
            <w:hideMark/>
          </w:tcPr>
          <w:p w14:paraId="67B6F9E2" w14:textId="77777777" w:rsidR="00EA5F65" w:rsidRPr="002F3762" w:rsidRDefault="00EA5F65" w:rsidP="002F3762">
            <w:pPr>
              <w:pStyle w:val="BodyText"/>
              <w:snapToGrid w:val="0"/>
              <w:spacing w:before="60" w:after="60"/>
              <w:ind w:left="0"/>
              <w:jc w:val="center"/>
              <w:rPr>
                <w:rFonts w:cs="Arial"/>
                <w:b/>
                <w:bCs/>
                <w:color w:val="FFFFFF" w:themeColor="background1"/>
                <w:sz w:val="20"/>
              </w:rPr>
            </w:pPr>
            <w:r w:rsidRPr="002F3762">
              <w:rPr>
                <w:rFonts w:cs="Arial"/>
                <w:b/>
                <w:bCs/>
                <w:color w:val="FFFFFF" w:themeColor="background1"/>
                <w:sz w:val="20"/>
              </w:rPr>
              <w:t>Responsible Party</w:t>
            </w:r>
          </w:p>
        </w:tc>
      </w:tr>
      <w:tr w:rsidR="00EA5F65" w:rsidRPr="00451BD4" w14:paraId="6B0596A1" w14:textId="77777777" w:rsidTr="002F3762">
        <w:trPr>
          <w:jc w:val="center"/>
        </w:trPr>
        <w:tc>
          <w:tcPr>
            <w:tcW w:w="3168" w:type="dxa"/>
            <w:tcBorders>
              <w:top w:val="single" w:sz="4" w:space="0" w:color="000000"/>
              <w:left w:val="single" w:sz="4" w:space="0" w:color="000000"/>
              <w:bottom w:val="single" w:sz="4" w:space="0" w:color="000000"/>
              <w:right w:val="nil"/>
            </w:tcBorders>
            <w:hideMark/>
          </w:tcPr>
          <w:p w14:paraId="3A60F6B8" w14:textId="77777777" w:rsidR="00EA5F65" w:rsidRPr="00451BD4" w:rsidRDefault="00EA5F65" w:rsidP="00D005CD">
            <w:pPr>
              <w:pStyle w:val="BodyText"/>
              <w:snapToGrid w:val="0"/>
              <w:spacing w:before="60" w:after="60"/>
              <w:ind w:left="0"/>
              <w:rPr>
                <w:rFonts w:cs="Arial"/>
                <w:sz w:val="20"/>
              </w:rPr>
            </w:pPr>
            <w:r w:rsidRPr="00451BD4">
              <w:rPr>
                <w:rFonts w:cs="Arial"/>
                <w:sz w:val="20"/>
              </w:rPr>
              <w:t xml:space="preserve">Maintenance and support of GATS application during the warranty period. </w:t>
            </w:r>
          </w:p>
        </w:tc>
        <w:tc>
          <w:tcPr>
            <w:tcW w:w="5420" w:type="dxa"/>
            <w:tcBorders>
              <w:top w:val="single" w:sz="4" w:space="0" w:color="000000"/>
              <w:left w:val="single" w:sz="4" w:space="0" w:color="000000"/>
              <w:bottom w:val="single" w:sz="4" w:space="0" w:color="000000"/>
              <w:right w:val="single" w:sz="4" w:space="0" w:color="000000"/>
            </w:tcBorders>
            <w:hideMark/>
          </w:tcPr>
          <w:p w14:paraId="34E5B2B5" w14:textId="77777777" w:rsidR="00EA5F65" w:rsidRPr="00451BD4" w:rsidRDefault="00EA5F65" w:rsidP="00D005CD">
            <w:pPr>
              <w:pStyle w:val="BodyText"/>
              <w:snapToGrid w:val="0"/>
              <w:spacing w:before="60" w:after="60"/>
              <w:ind w:left="0"/>
              <w:rPr>
                <w:rFonts w:cs="Arial"/>
                <w:sz w:val="20"/>
              </w:rPr>
            </w:pPr>
            <w:r w:rsidRPr="00451BD4">
              <w:rPr>
                <w:rFonts w:cs="Arial"/>
                <w:color w:val="000000"/>
                <w:sz w:val="20"/>
                <w:shd w:val="clear" w:color="auto" w:fill="FFFFFF"/>
              </w:rPr>
              <w:t>TCS</w:t>
            </w:r>
          </w:p>
        </w:tc>
      </w:tr>
      <w:tr w:rsidR="00EA5F65" w:rsidRPr="00451BD4" w14:paraId="10D0DA5D" w14:textId="77777777" w:rsidTr="002F3762">
        <w:trPr>
          <w:jc w:val="center"/>
        </w:trPr>
        <w:tc>
          <w:tcPr>
            <w:tcW w:w="3168" w:type="dxa"/>
            <w:tcBorders>
              <w:top w:val="single" w:sz="4" w:space="0" w:color="000000"/>
              <w:left w:val="single" w:sz="4" w:space="0" w:color="000000"/>
              <w:bottom w:val="single" w:sz="4" w:space="0" w:color="000000"/>
              <w:right w:val="nil"/>
            </w:tcBorders>
            <w:hideMark/>
          </w:tcPr>
          <w:p w14:paraId="50708643" w14:textId="77777777" w:rsidR="00EA5F65" w:rsidRPr="00451BD4" w:rsidRDefault="00EA5F65" w:rsidP="00D005CD">
            <w:pPr>
              <w:pStyle w:val="BodyText"/>
              <w:snapToGrid w:val="0"/>
              <w:spacing w:before="60" w:after="60"/>
              <w:ind w:left="0"/>
              <w:rPr>
                <w:rFonts w:cs="Arial"/>
                <w:sz w:val="20"/>
              </w:rPr>
            </w:pPr>
            <w:r w:rsidRPr="00451BD4">
              <w:rPr>
                <w:rFonts w:cs="Arial"/>
                <w:sz w:val="20"/>
              </w:rPr>
              <w:t>Maintenance and support of GATS application after end of the warranty period.</w:t>
            </w:r>
          </w:p>
        </w:tc>
        <w:tc>
          <w:tcPr>
            <w:tcW w:w="5420" w:type="dxa"/>
            <w:tcBorders>
              <w:top w:val="single" w:sz="4" w:space="0" w:color="000000"/>
              <w:left w:val="single" w:sz="4" w:space="0" w:color="000000"/>
              <w:bottom w:val="single" w:sz="4" w:space="0" w:color="000000"/>
              <w:right w:val="single" w:sz="4" w:space="0" w:color="000000"/>
            </w:tcBorders>
            <w:hideMark/>
          </w:tcPr>
          <w:p w14:paraId="07DBA836" w14:textId="6669A352" w:rsidR="00EA5F65" w:rsidRPr="00451BD4" w:rsidRDefault="00413D06" w:rsidP="00D005CD">
            <w:pPr>
              <w:pStyle w:val="BodyText"/>
              <w:snapToGrid w:val="0"/>
              <w:spacing w:before="60" w:after="60"/>
              <w:ind w:left="0"/>
              <w:rPr>
                <w:rFonts w:cs="Arial"/>
                <w:sz w:val="20"/>
              </w:rPr>
            </w:pPr>
            <w:r>
              <w:rPr>
                <w:rFonts w:cs="Arial"/>
                <w:color w:val="000000"/>
                <w:sz w:val="20"/>
                <w:shd w:val="clear" w:color="auto" w:fill="FFFFFF"/>
              </w:rPr>
              <w:t>ATOS</w:t>
            </w:r>
          </w:p>
        </w:tc>
      </w:tr>
      <w:tr w:rsidR="00EA5F65" w:rsidRPr="00451BD4" w14:paraId="2BDE7EBD" w14:textId="77777777" w:rsidTr="002F3762">
        <w:trPr>
          <w:jc w:val="center"/>
        </w:trPr>
        <w:tc>
          <w:tcPr>
            <w:tcW w:w="3168" w:type="dxa"/>
            <w:tcBorders>
              <w:top w:val="single" w:sz="4" w:space="0" w:color="000000"/>
              <w:left w:val="single" w:sz="4" w:space="0" w:color="000000"/>
              <w:bottom w:val="single" w:sz="4" w:space="0" w:color="000000"/>
              <w:right w:val="nil"/>
            </w:tcBorders>
            <w:hideMark/>
          </w:tcPr>
          <w:p w14:paraId="3755E4D9" w14:textId="77777777" w:rsidR="00EA5F65" w:rsidRPr="00451BD4" w:rsidRDefault="00EA5F65" w:rsidP="00D005CD">
            <w:pPr>
              <w:pStyle w:val="BodyText"/>
              <w:snapToGrid w:val="0"/>
              <w:spacing w:before="60" w:after="60"/>
              <w:ind w:left="0"/>
              <w:rPr>
                <w:rFonts w:cs="Arial"/>
                <w:sz w:val="20"/>
              </w:rPr>
            </w:pPr>
            <w:r w:rsidRPr="00451BD4">
              <w:rPr>
                <w:rFonts w:cs="Arial"/>
                <w:sz w:val="20"/>
              </w:rPr>
              <w:t>System Owner and Business owner</w:t>
            </w:r>
          </w:p>
        </w:tc>
        <w:tc>
          <w:tcPr>
            <w:tcW w:w="5420" w:type="dxa"/>
            <w:tcBorders>
              <w:top w:val="single" w:sz="4" w:space="0" w:color="000000"/>
              <w:left w:val="single" w:sz="4" w:space="0" w:color="000000"/>
              <w:bottom w:val="single" w:sz="4" w:space="0" w:color="000000"/>
              <w:right w:val="single" w:sz="4" w:space="0" w:color="000000"/>
            </w:tcBorders>
          </w:tcPr>
          <w:p w14:paraId="7539221C" w14:textId="77777777" w:rsidR="00EA5F65" w:rsidRPr="00451BD4" w:rsidRDefault="00EA5F65" w:rsidP="005D613E">
            <w:pPr>
              <w:pStyle w:val="BodyText"/>
              <w:keepNext/>
              <w:spacing w:before="0" w:after="60"/>
              <w:ind w:left="0"/>
              <w:rPr>
                <w:rFonts w:cs="Arial"/>
                <w:sz w:val="20"/>
                <w:lang w:val="pt-BR"/>
              </w:rPr>
            </w:pPr>
            <w:r w:rsidRPr="00451BD4">
              <w:rPr>
                <w:rFonts w:cs="Arial"/>
                <w:color w:val="000000"/>
                <w:sz w:val="20"/>
                <w:shd w:val="clear" w:color="auto" w:fill="FFFFFF"/>
              </w:rPr>
              <w:t>Mohd Fadli Md. Yusuf</w:t>
            </w:r>
          </w:p>
        </w:tc>
      </w:tr>
    </w:tbl>
    <w:p w14:paraId="11B0E82A" w14:textId="403D0ABD" w:rsidR="005D613E" w:rsidRPr="00451BD4" w:rsidRDefault="005D613E">
      <w:pPr>
        <w:pStyle w:val="Caption"/>
        <w:rPr>
          <w:rFonts w:ascii="Arial" w:hAnsi="Arial" w:cs="Arial"/>
        </w:rPr>
      </w:pPr>
      <w:bookmarkStart w:id="788" w:name="_Toc481162066"/>
      <w:bookmarkStart w:id="789" w:name="_Toc483216558"/>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8</w:t>
      </w:r>
      <w:r w:rsidR="0074035A" w:rsidRPr="00451BD4">
        <w:rPr>
          <w:rFonts w:ascii="Arial" w:hAnsi="Arial" w:cs="Arial"/>
          <w:noProof/>
        </w:rPr>
        <w:fldChar w:fldCharType="end"/>
      </w:r>
      <w:r w:rsidRPr="00451BD4">
        <w:rPr>
          <w:rFonts w:ascii="Arial" w:hAnsi="Arial" w:cs="Arial"/>
        </w:rPr>
        <w:t>: Roles and Responsibilities</w:t>
      </w:r>
    </w:p>
    <w:p w14:paraId="4AC73C05" w14:textId="77777777" w:rsidR="00EA5F65" w:rsidRPr="00451BD4" w:rsidRDefault="00EA5F65" w:rsidP="00EA5F65">
      <w:pPr>
        <w:pStyle w:val="Heading1"/>
        <w:pageBreakBefore/>
        <w:tabs>
          <w:tab w:val="left" w:pos="720"/>
        </w:tabs>
        <w:overflowPunct/>
        <w:autoSpaceDE/>
        <w:autoSpaceDN/>
        <w:adjustRightInd/>
        <w:ind w:left="0" w:right="0"/>
        <w:textAlignment w:val="auto"/>
        <w:rPr>
          <w:rFonts w:ascii="Arial" w:hAnsi="Arial" w:cs="Arial"/>
          <w:b/>
          <w:caps/>
          <w:color w:val="auto"/>
          <w:sz w:val="20"/>
          <w:szCs w:val="20"/>
        </w:rPr>
      </w:pPr>
      <w:r w:rsidRPr="00451BD4">
        <w:rPr>
          <w:rFonts w:ascii="Arial" w:hAnsi="Arial" w:cs="Arial"/>
          <w:b/>
          <w:caps/>
          <w:color w:val="auto"/>
          <w:sz w:val="20"/>
          <w:szCs w:val="20"/>
        </w:rPr>
        <w:lastRenderedPageBreak/>
        <w:t>4.6</w:t>
      </w:r>
      <w:r w:rsidRPr="00451BD4">
        <w:rPr>
          <w:rFonts w:ascii="Arial" w:hAnsi="Arial" w:cs="Arial"/>
          <w:b/>
          <w:caps/>
          <w:color w:val="auto"/>
          <w:sz w:val="20"/>
          <w:szCs w:val="20"/>
        </w:rPr>
        <w:tab/>
        <w:t>Technical specifications</w:t>
      </w:r>
      <w:bookmarkEnd w:id="788"/>
      <w:bookmarkEnd w:id="789"/>
    </w:p>
    <w:p w14:paraId="58565E76" w14:textId="77777777" w:rsidR="00EA5F65" w:rsidRPr="00451BD4" w:rsidRDefault="00EA5F65" w:rsidP="00EA5F65">
      <w:pPr>
        <w:pStyle w:val="Heading2"/>
        <w:rPr>
          <w:rFonts w:ascii="Arial" w:hAnsi="Arial" w:cs="Arial"/>
        </w:rPr>
      </w:pPr>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9"/>
        <w:gridCol w:w="3082"/>
        <w:gridCol w:w="4427"/>
      </w:tblGrid>
      <w:tr w:rsidR="002F3762" w:rsidRPr="002F3762" w14:paraId="4E73216E" w14:textId="77777777" w:rsidTr="002F3762">
        <w:trPr>
          <w:cantSplit/>
          <w:trHeight w:val="458"/>
          <w:jc w:val="center"/>
        </w:trPr>
        <w:tc>
          <w:tcPr>
            <w:tcW w:w="648" w:type="dxa"/>
            <w:shd w:val="clear" w:color="auto" w:fill="0070C0"/>
          </w:tcPr>
          <w:p w14:paraId="0472BC1F" w14:textId="12063F99" w:rsidR="00EA5F65" w:rsidRPr="002F3762" w:rsidRDefault="002F3762"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No</w:t>
            </w:r>
          </w:p>
        </w:tc>
        <w:tc>
          <w:tcPr>
            <w:tcW w:w="2160" w:type="dxa"/>
            <w:shd w:val="clear" w:color="auto" w:fill="0070C0"/>
          </w:tcPr>
          <w:p w14:paraId="40A7B047"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Specification</w:t>
            </w:r>
          </w:p>
        </w:tc>
        <w:tc>
          <w:tcPr>
            <w:tcW w:w="5760" w:type="dxa"/>
            <w:shd w:val="clear" w:color="auto" w:fill="0070C0"/>
          </w:tcPr>
          <w:p w14:paraId="7C22646A"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Purpose</w:t>
            </w:r>
          </w:p>
        </w:tc>
      </w:tr>
      <w:tr w:rsidR="00EA5F65" w:rsidRPr="00451BD4" w14:paraId="720496B0" w14:textId="77777777" w:rsidTr="002F3762">
        <w:trPr>
          <w:cantSplit/>
          <w:jc w:val="center"/>
        </w:trPr>
        <w:tc>
          <w:tcPr>
            <w:tcW w:w="648" w:type="dxa"/>
          </w:tcPr>
          <w:p w14:paraId="31D65A98" w14:textId="77777777" w:rsidR="00EA5F65" w:rsidRPr="00451BD4" w:rsidRDefault="00EA5F65" w:rsidP="00D005CD">
            <w:pPr>
              <w:pStyle w:val="BodyText"/>
              <w:spacing w:before="0" w:after="60"/>
              <w:ind w:left="0"/>
              <w:rPr>
                <w:rFonts w:cs="Arial"/>
                <w:color w:val="000000"/>
                <w:sz w:val="20"/>
                <w:lang w:val="en-IN" w:eastAsia="ar-SA"/>
              </w:rPr>
            </w:pPr>
            <w:r w:rsidRPr="00451BD4">
              <w:rPr>
                <w:rFonts w:cs="Arial"/>
                <w:color w:val="000000"/>
                <w:sz w:val="20"/>
              </w:rPr>
              <w:t>1.</w:t>
            </w:r>
          </w:p>
        </w:tc>
        <w:tc>
          <w:tcPr>
            <w:tcW w:w="2160" w:type="dxa"/>
          </w:tcPr>
          <w:p w14:paraId="075E46B3" w14:textId="77777777" w:rsidR="00EA5F65" w:rsidRPr="00451BD4" w:rsidRDefault="00EA5F65" w:rsidP="00D005CD">
            <w:pPr>
              <w:shd w:val="clear" w:color="auto" w:fill="FFFFFF"/>
              <w:spacing w:before="0" w:after="120"/>
              <w:ind w:left="0"/>
              <w:rPr>
                <w:rFonts w:eastAsia="SimSun" w:cs="Arial"/>
                <w:color w:val="000000"/>
                <w:kern w:val="1"/>
                <w:lang w:eastAsia="hi-IN" w:bidi="hi-IN"/>
              </w:rPr>
            </w:pPr>
            <w:r w:rsidRPr="00451BD4">
              <w:rPr>
                <w:rFonts w:cs="Arial"/>
                <w:color w:val="000000"/>
                <w:lang w:val="en-IN" w:eastAsia="ar-SA"/>
              </w:rPr>
              <w:t>Project goals</w:t>
            </w:r>
          </w:p>
        </w:tc>
        <w:tc>
          <w:tcPr>
            <w:tcW w:w="5760" w:type="dxa"/>
          </w:tcPr>
          <w:p w14:paraId="46CAED76" w14:textId="77777777" w:rsidR="00EA5F65" w:rsidRPr="00451BD4" w:rsidRDefault="00EA5F65" w:rsidP="00D005CD">
            <w:pPr>
              <w:pStyle w:val="BodyText"/>
              <w:spacing w:before="0" w:after="60"/>
              <w:ind w:left="360"/>
              <w:rPr>
                <w:rFonts w:eastAsia="SimSun" w:cs="Arial"/>
                <w:color w:val="000000"/>
                <w:kern w:val="1"/>
                <w:sz w:val="20"/>
                <w:lang w:eastAsia="hi-IN" w:bidi="hi-IN"/>
              </w:rPr>
            </w:pPr>
            <w:r w:rsidRPr="00451BD4">
              <w:rPr>
                <w:rFonts w:eastAsia="SimSun" w:cs="Arial"/>
                <w:color w:val="000000"/>
                <w:kern w:val="1"/>
                <w:sz w:val="20"/>
                <w:lang w:eastAsia="hi-IN" w:bidi="hi-IN"/>
              </w:rPr>
              <w:t>Defined in the scope</w:t>
            </w:r>
          </w:p>
        </w:tc>
      </w:tr>
      <w:tr w:rsidR="00EA5F65" w:rsidRPr="00451BD4" w14:paraId="3C36E51E" w14:textId="77777777" w:rsidTr="002F3762">
        <w:trPr>
          <w:cantSplit/>
          <w:jc w:val="center"/>
        </w:trPr>
        <w:tc>
          <w:tcPr>
            <w:tcW w:w="648" w:type="dxa"/>
          </w:tcPr>
          <w:p w14:paraId="3515E170" w14:textId="77777777" w:rsidR="00EA5F65" w:rsidRPr="00451BD4" w:rsidRDefault="00EA5F65" w:rsidP="00D005CD">
            <w:pPr>
              <w:pStyle w:val="BodyText"/>
              <w:spacing w:before="0" w:after="60"/>
              <w:ind w:left="0"/>
              <w:rPr>
                <w:rFonts w:cs="Arial"/>
                <w:color w:val="000000"/>
                <w:sz w:val="20"/>
                <w:lang w:val="en-IN" w:eastAsia="ar-SA"/>
              </w:rPr>
            </w:pPr>
            <w:r w:rsidRPr="00451BD4">
              <w:rPr>
                <w:rFonts w:cs="Arial"/>
                <w:color w:val="000000"/>
                <w:sz w:val="20"/>
              </w:rPr>
              <w:t>2</w:t>
            </w:r>
          </w:p>
        </w:tc>
        <w:tc>
          <w:tcPr>
            <w:tcW w:w="2160" w:type="dxa"/>
          </w:tcPr>
          <w:p w14:paraId="23765723" w14:textId="77777777" w:rsidR="00EA5F65" w:rsidRPr="00451BD4" w:rsidRDefault="00EA5F65" w:rsidP="00D005CD">
            <w:pPr>
              <w:shd w:val="clear" w:color="auto" w:fill="FFFFFF"/>
              <w:spacing w:before="0" w:after="120"/>
              <w:ind w:left="0"/>
              <w:rPr>
                <w:rFonts w:eastAsia="SimSun" w:cs="Arial"/>
                <w:color w:val="000000"/>
                <w:kern w:val="1"/>
                <w:lang w:eastAsia="hi-IN" w:bidi="hi-IN"/>
              </w:rPr>
            </w:pPr>
            <w:r w:rsidRPr="00451BD4">
              <w:rPr>
                <w:rFonts w:cs="Arial"/>
                <w:color w:val="000000"/>
                <w:lang w:val="en-IN" w:eastAsia="ar-SA"/>
              </w:rPr>
              <w:t>Architecture/infrastructure</w:t>
            </w:r>
          </w:p>
        </w:tc>
        <w:tc>
          <w:tcPr>
            <w:tcW w:w="5760" w:type="dxa"/>
          </w:tcPr>
          <w:p w14:paraId="0DF99E34" w14:textId="77777777" w:rsidR="00EA5F65" w:rsidRPr="00451BD4" w:rsidRDefault="00EA5F65" w:rsidP="00D005CD">
            <w:pPr>
              <w:pStyle w:val="BodyText"/>
              <w:spacing w:before="0" w:after="60"/>
              <w:ind w:left="360"/>
              <w:rPr>
                <w:rFonts w:cs="Arial"/>
                <w:color w:val="000000"/>
                <w:sz w:val="20"/>
              </w:rPr>
            </w:pPr>
            <w:r w:rsidRPr="00451BD4">
              <w:rPr>
                <w:rFonts w:eastAsia="SimSun" w:cs="Arial"/>
                <w:color w:val="000000"/>
                <w:kern w:val="1"/>
                <w:sz w:val="20"/>
                <w:lang w:eastAsia="hi-IN" w:bidi="hi-IN"/>
              </w:rPr>
              <w:t>Defined in the TDD document.</w:t>
            </w:r>
          </w:p>
        </w:tc>
      </w:tr>
      <w:tr w:rsidR="00EA5F65" w:rsidRPr="00451BD4" w14:paraId="2C0EFB22" w14:textId="77777777" w:rsidTr="002F3762">
        <w:trPr>
          <w:cantSplit/>
          <w:jc w:val="center"/>
        </w:trPr>
        <w:tc>
          <w:tcPr>
            <w:tcW w:w="648" w:type="dxa"/>
          </w:tcPr>
          <w:p w14:paraId="21007A87" w14:textId="77777777" w:rsidR="00EA5F65" w:rsidRPr="00451BD4" w:rsidRDefault="00EA5F65" w:rsidP="00D005CD">
            <w:pPr>
              <w:pStyle w:val="BodyText"/>
              <w:spacing w:before="0" w:after="60"/>
              <w:ind w:left="0"/>
              <w:rPr>
                <w:rFonts w:cs="Arial"/>
                <w:color w:val="000000"/>
                <w:sz w:val="20"/>
                <w:lang w:val="en-IN" w:eastAsia="ar-SA"/>
              </w:rPr>
            </w:pPr>
            <w:r w:rsidRPr="00451BD4">
              <w:rPr>
                <w:rFonts w:cs="Arial"/>
                <w:color w:val="000000"/>
                <w:sz w:val="20"/>
              </w:rPr>
              <w:t>3</w:t>
            </w:r>
          </w:p>
        </w:tc>
        <w:tc>
          <w:tcPr>
            <w:tcW w:w="2160" w:type="dxa"/>
          </w:tcPr>
          <w:p w14:paraId="2A696396" w14:textId="77777777" w:rsidR="00EA5F65" w:rsidRPr="00451BD4" w:rsidRDefault="00EA5F65" w:rsidP="00D005CD">
            <w:pPr>
              <w:shd w:val="clear" w:color="auto" w:fill="FFFFFF"/>
              <w:spacing w:before="0" w:after="120"/>
              <w:ind w:left="0"/>
              <w:rPr>
                <w:rFonts w:eastAsia="SimSun" w:cs="Arial"/>
                <w:color w:val="000000"/>
                <w:kern w:val="1"/>
                <w:lang w:eastAsia="hi-IN" w:bidi="hi-IN"/>
              </w:rPr>
            </w:pPr>
            <w:r w:rsidRPr="00451BD4">
              <w:rPr>
                <w:rFonts w:cs="Arial"/>
                <w:color w:val="000000"/>
                <w:lang w:val="en-IN" w:eastAsia="ar-SA"/>
              </w:rPr>
              <w:t>User dialogs and the control flow</w:t>
            </w:r>
          </w:p>
        </w:tc>
        <w:tc>
          <w:tcPr>
            <w:tcW w:w="5760" w:type="dxa"/>
          </w:tcPr>
          <w:p w14:paraId="281E4377" w14:textId="77777777" w:rsidR="00EA5F65" w:rsidRPr="00451BD4" w:rsidRDefault="00EA5F65" w:rsidP="00D005CD">
            <w:pPr>
              <w:pStyle w:val="BodyText"/>
              <w:spacing w:before="0" w:after="60"/>
              <w:ind w:left="360"/>
              <w:rPr>
                <w:rFonts w:cs="Arial"/>
                <w:color w:val="000000"/>
                <w:sz w:val="20"/>
              </w:rPr>
            </w:pPr>
            <w:r w:rsidRPr="00451BD4">
              <w:rPr>
                <w:rFonts w:eastAsia="SimSun" w:cs="Arial"/>
                <w:color w:val="000000"/>
                <w:kern w:val="1"/>
                <w:sz w:val="20"/>
                <w:lang w:eastAsia="hi-IN" w:bidi="hi-IN"/>
              </w:rPr>
              <w:t>Defined in the User Interface System</w:t>
            </w:r>
          </w:p>
        </w:tc>
      </w:tr>
      <w:tr w:rsidR="00EA5F65" w:rsidRPr="00451BD4" w14:paraId="578EAD85" w14:textId="77777777" w:rsidTr="002F3762">
        <w:trPr>
          <w:cantSplit/>
          <w:jc w:val="center"/>
        </w:trPr>
        <w:tc>
          <w:tcPr>
            <w:tcW w:w="648" w:type="dxa"/>
          </w:tcPr>
          <w:p w14:paraId="55C50517" w14:textId="77777777" w:rsidR="00EA5F65" w:rsidRPr="00451BD4" w:rsidRDefault="00EA5F65" w:rsidP="00D005CD">
            <w:pPr>
              <w:pStyle w:val="BodyText"/>
              <w:spacing w:before="0" w:after="60"/>
              <w:ind w:left="0"/>
              <w:rPr>
                <w:rFonts w:cs="Arial"/>
                <w:color w:val="000000"/>
                <w:sz w:val="20"/>
                <w:lang w:val="en-IN" w:eastAsia="ar-SA"/>
              </w:rPr>
            </w:pPr>
            <w:r w:rsidRPr="00451BD4">
              <w:rPr>
                <w:rFonts w:cs="Arial"/>
                <w:color w:val="000000"/>
                <w:sz w:val="20"/>
              </w:rPr>
              <w:t>4</w:t>
            </w:r>
          </w:p>
        </w:tc>
        <w:tc>
          <w:tcPr>
            <w:tcW w:w="2160" w:type="dxa"/>
          </w:tcPr>
          <w:p w14:paraId="026136F9" w14:textId="77777777" w:rsidR="00EA5F65" w:rsidRPr="00451BD4" w:rsidRDefault="00EA5F65" w:rsidP="00D005CD">
            <w:pPr>
              <w:shd w:val="clear" w:color="auto" w:fill="FFFFFF"/>
              <w:spacing w:before="0" w:after="120"/>
              <w:ind w:left="0"/>
              <w:rPr>
                <w:rFonts w:eastAsia="SimSun" w:cs="Arial"/>
                <w:color w:val="000000"/>
                <w:kern w:val="1"/>
                <w:lang w:eastAsia="hi-IN" w:bidi="hi-IN"/>
              </w:rPr>
            </w:pPr>
            <w:r w:rsidRPr="00451BD4">
              <w:rPr>
                <w:rFonts w:cs="Arial"/>
                <w:color w:val="000000"/>
                <w:lang w:val="en-IN" w:eastAsia="ar-SA"/>
              </w:rPr>
              <w:t>Database model</w:t>
            </w:r>
          </w:p>
        </w:tc>
        <w:tc>
          <w:tcPr>
            <w:tcW w:w="5760" w:type="dxa"/>
          </w:tcPr>
          <w:p w14:paraId="6686AC59" w14:textId="77777777" w:rsidR="00EA5F65" w:rsidRPr="00451BD4" w:rsidRDefault="00EA5F65" w:rsidP="00D005CD">
            <w:pPr>
              <w:pStyle w:val="BodyText"/>
              <w:spacing w:before="0" w:after="60"/>
              <w:ind w:left="360"/>
              <w:rPr>
                <w:rFonts w:cs="Arial"/>
                <w:color w:val="000000"/>
                <w:sz w:val="20"/>
              </w:rPr>
            </w:pPr>
            <w:r w:rsidRPr="00451BD4">
              <w:rPr>
                <w:rFonts w:eastAsia="SimSun" w:cs="Arial"/>
                <w:color w:val="000000"/>
                <w:kern w:val="1"/>
                <w:sz w:val="20"/>
                <w:lang w:eastAsia="hi-IN" w:bidi="hi-IN"/>
              </w:rPr>
              <w:t>Defined in the DB design attachment</w:t>
            </w:r>
          </w:p>
        </w:tc>
      </w:tr>
      <w:tr w:rsidR="00EA5F65" w:rsidRPr="00451BD4" w14:paraId="2A67E596" w14:textId="77777777" w:rsidTr="002F3762">
        <w:trPr>
          <w:cantSplit/>
          <w:jc w:val="center"/>
        </w:trPr>
        <w:tc>
          <w:tcPr>
            <w:tcW w:w="648" w:type="dxa"/>
          </w:tcPr>
          <w:p w14:paraId="17A3BA56" w14:textId="77777777" w:rsidR="00EA5F65" w:rsidRPr="00451BD4" w:rsidRDefault="00EA5F65" w:rsidP="00D005CD">
            <w:pPr>
              <w:pStyle w:val="BodyText"/>
              <w:spacing w:before="0" w:after="60"/>
              <w:ind w:left="0"/>
              <w:rPr>
                <w:rFonts w:cs="Arial"/>
                <w:color w:val="000000"/>
                <w:sz w:val="18"/>
                <w:szCs w:val="18"/>
                <w:lang w:val="en-IN" w:eastAsia="ar-SA"/>
              </w:rPr>
            </w:pPr>
            <w:r w:rsidRPr="00451BD4">
              <w:rPr>
                <w:rFonts w:cs="Arial"/>
                <w:color w:val="000000"/>
                <w:sz w:val="18"/>
                <w:szCs w:val="18"/>
              </w:rPr>
              <w:t>5</w:t>
            </w:r>
          </w:p>
        </w:tc>
        <w:tc>
          <w:tcPr>
            <w:tcW w:w="2160" w:type="dxa"/>
          </w:tcPr>
          <w:p w14:paraId="7F3021BF" w14:textId="77777777" w:rsidR="00EA5F65" w:rsidRPr="00451BD4" w:rsidRDefault="00EA5F65" w:rsidP="00D005CD">
            <w:pPr>
              <w:shd w:val="clear" w:color="auto" w:fill="FFFFFF"/>
              <w:spacing w:before="0" w:after="120"/>
              <w:ind w:left="0"/>
              <w:rPr>
                <w:rFonts w:eastAsia="SimSun" w:cs="Arial"/>
                <w:color w:val="000000"/>
                <w:kern w:val="1"/>
                <w:sz w:val="18"/>
                <w:szCs w:val="18"/>
                <w:lang w:eastAsia="hi-IN" w:bidi="hi-IN"/>
              </w:rPr>
            </w:pPr>
            <w:r w:rsidRPr="00451BD4">
              <w:rPr>
                <w:rFonts w:cs="Arial"/>
                <w:color w:val="000000"/>
                <w:sz w:val="18"/>
                <w:szCs w:val="18"/>
                <w:lang w:val="en-IN" w:eastAsia="ar-SA"/>
              </w:rPr>
              <w:t>Interfaces to other systems</w:t>
            </w:r>
          </w:p>
        </w:tc>
        <w:tc>
          <w:tcPr>
            <w:tcW w:w="5760" w:type="dxa"/>
          </w:tcPr>
          <w:p w14:paraId="748B988A" w14:textId="77777777" w:rsidR="00EA5F65" w:rsidRPr="00451BD4" w:rsidRDefault="00EA5F65" w:rsidP="005D613E">
            <w:pPr>
              <w:pStyle w:val="BodyText"/>
              <w:keepNext/>
              <w:spacing w:before="0" w:after="60"/>
              <w:ind w:left="360"/>
              <w:rPr>
                <w:rFonts w:cs="Arial"/>
                <w:color w:val="000000"/>
                <w:sz w:val="18"/>
                <w:szCs w:val="18"/>
              </w:rPr>
            </w:pPr>
            <w:r w:rsidRPr="00451BD4">
              <w:rPr>
                <w:rFonts w:eastAsia="SimSun" w:cs="Arial"/>
                <w:color w:val="000000"/>
                <w:kern w:val="1"/>
                <w:sz w:val="18"/>
                <w:szCs w:val="18"/>
                <w:lang w:eastAsia="hi-IN" w:bidi="hi-IN"/>
              </w:rPr>
              <w:t>Defined in the System interface section</w:t>
            </w:r>
          </w:p>
        </w:tc>
      </w:tr>
    </w:tbl>
    <w:p w14:paraId="6EDF8448" w14:textId="01599AFD" w:rsidR="005D613E" w:rsidRPr="00451BD4" w:rsidRDefault="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9</w:t>
      </w:r>
      <w:r w:rsidR="0074035A" w:rsidRPr="00451BD4">
        <w:rPr>
          <w:rFonts w:ascii="Arial" w:hAnsi="Arial" w:cs="Arial"/>
          <w:noProof/>
        </w:rPr>
        <w:fldChar w:fldCharType="end"/>
      </w:r>
      <w:r w:rsidRPr="00451BD4">
        <w:rPr>
          <w:rFonts w:ascii="Arial" w:hAnsi="Arial" w:cs="Arial"/>
        </w:rPr>
        <w:t>: Technical Specifications</w:t>
      </w:r>
    </w:p>
    <w:p w14:paraId="0FE2A15D" w14:textId="77777777" w:rsidR="00EA5F65" w:rsidRPr="00451BD4" w:rsidRDefault="00EA5F65" w:rsidP="00EA5F65">
      <w:pPr>
        <w:pStyle w:val="List3"/>
        <w:numPr>
          <w:ilvl w:val="12"/>
          <w:numId w:val="0"/>
        </w:numPr>
        <w:spacing w:before="0"/>
        <w:rPr>
          <w:rFonts w:cs="Arial"/>
          <w:sz w:val="20"/>
        </w:rPr>
      </w:pPr>
      <w:r w:rsidRPr="00451BD4">
        <w:rPr>
          <w:rFonts w:cs="Arial"/>
          <w:i/>
          <w:color w:val="0000FF"/>
          <w:sz w:val="20"/>
        </w:rPr>
        <w:t>.</w:t>
      </w:r>
    </w:p>
    <w:p w14:paraId="04553326" w14:textId="77777777" w:rsidR="00EA5F65" w:rsidRPr="00451BD4" w:rsidRDefault="00EA5F65" w:rsidP="00EA5F65">
      <w:pPr>
        <w:rPr>
          <w:rFonts w:cs="Arial"/>
          <w:lang w:val="en-GB"/>
        </w:rPr>
      </w:pPr>
    </w:p>
    <w:p w14:paraId="5397DB6C" w14:textId="77777777" w:rsidR="00EA5F65" w:rsidRPr="00451BD4" w:rsidRDefault="00EA5F65" w:rsidP="00EA5F65">
      <w:pPr>
        <w:pStyle w:val="Heading2"/>
        <w:rPr>
          <w:rFonts w:ascii="Arial" w:hAnsi="Arial" w:cs="Arial"/>
          <w:b/>
          <w:color w:val="auto"/>
          <w:sz w:val="18"/>
          <w:szCs w:val="18"/>
        </w:rPr>
      </w:pPr>
      <w:bookmarkStart w:id="790" w:name="_Toc481162067"/>
      <w:bookmarkStart w:id="791" w:name="_Toc483216559"/>
      <w:r w:rsidRPr="00451BD4">
        <w:rPr>
          <w:rFonts w:ascii="Arial" w:hAnsi="Arial" w:cs="Arial"/>
          <w:b/>
          <w:color w:val="auto"/>
          <w:sz w:val="18"/>
          <w:szCs w:val="18"/>
        </w:rPr>
        <w:t>4.6.1</w:t>
      </w:r>
      <w:r w:rsidRPr="00451BD4">
        <w:rPr>
          <w:rFonts w:ascii="Arial" w:hAnsi="Arial" w:cs="Arial"/>
          <w:b/>
          <w:color w:val="auto"/>
          <w:sz w:val="18"/>
          <w:szCs w:val="18"/>
        </w:rPr>
        <w:tab/>
        <w:t>Hardware specifications</w:t>
      </w:r>
      <w:bookmarkEnd w:id="790"/>
      <w:bookmarkEnd w:id="791"/>
    </w:p>
    <w:p w14:paraId="03C994EE" w14:textId="77777777" w:rsidR="00EA5F65" w:rsidRPr="00451BD4" w:rsidRDefault="00EA5F65" w:rsidP="00EA5F65">
      <w:pPr>
        <w:pStyle w:val="Heading2"/>
        <w:rPr>
          <w:rFonts w:ascii="Arial" w:hAnsi="Arial" w:cs="Arial"/>
        </w:rPr>
      </w:pPr>
      <w:r w:rsidRPr="00451BD4">
        <w:rPr>
          <w:rFonts w:ascii="Arial" w:hAnsi="Arial" w:cs="Arial"/>
        </w:rPr>
        <w:tab/>
      </w:r>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2"/>
        <w:gridCol w:w="2115"/>
        <w:gridCol w:w="5361"/>
      </w:tblGrid>
      <w:tr w:rsidR="002F3762" w:rsidRPr="002F3762" w14:paraId="1195C5B7" w14:textId="77777777" w:rsidTr="002F3762">
        <w:trPr>
          <w:cantSplit/>
          <w:jc w:val="center"/>
        </w:trPr>
        <w:tc>
          <w:tcPr>
            <w:tcW w:w="959" w:type="dxa"/>
            <w:shd w:val="clear" w:color="auto" w:fill="0070C0"/>
          </w:tcPr>
          <w:p w14:paraId="67632801" w14:textId="14C29884" w:rsidR="00EA5F65" w:rsidRPr="002F3762" w:rsidRDefault="002F3762"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NO</w:t>
            </w:r>
          </w:p>
        </w:tc>
        <w:tc>
          <w:tcPr>
            <w:tcW w:w="2129" w:type="dxa"/>
            <w:shd w:val="clear" w:color="auto" w:fill="0070C0"/>
          </w:tcPr>
          <w:p w14:paraId="62029B62"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Category</w:t>
            </w:r>
          </w:p>
        </w:tc>
        <w:tc>
          <w:tcPr>
            <w:tcW w:w="5480" w:type="dxa"/>
            <w:shd w:val="clear" w:color="auto" w:fill="0070C0"/>
          </w:tcPr>
          <w:p w14:paraId="190FE375"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Configuration</w:t>
            </w:r>
          </w:p>
        </w:tc>
      </w:tr>
      <w:tr w:rsidR="00EA5F65" w:rsidRPr="00451BD4" w14:paraId="792235A2" w14:textId="77777777" w:rsidTr="002F3762">
        <w:trPr>
          <w:cantSplit/>
          <w:jc w:val="center"/>
        </w:trPr>
        <w:tc>
          <w:tcPr>
            <w:tcW w:w="959" w:type="dxa"/>
          </w:tcPr>
          <w:p w14:paraId="39CEB886" w14:textId="77777777" w:rsidR="00EA5F65" w:rsidRPr="00451BD4" w:rsidRDefault="00EA5F65" w:rsidP="00D005CD">
            <w:pPr>
              <w:pStyle w:val="BodyText"/>
              <w:spacing w:before="60" w:after="60"/>
              <w:ind w:left="0"/>
              <w:rPr>
                <w:rFonts w:cs="Arial"/>
                <w:sz w:val="20"/>
              </w:rPr>
            </w:pPr>
            <w:r w:rsidRPr="00451BD4">
              <w:rPr>
                <w:rFonts w:cs="Arial"/>
                <w:sz w:val="20"/>
              </w:rPr>
              <w:t>1.</w:t>
            </w:r>
          </w:p>
        </w:tc>
        <w:tc>
          <w:tcPr>
            <w:tcW w:w="2129" w:type="dxa"/>
          </w:tcPr>
          <w:p w14:paraId="4A89CB9D" w14:textId="77777777" w:rsidR="00EA5F65" w:rsidRPr="00451BD4" w:rsidRDefault="00EA5F65" w:rsidP="00D005CD">
            <w:pPr>
              <w:pStyle w:val="BodyText"/>
              <w:spacing w:before="60" w:after="60"/>
              <w:ind w:left="0"/>
              <w:rPr>
                <w:rFonts w:cs="Arial"/>
                <w:sz w:val="20"/>
              </w:rPr>
            </w:pPr>
            <w:r w:rsidRPr="00451BD4">
              <w:rPr>
                <w:rFonts w:cs="Arial"/>
                <w:sz w:val="20"/>
              </w:rPr>
              <w:t>Production Server</w:t>
            </w:r>
          </w:p>
          <w:p w14:paraId="23552532" w14:textId="77777777" w:rsidR="00F42FD1" w:rsidRPr="00451BD4" w:rsidRDefault="00F42FD1" w:rsidP="00D005CD">
            <w:pPr>
              <w:pStyle w:val="BodyText"/>
              <w:spacing w:before="60" w:after="60"/>
              <w:ind w:left="0"/>
              <w:rPr>
                <w:rFonts w:cs="Arial"/>
                <w:sz w:val="20"/>
              </w:rPr>
            </w:pPr>
            <w:r w:rsidRPr="00451BD4">
              <w:rPr>
                <w:rFonts w:cs="Arial"/>
                <w:sz w:val="20"/>
              </w:rPr>
              <w:t>(</w:t>
            </w:r>
            <w:r w:rsidR="003C3757" w:rsidRPr="00451BD4">
              <w:rPr>
                <w:rFonts w:cs="Arial"/>
                <w:sz w:val="20"/>
              </w:rPr>
              <w:t>Azure Public Cloud - Singapore</w:t>
            </w:r>
            <w:r w:rsidRPr="00451BD4">
              <w:rPr>
                <w:rFonts w:cs="Arial"/>
                <w:sz w:val="20"/>
              </w:rPr>
              <w:t>)</w:t>
            </w:r>
          </w:p>
        </w:tc>
        <w:tc>
          <w:tcPr>
            <w:tcW w:w="5480" w:type="dxa"/>
          </w:tcPr>
          <w:p w14:paraId="1480BCDE" w14:textId="77777777" w:rsidR="00EA5F65" w:rsidRPr="002F77CD" w:rsidRDefault="00EA5F65" w:rsidP="00D005CD">
            <w:pPr>
              <w:pStyle w:val="BodyText"/>
              <w:spacing w:before="60" w:after="60"/>
              <w:ind w:left="360"/>
              <w:rPr>
                <w:rFonts w:cs="Arial"/>
                <w:sz w:val="20"/>
              </w:rPr>
            </w:pPr>
            <w:r w:rsidRPr="002F77CD">
              <w:rPr>
                <w:rFonts w:cs="Arial"/>
                <w:sz w:val="20"/>
              </w:rPr>
              <w:t>Web Server</w:t>
            </w:r>
          </w:p>
          <w:p w14:paraId="29DA51FD" w14:textId="77777777" w:rsidR="00EA5F65" w:rsidRPr="002F77CD" w:rsidRDefault="00EA5F65" w:rsidP="00D005CD">
            <w:pPr>
              <w:pStyle w:val="BodyText"/>
              <w:spacing w:before="60" w:after="60"/>
              <w:ind w:left="360"/>
              <w:rPr>
                <w:rFonts w:cs="Arial"/>
                <w:sz w:val="20"/>
              </w:rPr>
            </w:pPr>
            <w:r w:rsidRPr="002F77CD" w:rsidDel="006D3DAB">
              <w:rPr>
                <w:rFonts w:cs="Arial"/>
                <w:sz w:val="20"/>
              </w:rPr>
              <w:t xml:space="preserve"> </w:t>
            </w:r>
            <w:r w:rsidRPr="002F77CD">
              <w:rPr>
                <w:rFonts w:cs="Arial"/>
                <w:sz w:val="20"/>
              </w:rPr>
              <w:t>Name: MASG-1GATSAP</w:t>
            </w:r>
          </w:p>
          <w:p w14:paraId="3788195F" w14:textId="77777777" w:rsidR="00EA5F65" w:rsidRPr="002F77CD" w:rsidRDefault="00EA5F65" w:rsidP="00D005CD">
            <w:pPr>
              <w:pStyle w:val="BodyText"/>
              <w:spacing w:before="60" w:after="60"/>
              <w:ind w:left="360"/>
              <w:rPr>
                <w:rFonts w:cs="Arial"/>
                <w:sz w:val="20"/>
              </w:rPr>
            </w:pPr>
            <w:r w:rsidRPr="002F77CD">
              <w:rPr>
                <w:rFonts w:cs="Arial"/>
                <w:sz w:val="20"/>
              </w:rPr>
              <w:t>IP: 10.221.4.53</w:t>
            </w:r>
          </w:p>
          <w:p w14:paraId="7B422FC5" w14:textId="77777777" w:rsidR="00EA5F65" w:rsidRPr="002F77CD" w:rsidRDefault="00EA5F65" w:rsidP="00D005CD">
            <w:pPr>
              <w:pStyle w:val="BodyText"/>
              <w:spacing w:before="60" w:after="60"/>
              <w:ind w:left="360"/>
              <w:rPr>
                <w:rFonts w:cs="Arial"/>
                <w:sz w:val="20"/>
              </w:rPr>
            </w:pPr>
            <w:r w:rsidRPr="002F77CD">
              <w:rPr>
                <w:rFonts w:cs="Arial"/>
                <w:sz w:val="20"/>
              </w:rPr>
              <w:t>Intel(R) Xeon(R) CPU E5-2673 v3 @ 2.40GHz 2.39 GHz</w:t>
            </w:r>
          </w:p>
          <w:p w14:paraId="352F85BD" w14:textId="77777777" w:rsidR="00EA5F65" w:rsidRPr="002F77CD" w:rsidRDefault="00EA5F65" w:rsidP="00D005CD">
            <w:pPr>
              <w:pStyle w:val="BodyText"/>
              <w:spacing w:before="60" w:after="60"/>
              <w:ind w:left="360"/>
              <w:rPr>
                <w:rFonts w:cs="Arial"/>
                <w:sz w:val="20"/>
              </w:rPr>
            </w:pPr>
            <w:r w:rsidRPr="002F77CD">
              <w:rPr>
                <w:rFonts w:cs="Arial"/>
                <w:sz w:val="20"/>
              </w:rPr>
              <w:t>CPU – 2 Core</w:t>
            </w:r>
          </w:p>
          <w:p w14:paraId="7B2A7029" w14:textId="77777777" w:rsidR="00EA5F65" w:rsidRPr="002F77CD" w:rsidRDefault="00EA5F65" w:rsidP="00D005CD">
            <w:pPr>
              <w:pStyle w:val="BodyText"/>
              <w:spacing w:before="60" w:after="60"/>
              <w:ind w:left="360"/>
              <w:rPr>
                <w:rFonts w:cs="Arial"/>
                <w:sz w:val="20"/>
              </w:rPr>
            </w:pPr>
            <w:r w:rsidRPr="002F77CD">
              <w:rPr>
                <w:rFonts w:cs="Arial"/>
                <w:sz w:val="20"/>
              </w:rPr>
              <w:t>Memory – 4 GB</w:t>
            </w:r>
          </w:p>
          <w:p w14:paraId="261DC032" w14:textId="77777777" w:rsidR="00EA5F65" w:rsidRPr="002F77CD" w:rsidRDefault="00EA5F65" w:rsidP="00D005CD">
            <w:pPr>
              <w:pStyle w:val="BodyText"/>
              <w:spacing w:before="60" w:after="60"/>
              <w:ind w:left="360"/>
              <w:rPr>
                <w:rFonts w:cs="Arial"/>
                <w:sz w:val="20"/>
              </w:rPr>
            </w:pPr>
            <w:r w:rsidRPr="002F77CD">
              <w:rPr>
                <w:rFonts w:cs="Arial"/>
                <w:sz w:val="20"/>
              </w:rPr>
              <w:t>Storage – C Drive - 127 GB</w:t>
            </w:r>
          </w:p>
          <w:p w14:paraId="5E62F5D6" w14:textId="77777777" w:rsidR="00EA5F65" w:rsidRPr="002F77CD" w:rsidRDefault="00EA5F65" w:rsidP="00D005CD">
            <w:pPr>
              <w:pStyle w:val="BodyText"/>
              <w:spacing w:before="60" w:after="60"/>
              <w:ind w:left="360"/>
              <w:rPr>
                <w:rFonts w:cs="Arial"/>
                <w:sz w:val="20"/>
              </w:rPr>
            </w:pPr>
            <w:r w:rsidRPr="002F77CD">
              <w:rPr>
                <w:rFonts w:cs="Arial"/>
                <w:sz w:val="20"/>
              </w:rPr>
              <w:t>Database Server</w:t>
            </w:r>
          </w:p>
          <w:p w14:paraId="157DEB03" w14:textId="77777777" w:rsidR="00EA5F65" w:rsidRPr="002F77CD" w:rsidRDefault="00EA5F65" w:rsidP="00D005CD">
            <w:pPr>
              <w:pStyle w:val="BodyText"/>
              <w:spacing w:before="60" w:after="60"/>
              <w:ind w:left="360"/>
              <w:rPr>
                <w:rFonts w:cs="Arial"/>
                <w:sz w:val="20"/>
              </w:rPr>
            </w:pPr>
            <w:r w:rsidRPr="002F77CD">
              <w:rPr>
                <w:rFonts w:cs="Arial"/>
                <w:sz w:val="20"/>
              </w:rPr>
              <w:t>Name: MASG-1GATSDB</w:t>
            </w:r>
          </w:p>
          <w:p w14:paraId="1AAD8485" w14:textId="77777777" w:rsidR="00EA5F65" w:rsidRPr="002F77CD" w:rsidRDefault="00EA5F65" w:rsidP="00D005CD">
            <w:pPr>
              <w:pStyle w:val="BodyText"/>
              <w:spacing w:before="60" w:after="60"/>
              <w:ind w:left="360"/>
              <w:rPr>
                <w:rFonts w:cs="Arial"/>
                <w:sz w:val="20"/>
              </w:rPr>
            </w:pPr>
            <w:r w:rsidRPr="002F77CD">
              <w:rPr>
                <w:rFonts w:cs="Arial"/>
                <w:sz w:val="20"/>
              </w:rPr>
              <w:t>IP: 10.221.6.28</w:t>
            </w:r>
          </w:p>
          <w:p w14:paraId="0DC19F29" w14:textId="77777777" w:rsidR="00EA5F65" w:rsidRPr="002F77CD" w:rsidRDefault="00EA5F65" w:rsidP="00D005CD">
            <w:pPr>
              <w:pStyle w:val="BodyText"/>
              <w:spacing w:before="60" w:after="60"/>
              <w:ind w:left="360"/>
              <w:rPr>
                <w:rFonts w:cs="Arial"/>
                <w:sz w:val="20"/>
              </w:rPr>
            </w:pPr>
            <w:r w:rsidRPr="002F77CD">
              <w:rPr>
                <w:rFonts w:cs="Arial"/>
                <w:sz w:val="20"/>
              </w:rPr>
              <w:t>Intel(R) Xeon(R) CPU E5-2673 v3 @ 2.40GHz 2.39 GHz</w:t>
            </w:r>
          </w:p>
          <w:p w14:paraId="5803AE40" w14:textId="77777777" w:rsidR="00EA5F65" w:rsidRPr="002F77CD" w:rsidRDefault="00EA5F65" w:rsidP="00D005CD">
            <w:pPr>
              <w:pStyle w:val="BodyText"/>
              <w:spacing w:before="60" w:after="60"/>
              <w:ind w:left="360"/>
              <w:rPr>
                <w:rFonts w:cs="Arial"/>
                <w:sz w:val="20"/>
              </w:rPr>
            </w:pPr>
            <w:r w:rsidRPr="002F77CD">
              <w:rPr>
                <w:rFonts w:cs="Arial"/>
                <w:sz w:val="20"/>
              </w:rPr>
              <w:t>CPU – 4 Core</w:t>
            </w:r>
          </w:p>
          <w:p w14:paraId="2040BC98" w14:textId="77777777" w:rsidR="00EA5F65" w:rsidRPr="002F77CD" w:rsidRDefault="00EA5F65" w:rsidP="00D005CD">
            <w:pPr>
              <w:pStyle w:val="BodyText"/>
              <w:spacing w:before="60" w:after="60"/>
              <w:ind w:left="360"/>
              <w:rPr>
                <w:rFonts w:cs="Arial"/>
                <w:sz w:val="20"/>
              </w:rPr>
            </w:pPr>
            <w:r w:rsidRPr="002F77CD">
              <w:rPr>
                <w:rFonts w:cs="Arial"/>
                <w:sz w:val="20"/>
              </w:rPr>
              <w:t>Memory – 8 GB</w:t>
            </w:r>
          </w:p>
          <w:p w14:paraId="6E8FE9E9" w14:textId="77777777" w:rsidR="00EA5F65" w:rsidRPr="002F77CD" w:rsidRDefault="00EA5F65" w:rsidP="00D005CD">
            <w:pPr>
              <w:pStyle w:val="BodyText"/>
              <w:spacing w:before="60" w:after="60"/>
              <w:ind w:left="360"/>
              <w:rPr>
                <w:rFonts w:cs="Arial"/>
                <w:sz w:val="20"/>
              </w:rPr>
            </w:pPr>
            <w:r w:rsidRPr="002F77CD">
              <w:rPr>
                <w:rFonts w:cs="Arial"/>
                <w:sz w:val="20"/>
              </w:rPr>
              <w:t>Storage:-</w:t>
            </w:r>
          </w:p>
          <w:p w14:paraId="220D6F8E" w14:textId="77777777" w:rsidR="00EA5F65" w:rsidRPr="002F77CD" w:rsidRDefault="00EA5F65" w:rsidP="00D005CD">
            <w:pPr>
              <w:pStyle w:val="BodyText"/>
              <w:spacing w:before="60" w:after="60"/>
              <w:ind w:left="360"/>
              <w:rPr>
                <w:rFonts w:cs="Arial"/>
                <w:sz w:val="20"/>
              </w:rPr>
            </w:pPr>
            <w:r w:rsidRPr="002F77CD">
              <w:rPr>
                <w:rFonts w:cs="Arial"/>
                <w:sz w:val="20"/>
              </w:rPr>
              <w:t xml:space="preserve">C Drive - 127GB        </w:t>
            </w:r>
          </w:p>
          <w:p w14:paraId="787D613D" w14:textId="77777777" w:rsidR="00EA5F65" w:rsidRPr="002F77CD" w:rsidRDefault="00EA5F65" w:rsidP="00D005CD">
            <w:pPr>
              <w:pStyle w:val="BodyText"/>
              <w:spacing w:before="60" w:after="60"/>
              <w:ind w:left="360"/>
              <w:rPr>
                <w:rFonts w:cs="Arial"/>
                <w:sz w:val="20"/>
              </w:rPr>
            </w:pPr>
            <w:r w:rsidRPr="002F77CD">
              <w:rPr>
                <w:rFonts w:cs="Arial"/>
                <w:sz w:val="20"/>
              </w:rPr>
              <w:t xml:space="preserve">D Drive -  300GB   </w:t>
            </w:r>
          </w:p>
          <w:p w14:paraId="7D086C60" w14:textId="77777777" w:rsidR="00EA5F65" w:rsidRPr="002F77CD" w:rsidRDefault="00EA5F65" w:rsidP="00D005CD">
            <w:pPr>
              <w:pStyle w:val="BodyText"/>
              <w:spacing w:before="60" w:after="60"/>
              <w:ind w:left="360"/>
              <w:rPr>
                <w:rFonts w:cs="Arial"/>
                <w:sz w:val="20"/>
              </w:rPr>
            </w:pPr>
            <w:r w:rsidRPr="002F77CD">
              <w:rPr>
                <w:rFonts w:cs="Arial"/>
                <w:sz w:val="20"/>
              </w:rPr>
              <w:t>E Drive - 300GB</w:t>
            </w:r>
          </w:p>
          <w:p w14:paraId="47328B99" w14:textId="77777777" w:rsidR="00EA5F65" w:rsidRPr="00451BD4" w:rsidRDefault="00EA5F65" w:rsidP="005D613E">
            <w:pPr>
              <w:pStyle w:val="BodyText"/>
              <w:keepNext/>
              <w:spacing w:before="60" w:after="60"/>
              <w:ind w:left="0"/>
              <w:rPr>
                <w:rFonts w:cs="Arial"/>
                <w:sz w:val="20"/>
              </w:rPr>
            </w:pPr>
          </w:p>
        </w:tc>
      </w:tr>
      <w:tr w:rsidR="007B0CF6" w:rsidRPr="00451BD4" w14:paraId="7C30F09F" w14:textId="77777777" w:rsidTr="002F3762">
        <w:trPr>
          <w:cantSplit/>
          <w:jc w:val="center"/>
        </w:trPr>
        <w:tc>
          <w:tcPr>
            <w:tcW w:w="959" w:type="dxa"/>
          </w:tcPr>
          <w:p w14:paraId="30708BE0" w14:textId="77777777" w:rsidR="007B0CF6" w:rsidRPr="00451BD4" w:rsidRDefault="007B0CF6" w:rsidP="0074035A">
            <w:pPr>
              <w:pStyle w:val="BodyText"/>
              <w:spacing w:before="60" w:after="60"/>
              <w:ind w:left="0"/>
              <w:rPr>
                <w:rFonts w:cs="Arial"/>
                <w:sz w:val="20"/>
              </w:rPr>
            </w:pPr>
            <w:r w:rsidRPr="00451BD4">
              <w:rPr>
                <w:rFonts w:cs="Arial"/>
                <w:sz w:val="20"/>
              </w:rPr>
              <w:lastRenderedPageBreak/>
              <w:t>2.</w:t>
            </w:r>
          </w:p>
        </w:tc>
        <w:tc>
          <w:tcPr>
            <w:tcW w:w="2129" w:type="dxa"/>
          </w:tcPr>
          <w:p w14:paraId="68B2EC4F" w14:textId="77777777" w:rsidR="007B0CF6" w:rsidRPr="00451BD4" w:rsidRDefault="007B0CF6" w:rsidP="0074035A">
            <w:pPr>
              <w:pStyle w:val="BodyText"/>
              <w:spacing w:before="60" w:after="60"/>
              <w:ind w:left="0"/>
              <w:rPr>
                <w:rFonts w:cs="Arial"/>
                <w:sz w:val="20"/>
              </w:rPr>
            </w:pPr>
            <w:r w:rsidRPr="00451BD4">
              <w:rPr>
                <w:rFonts w:cs="Arial"/>
                <w:sz w:val="20"/>
              </w:rPr>
              <w:t>Disaster Recovery Server</w:t>
            </w:r>
          </w:p>
          <w:p w14:paraId="33208E08" w14:textId="29553BCE" w:rsidR="007B0CF6" w:rsidRPr="00451BD4" w:rsidRDefault="007B0CF6" w:rsidP="0074035A">
            <w:pPr>
              <w:pStyle w:val="BodyText"/>
              <w:spacing w:before="60" w:after="60"/>
              <w:ind w:left="0" w:right="96"/>
              <w:rPr>
                <w:rFonts w:cs="Arial"/>
                <w:sz w:val="20"/>
              </w:rPr>
            </w:pPr>
            <w:r w:rsidRPr="00451BD4">
              <w:rPr>
                <w:rFonts w:cs="Arial"/>
                <w:sz w:val="20"/>
              </w:rPr>
              <w:t xml:space="preserve">(Azure Public Cloud – Hong </w:t>
            </w:r>
            <w:r w:rsidR="002F3762" w:rsidRPr="00451BD4">
              <w:rPr>
                <w:rFonts w:cs="Arial"/>
                <w:sz w:val="20"/>
              </w:rPr>
              <w:t>Kong</w:t>
            </w:r>
            <w:r w:rsidRPr="00451BD4">
              <w:rPr>
                <w:rFonts w:cs="Arial"/>
                <w:sz w:val="20"/>
              </w:rPr>
              <w:t>)</w:t>
            </w:r>
          </w:p>
        </w:tc>
        <w:tc>
          <w:tcPr>
            <w:tcW w:w="5480" w:type="dxa"/>
          </w:tcPr>
          <w:p w14:paraId="02F5A200" w14:textId="77777777" w:rsidR="007B0CF6" w:rsidRPr="002F77CD" w:rsidRDefault="007B0CF6" w:rsidP="0074035A">
            <w:pPr>
              <w:pStyle w:val="BodyText"/>
              <w:spacing w:before="60" w:after="60"/>
              <w:ind w:left="360"/>
              <w:rPr>
                <w:rFonts w:cs="Arial"/>
                <w:sz w:val="20"/>
              </w:rPr>
            </w:pPr>
            <w:r w:rsidRPr="002F77CD">
              <w:rPr>
                <w:rFonts w:cs="Arial"/>
                <w:sz w:val="20"/>
              </w:rPr>
              <w:t>Web Server</w:t>
            </w:r>
          </w:p>
          <w:p w14:paraId="24548C5B" w14:textId="77777777" w:rsidR="007B0CF6" w:rsidRPr="002F77CD" w:rsidRDefault="007B0CF6" w:rsidP="0074035A">
            <w:pPr>
              <w:pStyle w:val="BodyText"/>
              <w:spacing w:before="60" w:after="60"/>
              <w:ind w:left="360"/>
              <w:rPr>
                <w:rFonts w:cs="Arial"/>
                <w:sz w:val="20"/>
              </w:rPr>
            </w:pPr>
            <w:r w:rsidRPr="002F77CD">
              <w:rPr>
                <w:rFonts w:cs="Arial"/>
                <w:sz w:val="20"/>
              </w:rPr>
              <w:t>Name: MAHK-2GATSAP</w:t>
            </w:r>
          </w:p>
          <w:p w14:paraId="5A9934EF" w14:textId="77777777" w:rsidR="007B0CF6" w:rsidRPr="002F77CD" w:rsidRDefault="007B0CF6" w:rsidP="0074035A">
            <w:pPr>
              <w:pStyle w:val="BodyText"/>
              <w:spacing w:before="60" w:after="60"/>
              <w:ind w:left="360"/>
              <w:rPr>
                <w:rFonts w:cs="Arial"/>
                <w:sz w:val="20"/>
              </w:rPr>
            </w:pPr>
            <w:r w:rsidRPr="002F77CD">
              <w:rPr>
                <w:rFonts w:cs="Arial"/>
                <w:sz w:val="20"/>
              </w:rPr>
              <w:t>IP: 10.222.4.19</w:t>
            </w:r>
          </w:p>
          <w:p w14:paraId="4290964E" w14:textId="77777777" w:rsidR="007B0CF6" w:rsidRPr="002F77CD" w:rsidRDefault="007B0CF6" w:rsidP="0074035A">
            <w:pPr>
              <w:pStyle w:val="BodyText"/>
              <w:spacing w:before="60" w:after="60"/>
              <w:ind w:left="360"/>
              <w:rPr>
                <w:rFonts w:cs="Arial"/>
                <w:sz w:val="20"/>
              </w:rPr>
            </w:pPr>
            <w:r w:rsidRPr="002F77CD">
              <w:rPr>
                <w:rFonts w:cs="Arial"/>
                <w:sz w:val="20"/>
              </w:rPr>
              <w:t>Intel(R) Xeon(R) CPU E5-2673 v3 @ 2.40GHz 2.39 GHz</w:t>
            </w:r>
          </w:p>
          <w:p w14:paraId="3FE3143D" w14:textId="77777777" w:rsidR="007B0CF6" w:rsidRPr="002F77CD" w:rsidRDefault="007B0CF6" w:rsidP="0074035A">
            <w:pPr>
              <w:pStyle w:val="BodyText"/>
              <w:spacing w:before="60" w:after="60"/>
              <w:ind w:left="360"/>
              <w:rPr>
                <w:rFonts w:cs="Arial"/>
                <w:sz w:val="20"/>
              </w:rPr>
            </w:pPr>
            <w:r w:rsidRPr="002F77CD">
              <w:rPr>
                <w:rFonts w:cs="Arial"/>
                <w:sz w:val="20"/>
              </w:rPr>
              <w:t>CPU – 2 Core</w:t>
            </w:r>
          </w:p>
          <w:p w14:paraId="058C4334" w14:textId="77777777" w:rsidR="007B0CF6" w:rsidRPr="002F77CD" w:rsidRDefault="007B0CF6" w:rsidP="0074035A">
            <w:pPr>
              <w:pStyle w:val="BodyText"/>
              <w:spacing w:before="60" w:after="60"/>
              <w:ind w:left="360"/>
              <w:rPr>
                <w:rFonts w:cs="Arial"/>
                <w:sz w:val="20"/>
              </w:rPr>
            </w:pPr>
            <w:r w:rsidRPr="002F77CD">
              <w:rPr>
                <w:rFonts w:cs="Arial"/>
                <w:sz w:val="20"/>
              </w:rPr>
              <w:t>Memory – 4 GB</w:t>
            </w:r>
          </w:p>
          <w:p w14:paraId="70FAC99A" w14:textId="77777777" w:rsidR="007B0CF6" w:rsidRPr="002F77CD" w:rsidRDefault="007B0CF6" w:rsidP="0074035A">
            <w:pPr>
              <w:pStyle w:val="BodyText"/>
              <w:spacing w:before="60" w:after="60"/>
              <w:ind w:left="360"/>
              <w:rPr>
                <w:rFonts w:cs="Arial"/>
                <w:sz w:val="20"/>
              </w:rPr>
            </w:pPr>
            <w:r w:rsidRPr="002F77CD">
              <w:rPr>
                <w:rFonts w:cs="Arial"/>
                <w:sz w:val="20"/>
              </w:rPr>
              <w:t>Storage - C Drive - 127GB</w:t>
            </w:r>
          </w:p>
          <w:p w14:paraId="6014FD1F" w14:textId="77777777" w:rsidR="007B0CF6" w:rsidRPr="002F77CD" w:rsidRDefault="007B0CF6" w:rsidP="0074035A">
            <w:pPr>
              <w:pStyle w:val="BodyText"/>
              <w:spacing w:before="60" w:after="60"/>
              <w:ind w:left="360"/>
              <w:rPr>
                <w:rFonts w:cs="Arial"/>
                <w:sz w:val="20"/>
              </w:rPr>
            </w:pPr>
            <w:r w:rsidRPr="002F77CD">
              <w:rPr>
                <w:rFonts w:cs="Arial"/>
                <w:sz w:val="20"/>
              </w:rPr>
              <w:t>Database Server</w:t>
            </w:r>
          </w:p>
          <w:p w14:paraId="203F88EC" w14:textId="77777777" w:rsidR="007B0CF6" w:rsidRPr="002F77CD" w:rsidRDefault="007B0CF6" w:rsidP="0074035A">
            <w:pPr>
              <w:pStyle w:val="BodyText"/>
              <w:spacing w:before="60" w:after="60"/>
              <w:ind w:left="360"/>
              <w:rPr>
                <w:rFonts w:cs="Arial"/>
                <w:sz w:val="20"/>
              </w:rPr>
            </w:pPr>
            <w:r w:rsidRPr="002F77CD">
              <w:rPr>
                <w:rFonts w:cs="Arial"/>
                <w:sz w:val="20"/>
              </w:rPr>
              <w:t>Name: MAHK-2GATSDB</w:t>
            </w:r>
          </w:p>
          <w:p w14:paraId="40748679" w14:textId="77777777" w:rsidR="007B0CF6" w:rsidRPr="002F77CD" w:rsidRDefault="007B0CF6" w:rsidP="0074035A">
            <w:pPr>
              <w:pStyle w:val="BodyText"/>
              <w:spacing w:before="60" w:after="60"/>
              <w:ind w:left="360"/>
              <w:rPr>
                <w:rFonts w:cs="Arial"/>
                <w:sz w:val="20"/>
              </w:rPr>
            </w:pPr>
            <w:r w:rsidRPr="002F77CD">
              <w:rPr>
                <w:rFonts w:cs="Arial"/>
                <w:sz w:val="20"/>
              </w:rPr>
              <w:t>IP: 10.222.6.14</w:t>
            </w:r>
          </w:p>
          <w:p w14:paraId="5157A766" w14:textId="77777777" w:rsidR="007B0CF6" w:rsidRPr="002F77CD" w:rsidRDefault="007B0CF6" w:rsidP="0074035A">
            <w:pPr>
              <w:pStyle w:val="BodyText"/>
              <w:spacing w:before="60" w:after="60"/>
              <w:ind w:left="360"/>
              <w:rPr>
                <w:rFonts w:cs="Arial"/>
                <w:sz w:val="20"/>
              </w:rPr>
            </w:pPr>
            <w:r w:rsidRPr="002F77CD">
              <w:rPr>
                <w:rFonts w:cs="Arial"/>
                <w:sz w:val="20"/>
              </w:rPr>
              <w:t>Intel(R) Xeon(R) CPU E5-2673 v3 @ 2.40GHz 2.39 GHz</w:t>
            </w:r>
          </w:p>
          <w:p w14:paraId="2ABDCCEC" w14:textId="77777777" w:rsidR="007B0CF6" w:rsidRPr="002F77CD" w:rsidRDefault="007B0CF6" w:rsidP="0074035A">
            <w:pPr>
              <w:pStyle w:val="BodyText"/>
              <w:spacing w:before="60" w:after="60"/>
              <w:ind w:left="360"/>
              <w:rPr>
                <w:rFonts w:cs="Arial"/>
                <w:sz w:val="20"/>
              </w:rPr>
            </w:pPr>
            <w:r w:rsidRPr="002F77CD">
              <w:rPr>
                <w:rFonts w:cs="Arial"/>
                <w:sz w:val="20"/>
              </w:rPr>
              <w:t>CPU – 2 Core</w:t>
            </w:r>
          </w:p>
          <w:p w14:paraId="4E6B3D8B" w14:textId="77777777" w:rsidR="007B0CF6" w:rsidRPr="002F77CD" w:rsidRDefault="007B0CF6" w:rsidP="0074035A">
            <w:pPr>
              <w:pStyle w:val="BodyText"/>
              <w:spacing w:before="60" w:after="60"/>
              <w:ind w:left="360"/>
              <w:rPr>
                <w:rFonts w:cs="Arial"/>
                <w:sz w:val="20"/>
              </w:rPr>
            </w:pPr>
            <w:r w:rsidRPr="002F77CD">
              <w:rPr>
                <w:rFonts w:cs="Arial"/>
                <w:sz w:val="20"/>
              </w:rPr>
              <w:t>Memory – 4 GB</w:t>
            </w:r>
          </w:p>
          <w:p w14:paraId="0324E61A" w14:textId="77777777" w:rsidR="007B0CF6" w:rsidRPr="002F77CD" w:rsidRDefault="007B0CF6" w:rsidP="0074035A">
            <w:pPr>
              <w:pStyle w:val="BodyText"/>
              <w:spacing w:before="60" w:after="60"/>
              <w:ind w:left="360"/>
              <w:rPr>
                <w:rFonts w:cs="Arial"/>
                <w:sz w:val="20"/>
              </w:rPr>
            </w:pPr>
            <w:r w:rsidRPr="002F77CD">
              <w:rPr>
                <w:rFonts w:cs="Arial"/>
                <w:sz w:val="20"/>
              </w:rPr>
              <w:t>Storage :-</w:t>
            </w:r>
          </w:p>
          <w:p w14:paraId="399C1670" w14:textId="77777777" w:rsidR="007B0CF6" w:rsidRPr="002F77CD" w:rsidRDefault="007B0CF6" w:rsidP="0074035A">
            <w:pPr>
              <w:pStyle w:val="BodyText"/>
              <w:spacing w:before="60" w:after="60"/>
              <w:ind w:left="360"/>
              <w:rPr>
                <w:rFonts w:cs="Arial"/>
                <w:sz w:val="20"/>
              </w:rPr>
            </w:pPr>
            <w:r w:rsidRPr="002F77CD">
              <w:rPr>
                <w:rFonts w:cs="Arial"/>
                <w:sz w:val="20"/>
              </w:rPr>
              <w:t>C Drive - 127GB</w:t>
            </w:r>
          </w:p>
          <w:p w14:paraId="341599DC" w14:textId="77777777" w:rsidR="007B0CF6" w:rsidRPr="002F77CD" w:rsidRDefault="007B0CF6" w:rsidP="0074035A">
            <w:pPr>
              <w:pStyle w:val="BodyText"/>
              <w:spacing w:before="60" w:after="60"/>
              <w:ind w:left="360"/>
              <w:rPr>
                <w:rFonts w:cs="Arial"/>
                <w:sz w:val="20"/>
              </w:rPr>
            </w:pPr>
            <w:r w:rsidRPr="002F77CD">
              <w:rPr>
                <w:rFonts w:cs="Arial"/>
                <w:sz w:val="20"/>
              </w:rPr>
              <w:t>D Drive -  300GB</w:t>
            </w:r>
          </w:p>
          <w:p w14:paraId="3BBC6F3A" w14:textId="77777777" w:rsidR="007B0CF6" w:rsidRPr="002F77CD" w:rsidRDefault="007B0CF6" w:rsidP="0074035A">
            <w:pPr>
              <w:pStyle w:val="BodyText"/>
              <w:spacing w:before="60" w:after="60"/>
              <w:ind w:left="360"/>
              <w:rPr>
                <w:rFonts w:cs="Arial"/>
                <w:sz w:val="20"/>
              </w:rPr>
            </w:pPr>
            <w:r w:rsidRPr="002F77CD">
              <w:rPr>
                <w:rFonts w:cs="Arial"/>
                <w:sz w:val="20"/>
              </w:rPr>
              <w:t>E Drive - 300GB</w:t>
            </w:r>
          </w:p>
          <w:p w14:paraId="4703E9E6" w14:textId="77777777" w:rsidR="007B0CF6" w:rsidRPr="00451BD4" w:rsidRDefault="007B0CF6" w:rsidP="0074035A">
            <w:pPr>
              <w:pStyle w:val="BodyText"/>
              <w:spacing w:before="60" w:after="60"/>
              <w:ind w:left="0"/>
              <w:rPr>
                <w:rFonts w:cs="Arial"/>
                <w:color w:val="000000"/>
                <w:sz w:val="20"/>
              </w:rPr>
            </w:pPr>
          </w:p>
        </w:tc>
      </w:tr>
      <w:tr w:rsidR="007B0CF6" w:rsidRPr="00451BD4" w14:paraId="62315E0B" w14:textId="77777777" w:rsidTr="002F3762">
        <w:trPr>
          <w:cantSplit/>
          <w:jc w:val="center"/>
        </w:trPr>
        <w:tc>
          <w:tcPr>
            <w:tcW w:w="959" w:type="dxa"/>
          </w:tcPr>
          <w:p w14:paraId="7C8BFC51" w14:textId="77777777" w:rsidR="007B0CF6" w:rsidRPr="00451BD4" w:rsidRDefault="007B0CF6" w:rsidP="0074035A">
            <w:pPr>
              <w:pStyle w:val="BodyText"/>
              <w:spacing w:before="60" w:after="60"/>
              <w:ind w:left="0"/>
              <w:rPr>
                <w:rFonts w:cs="Arial"/>
                <w:sz w:val="20"/>
              </w:rPr>
            </w:pPr>
            <w:r w:rsidRPr="00451BD4">
              <w:rPr>
                <w:rFonts w:cs="Arial"/>
                <w:sz w:val="20"/>
              </w:rPr>
              <w:t>3.</w:t>
            </w:r>
          </w:p>
        </w:tc>
        <w:tc>
          <w:tcPr>
            <w:tcW w:w="2129" w:type="dxa"/>
          </w:tcPr>
          <w:p w14:paraId="215BB9AC" w14:textId="77777777" w:rsidR="007B0CF6" w:rsidRPr="00451BD4" w:rsidRDefault="007B0CF6" w:rsidP="0074035A">
            <w:pPr>
              <w:pStyle w:val="BodyText"/>
              <w:spacing w:before="60" w:after="60"/>
              <w:ind w:left="0"/>
              <w:rPr>
                <w:rFonts w:cs="Arial"/>
                <w:sz w:val="20"/>
              </w:rPr>
            </w:pPr>
            <w:r w:rsidRPr="00451BD4">
              <w:rPr>
                <w:rFonts w:cs="Arial"/>
                <w:sz w:val="20"/>
              </w:rPr>
              <w:t>Test Server</w:t>
            </w:r>
          </w:p>
          <w:p w14:paraId="56EEB3E8" w14:textId="77777777" w:rsidR="007B0CF6" w:rsidRPr="00451BD4" w:rsidRDefault="007B0CF6" w:rsidP="0074035A">
            <w:pPr>
              <w:pStyle w:val="BodyText"/>
              <w:spacing w:before="60" w:after="60"/>
              <w:ind w:left="0" w:right="6"/>
              <w:rPr>
                <w:rFonts w:cs="Arial"/>
                <w:sz w:val="20"/>
              </w:rPr>
            </w:pPr>
            <w:r w:rsidRPr="00451BD4">
              <w:rPr>
                <w:rFonts w:cs="Arial"/>
                <w:sz w:val="20"/>
              </w:rPr>
              <w:t>(Azure Public Cloud - Singapore)</w:t>
            </w:r>
          </w:p>
        </w:tc>
        <w:tc>
          <w:tcPr>
            <w:tcW w:w="5480" w:type="dxa"/>
          </w:tcPr>
          <w:p w14:paraId="1E789C82" w14:textId="77777777" w:rsidR="007B0CF6" w:rsidRPr="002F77CD" w:rsidRDefault="007B0CF6" w:rsidP="0074035A">
            <w:pPr>
              <w:pStyle w:val="BodyText"/>
              <w:spacing w:before="60" w:after="60"/>
              <w:ind w:left="360"/>
              <w:rPr>
                <w:rFonts w:cs="Arial"/>
                <w:sz w:val="20"/>
              </w:rPr>
            </w:pPr>
            <w:r w:rsidRPr="002F77CD">
              <w:rPr>
                <w:rFonts w:cs="Arial"/>
                <w:sz w:val="20"/>
              </w:rPr>
              <w:t>Web Server</w:t>
            </w:r>
          </w:p>
          <w:p w14:paraId="1418D6CF" w14:textId="77777777" w:rsidR="007B0CF6" w:rsidRPr="002F77CD" w:rsidRDefault="007B0CF6" w:rsidP="0074035A">
            <w:pPr>
              <w:pStyle w:val="BodyText"/>
              <w:spacing w:before="60" w:after="60"/>
              <w:ind w:left="360"/>
              <w:rPr>
                <w:rFonts w:cs="Arial"/>
                <w:sz w:val="20"/>
              </w:rPr>
            </w:pPr>
            <w:r w:rsidRPr="002F77CD">
              <w:rPr>
                <w:rFonts w:cs="Arial"/>
                <w:sz w:val="20"/>
              </w:rPr>
              <w:t>Name: MASG-3GATSAP1</w:t>
            </w:r>
          </w:p>
          <w:p w14:paraId="17F583CA" w14:textId="77777777" w:rsidR="007B0CF6" w:rsidRPr="002F77CD" w:rsidRDefault="007B0CF6" w:rsidP="0074035A">
            <w:pPr>
              <w:pStyle w:val="BodyText"/>
              <w:spacing w:before="60" w:after="60"/>
              <w:ind w:left="360"/>
              <w:rPr>
                <w:rFonts w:cs="Arial"/>
                <w:sz w:val="20"/>
              </w:rPr>
            </w:pPr>
            <w:r w:rsidRPr="002F77CD">
              <w:rPr>
                <w:rFonts w:cs="Arial"/>
                <w:sz w:val="20"/>
              </w:rPr>
              <w:t>IP: 10.221.12.44</w:t>
            </w:r>
          </w:p>
          <w:p w14:paraId="40CDA5E3" w14:textId="77777777" w:rsidR="007B0CF6" w:rsidRPr="002F77CD" w:rsidRDefault="007B0CF6" w:rsidP="0074035A">
            <w:pPr>
              <w:pStyle w:val="BodyText"/>
              <w:spacing w:before="60" w:after="60"/>
              <w:ind w:left="360"/>
              <w:rPr>
                <w:rFonts w:cs="Arial"/>
                <w:sz w:val="20"/>
              </w:rPr>
            </w:pPr>
            <w:r w:rsidRPr="002F77CD">
              <w:rPr>
                <w:rFonts w:cs="Arial"/>
                <w:sz w:val="20"/>
              </w:rPr>
              <w:t xml:space="preserve">Intel(R) Xeon(R) CPU E5-2673 v3 @ 2.40GHz 2.39 GHz </w:t>
            </w:r>
          </w:p>
          <w:p w14:paraId="2C61D693" w14:textId="77777777" w:rsidR="007B0CF6" w:rsidRPr="002F77CD" w:rsidRDefault="007B0CF6" w:rsidP="0074035A">
            <w:pPr>
              <w:pStyle w:val="BodyText"/>
              <w:spacing w:before="60" w:after="60"/>
              <w:ind w:left="360"/>
              <w:rPr>
                <w:rFonts w:cs="Arial"/>
                <w:sz w:val="20"/>
              </w:rPr>
            </w:pPr>
            <w:r w:rsidRPr="002F77CD">
              <w:rPr>
                <w:rFonts w:cs="Arial"/>
                <w:sz w:val="20"/>
              </w:rPr>
              <w:t>Memory – 3.5GB</w:t>
            </w:r>
          </w:p>
          <w:p w14:paraId="40718877" w14:textId="77777777" w:rsidR="007B0CF6" w:rsidRPr="002F77CD" w:rsidRDefault="007B0CF6" w:rsidP="0074035A">
            <w:pPr>
              <w:pStyle w:val="BodyText"/>
              <w:spacing w:before="60" w:after="60"/>
              <w:ind w:left="360"/>
              <w:rPr>
                <w:rFonts w:cs="Arial"/>
                <w:sz w:val="20"/>
              </w:rPr>
            </w:pPr>
            <w:r w:rsidRPr="002F77CD">
              <w:rPr>
                <w:rFonts w:cs="Arial"/>
                <w:sz w:val="20"/>
              </w:rPr>
              <w:t>Storage - C Drive - 127GB</w:t>
            </w:r>
          </w:p>
          <w:p w14:paraId="5E8D0682" w14:textId="77777777" w:rsidR="007B0CF6" w:rsidRPr="002F77CD" w:rsidRDefault="007B0CF6" w:rsidP="0074035A">
            <w:pPr>
              <w:pStyle w:val="BodyText"/>
              <w:spacing w:before="60" w:after="60"/>
              <w:ind w:left="360"/>
              <w:rPr>
                <w:rFonts w:cs="Arial"/>
                <w:sz w:val="20"/>
              </w:rPr>
            </w:pPr>
            <w:r w:rsidRPr="002F77CD">
              <w:rPr>
                <w:rFonts w:cs="Arial"/>
                <w:sz w:val="20"/>
              </w:rPr>
              <w:t>Database Server</w:t>
            </w:r>
          </w:p>
          <w:p w14:paraId="633F9BCA" w14:textId="77777777" w:rsidR="007B0CF6" w:rsidRPr="002F77CD" w:rsidRDefault="007B0CF6" w:rsidP="0074035A">
            <w:pPr>
              <w:pStyle w:val="BodyText"/>
              <w:spacing w:before="60" w:after="60"/>
              <w:ind w:left="360"/>
              <w:rPr>
                <w:rFonts w:cs="Arial"/>
                <w:sz w:val="20"/>
              </w:rPr>
            </w:pPr>
            <w:r w:rsidRPr="002F77CD">
              <w:rPr>
                <w:rFonts w:cs="Arial"/>
                <w:sz w:val="20"/>
              </w:rPr>
              <w:t>Name: MASG-3GATSDB1</w:t>
            </w:r>
          </w:p>
          <w:p w14:paraId="1A488A2C" w14:textId="77777777" w:rsidR="007B0CF6" w:rsidRPr="002F77CD" w:rsidRDefault="007B0CF6" w:rsidP="0074035A">
            <w:pPr>
              <w:pStyle w:val="BodyText"/>
              <w:spacing w:before="60" w:after="60"/>
              <w:ind w:left="360"/>
              <w:rPr>
                <w:rFonts w:cs="Arial"/>
                <w:sz w:val="20"/>
              </w:rPr>
            </w:pPr>
            <w:r w:rsidRPr="002F77CD">
              <w:rPr>
                <w:rFonts w:cs="Arial"/>
                <w:sz w:val="20"/>
              </w:rPr>
              <w:t>IP: 10.221.14.41</w:t>
            </w:r>
          </w:p>
          <w:p w14:paraId="6BE98223" w14:textId="77777777" w:rsidR="007B0CF6" w:rsidRPr="002F77CD" w:rsidRDefault="007B0CF6" w:rsidP="0074035A">
            <w:pPr>
              <w:pStyle w:val="BodyText"/>
              <w:spacing w:before="60" w:after="60"/>
              <w:ind w:left="360"/>
              <w:rPr>
                <w:rFonts w:cs="Arial"/>
                <w:sz w:val="20"/>
              </w:rPr>
            </w:pPr>
            <w:r w:rsidRPr="002F77CD">
              <w:rPr>
                <w:rFonts w:cs="Arial"/>
                <w:sz w:val="20"/>
              </w:rPr>
              <w:t xml:space="preserve">Intel(R) Xeon(R) CPU E5-2673 v3 @ 2.40GHz 2.40 GHz </w:t>
            </w:r>
          </w:p>
          <w:p w14:paraId="783275D8" w14:textId="77777777" w:rsidR="007B0CF6" w:rsidRPr="002F77CD" w:rsidRDefault="007B0CF6" w:rsidP="0074035A">
            <w:pPr>
              <w:pStyle w:val="BodyText"/>
              <w:spacing w:before="60" w:after="60"/>
              <w:ind w:left="360"/>
              <w:rPr>
                <w:rFonts w:cs="Arial"/>
                <w:sz w:val="20"/>
              </w:rPr>
            </w:pPr>
            <w:r w:rsidRPr="002F77CD">
              <w:rPr>
                <w:rFonts w:cs="Arial"/>
                <w:sz w:val="20"/>
              </w:rPr>
              <w:t>Memory – 7GB</w:t>
            </w:r>
          </w:p>
          <w:p w14:paraId="42DFC67F" w14:textId="77777777" w:rsidR="007B0CF6" w:rsidRPr="002F77CD" w:rsidRDefault="007B0CF6" w:rsidP="0074035A">
            <w:pPr>
              <w:pStyle w:val="BodyText"/>
              <w:spacing w:before="60" w:after="60"/>
              <w:ind w:left="360"/>
              <w:rPr>
                <w:rFonts w:cs="Arial"/>
                <w:sz w:val="20"/>
              </w:rPr>
            </w:pPr>
            <w:r w:rsidRPr="002F77CD">
              <w:rPr>
                <w:rFonts w:cs="Arial"/>
                <w:sz w:val="20"/>
              </w:rPr>
              <w:t>Storage :-</w:t>
            </w:r>
          </w:p>
          <w:p w14:paraId="1DCEC6B0" w14:textId="77777777" w:rsidR="007B0CF6" w:rsidRPr="002F77CD" w:rsidRDefault="007B0CF6" w:rsidP="0074035A">
            <w:pPr>
              <w:pStyle w:val="BodyText"/>
              <w:spacing w:before="60" w:after="60"/>
              <w:ind w:left="360"/>
              <w:rPr>
                <w:rFonts w:cs="Arial"/>
                <w:sz w:val="20"/>
              </w:rPr>
            </w:pPr>
            <w:r w:rsidRPr="002F77CD">
              <w:rPr>
                <w:rFonts w:cs="Arial"/>
                <w:sz w:val="20"/>
              </w:rPr>
              <w:t>C Drive - 127GB</w:t>
            </w:r>
          </w:p>
          <w:p w14:paraId="20A90B88" w14:textId="77777777" w:rsidR="007B0CF6" w:rsidRPr="002F77CD" w:rsidRDefault="007B0CF6" w:rsidP="0074035A">
            <w:pPr>
              <w:pStyle w:val="BodyText"/>
              <w:spacing w:before="60" w:after="60"/>
              <w:ind w:left="360"/>
              <w:rPr>
                <w:rFonts w:cs="Arial"/>
                <w:sz w:val="20"/>
              </w:rPr>
            </w:pPr>
            <w:r w:rsidRPr="002F77CD">
              <w:rPr>
                <w:rFonts w:cs="Arial"/>
                <w:sz w:val="20"/>
              </w:rPr>
              <w:t>D Drive - 128GB</w:t>
            </w:r>
          </w:p>
          <w:p w14:paraId="102C1FB9" w14:textId="77777777" w:rsidR="007B0CF6" w:rsidRPr="002F77CD" w:rsidRDefault="007B0CF6" w:rsidP="0074035A">
            <w:pPr>
              <w:pStyle w:val="BodyText"/>
              <w:spacing w:before="60" w:after="60"/>
              <w:ind w:left="360"/>
              <w:rPr>
                <w:rFonts w:cs="Arial"/>
                <w:sz w:val="20"/>
              </w:rPr>
            </w:pPr>
            <w:r w:rsidRPr="002F77CD">
              <w:rPr>
                <w:rFonts w:cs="Arial"/>
                <w:sz w:val="20"/>
              </w:rPr>
              <w:t>E Drive - 128GB</w:t>
            </w:r>
          </w:p>
          <w:p w14:paraId="07C9C258" w14:textId="77777777" w:rsidR="007B0CF6" w:rsidRPr="00451BD4" w:rsidRDefault="007B0CF6" w:rsidP="0074035A">
            <w:pPr>
              <w:pStyle w:val="BodyText"/>
              <w:spacing w:before="60" w:after="60"/>
              <w:ind w:left="0"/>
              <w:rPr>
                <w:rFonts w:cs="Arial"/>
                <w:color w:val="000000"/>
                <w:sz w:val="20"/>
              </w:rPr>
            </w:pPr>
          </w:p>
        </w:tc>
      </w:tr>
    </w:tbl>
    <w:p w14:paraId="1AF1AF0E" w14:textId="3345256E" w:rsidR="00EA5F65" w:rsidRPr="00451BD4" w:rsidRDefault="005D613E" w:rsidP="005D613E">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10</w:t>
      </w:r>
      <w:r w:rsidR="0074035A" w:rsidRPr="00451BD4">
        <w:rPr>
          <w:rFonts w:ascii="Arial" w:hAnsi="Arial" w:cs="Arial"/>
          <w:noProof/>
        </w:rPr>
        <w:fldChar w:fldCharType="end"/>
      </w:r>
      <w:r w:rsidRPr="00451BD4">
        <w:rPr>
          <w:rFonts w:ascii="Arial" w:hAnsi="Arial" w:cs="Arial"/>
        </w:rPr>
        <w:t>: Hardware Specifications</w:t>
      </w:r>
    </w:p>
    <w:p w14:paraId="44D56482" w14:textId="77777777" w:rsidR="00EA5F65" w:rsidRPr="00451BD4" w:rsidRDefault="00EA5F65" w:rsidP="00EA5F65">
      <w:pPr>
        <w:rPr>
          <w:rFonts w:cs="Arial"/>
        </w:rPr>
      </w:pPr>
    </w:p>
    <w:p w14:paraId="497DA073" w14:textId="77777777" w:rsidR="00EA5F65" w:rsidRPr="00451BD4" w:rsidRDefault="00EA5F65" w:rsidP="00EA5F65">
      <w:pPr>
        <w:rPr>
          <w:rFonts w:cs="Arial"/>
        </w:rPr>
      </w:pPr>
    </w:p>
    <w:p w14:paraId="738131B8" w14:textId="77777777" w:rsidR="00EA5F65" w:rsidRPr="00451BD4" w:rsidRDefault="00EA5F65" w:rsidP="00EA5F65">
      <w:pPr>
        <w:pStyle w:val="Heading2"/>
        <w:rPr>
          <w:rFonts w:ascii="Arial" w:hAnsi="Arial" w:cs="Arial"/>
          <w:b/>
          <w:color w:val="auto"/>
          <w:sz w:val="18"/>
          <w:szCs w:val="18"/>
        </w:rPr>
      </w:pPr>
      <w:bookmarkStart w:id="792" w:name="_Toc481162068"/>
      <w:bookmarkStart w:id="793" w:name="_Toc483216560"/>
      <w:r w:rsidRPr="00451BD4">
        <w:rPr>
          <w:rFonts w:ascii="Arial" w:hAnsi="Arial" w:cs="Arial"/>
          <w:b/>
          <w:color w:val="auto"/>
          <w:sz w:val="18"/>
          <w:szCs w:val="18"/>
        </w:rPr>
        <w:lastRenderedPageBreak/>
        <w:t>4.6.2</w:t>
      </w:r>
      <w:r w:rsidRPr="00451BD4">
        <w:rPr>
          <w:rFonts w:ascii="Arial" w:hAnsi="Arial" w:cs="Arial"/>
          <w:b/>
          <w:color w:val="auto"/>
          <w:sz w:val="18"/>
          <w:szCs w:val="18"/>
        </w:rPr>
        <w:tab/>
        <w:t>Software specifications</w:t>
      </w:r>
      <w:bookmarkEnd w:id="792"/>
      <w:bookmarkEnd w:id="793"/>
    </w:p>
    <w:p w14:paraId="3E5D46CC" w14:textId="77777777" w:rsidR="00EA5F65" w:rsidRPr="00451BD4" w:rsidRDefault="00EA5F65" w:rsidP="00EA5F65">
      <w:pPr>
        <w:rPr>
          <w:rFonts w:cs="Arial"/>
          <w:b/>
        </w:rPr>
      </w:pPr>
      <w:r w:rsidRPr="00451BD4">
        <w:rPr>
          <w:rFonts w:cs="Arial"/>
        </w:rPr>
        <w:tab/>
      </w:r>
      <w:r w:rsidRPr="00451BD4">
        <w:rPr>
          <w:rFonts w:cs="Arial"/>
          <w:b/>
        </w:rPr>
        <w:t>Server software</w:t>
      </w:r>
    </w:p>
    <w:tbl>
      <w:tblPr>
        <w:tblW w:w="94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51"/>
        <w:gridCol w:w="2100"/>
        <w:gridCol w:w="4830"/>
      </w:tblGrid>
      <w:tr w:rsidR="002F3762" w:rsidRPr="002F3762" w14:paraId="1091A9A0" w14:textId="77777777" w:rsidTr="002F3762">
        <w:trPr>
          <w:jc w:val="center"/>
        </w:trPr>
        <w:tc>
          <w:tcPr>
            <w:tcW w:w="2551" w:type="dxa"/>
            <w:shd w:val="clear" w:color="auto" w:fill="0070C0"/>
          </w:tcPr>
          <w:p w14:paraId="1B71C9C4" w14:textId="77777777" w:rsidR="00EA5F65" w:rsidRPr="002F3762" w:rsidRDefault="00EA5F65" w:rsidP="002F3762">
            <w:pPr>
              <w:pStyle w:val="DefaultText"/>
              <w:ind w:left="0"/>
              <w:jc w:val="center"/>
              <w:rPr>
                <w:rFonts w:cs="Arial"/>
                <w:b/>
                <w:color w:val="FFFFFF" w:themeColor="background1"/>
                <w:sz w:val="20"/>
              </w:rPr>
            </w:pPr>
            <w:r w:rsidRPr="002F3762">
              <w:rPr>
                <w:rFonts w:cs="Arial"/>
                <w:b/>
                <w:color w:val="FFFFFF" w:themeColor="background1"/>
                <w:sz w:val="20"/>
              </w:rPr>
              <w:t>Server Name</w:t>
            </w:r>
          </w:p>
        </w:tc>
        <w:tc>
          <w:tcPr>
            <w:tcW w:w="2100" w:type="dxa"/>
            <w:shd w:val="clear" w:color="auto" w:fill="0070C0"/>
          </w:tcPr>
          <w:p w14:paraId="77562CE1" w14:textId="77777777" w:rsidR="00EA5F65" w:rsidRPr="002F3762" w:rsidRDefault="00EA5F65" w:rsidP="002F3762">
            <w:pPr>
              <w:pStyle w:val="DefaultText"/>
              <w:ind w:left="0"/>
              <w:jc w:val="center"/>
              <w:rPr>
                <w:rFonts w:cs="Arial"/>
                <w:b/>
                <w:color w:val="FFFFFF" w:themeColor="background1"/>
                <w:sz w:val="20"/>
              </w:rPr>
            </w:pPr>
            <w:r w:rsidRPr="002F3762">
              <w:rPr>
                <w:rFonts w:cs="Arial"/>
                <w:b/>
                <w:color w:val="FFFFFF" w:themeColor="background1"/>
                <w:sz w:val="20"/>
              </w:rPr>
              <w:t>Environment</w:t>
            </w:r>
          </w:p>
        </w:tc>
        <w:tc>
          <w:tcPr>
            <w:tcW w:w="4830" w:type="dxa"/>
            <w:shd w:val="clear" w:color="auto" w:fill="0070C0"/>
          </w:tcPr>
          <w:p w14:paraId="4004BB49" w14:textId="77777777" w:rsidR="00EA5F65" w:rsidRPr="002F3762" w:rsidRDefault="00EA5F65" w:rsidP="002F3762">
            <w:pPr>
              <w:pStyle w:val="DefaultText"/>
              <w:jc w:val="center"/>
              <w:rPr>
                <w:rFonts w:cs="Arial"/>
                <w:b/>
                <w:color w:val="FFFFFF" w:themeColor="background1"/>
                <w:sz w:val="20"/>
              </w:rPr>
            </w:pPr>
            <w:r w:rsidRPr="002F3762">
              <w:rPr>
                <w:rFonts w:cs="Arial"/>
                <w:b/>
                <w:color w:val="FFFFFF" w:themeColor="background1"/>
                <w:sz w:val="20"/>
              </w:rPr>
              <w:t>System Software Implemented</w:t>
            </w:r>
          </w:p>
        </w:tc>
      </w:tr>
      <w:tr w:rsidR="00EA5F65" w:rsidRPr="00451BD4" w14:paraId="566F41CB" w14:textId="77777777" w:rsidTr="002F3762">
        <w:trPr>
          <w:jc w:val="center"/>
        </w:trPr>
        <w:tc>
          <w:tcPr>
            <w:tcW w:w="2551" w:type="dxa"/>
          </w:tcPr>
          <w:p w14:paraId="3F252B41" w14:textId="77777777" w:rsidR="00EA5F65" w:rsidRPr="002F77CD" w:rsidRDefault="00EA5F65" w:rsidP="00D005CD">
            <w:pPr>
              <w:pStyle w:val="DefaultText"/>
              <w:ind w:left="0" w:right="-64"/>
              <w:rPr>
                <w:rFonts w:cs="Arial"/>
                <w:sz w:val="20"/>
              </w:rPr>
            </w:pPr>
            <w:r w:rsidRPr="002F77CD">
              <w:rPr>
                <w:rFonts w:cs="Arial"/>
                <w:sz w:val="20"/>
              </w:rPr>
              <w:t>Application Server: MASG-1GATSAP</w:t>
            </w:r>
          </w:p>
        </w:tc>
        <w:tc>
          <w:tcPr>
            <w:tcW w:w="2100" w:type="dxa"/>
            <w:vMerge w:val="restart"/>
          </w:tcPr>
          <w:p w14:paraId="0FF92512" w14:textId="77777777" w:rsidR="00EA5F65" w:rsidRPr="00451BD4" w:rsidRDefault="00EA5F65" w:rsidP="00D005CD">
            <w:pPr>
              <w:pStyle w:val="DefaultText"/>
              <w:ind w:left="0" w:right="-154"/>
              <w:rPr>
                <w:rFonts w:cs="Arial"/>
                <w:sz w:val="20"/>
              </w:rPr>
            </w:pPr>
            <w:r w:rsidRPr="00451BD4">
              <w:rPr>
                <w:rFonts w:cs="Arial"/>
                <w:sz w:val="20"/>
              </w:rPr>
              <w:t>Production</w:t>
            </w:r>
          </w:p>
        </w:tc>
        <w:tc>
          <w:tcPr>
            <w:tcW w:w="4830" w:type="dxa"/>
          </w:tcPr>
          <w:p w14:paraId="640FEFD0" w14:textId="77777777" w:rsidR="00EA5F65" w:rsidRPr="00451BD4" w:rsidRDefault="00EA5F65" w:rsidP="00D005CD">
            <w:pPr>
              <w:pStyle w:val="CommentText"/>
              <w:tabs>
                <w:tab w:val="num" w:pos="1800"/>
              </w:tabs>
              <w:rPr>
                <w:rFonts w:ascii="Arial" w:hAnsi="Arial" w:cs="Arial"/>
              </w:rPr>
            </w:pPr>
          </w:p>
          <w:p w14:paraId="526FFB51"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App Server: Windows Server 2012 R2, Apache Tomcat 7, JDK 8</w:t>
            </w:r>
          </w:p>
          <w:p w14:paraId="2D093CD3" w14:textId="77777777" w:rsidR="00EA5F65" w:rsidRPr="00451BD4" w:rsidRDefault="00EA5F65" w:rsidP="00D005CD">
            <w:pPr>
              <w:shd w:val="clear" w:color="auto" w:fill="FFFFFF"/>
              <w:overflowPunct/>
              <w:autoSpaceDE/>
              <w:autoSpaceDN/>
              <w:adjustRightInd/>
              <w:spacing w:before="0"/>
              <w:ind w:left="0" w:right="0"/>
              <w:textAlignment w:val="auto"/>
              <w:rPr>
                <w:rFonts w:cs="Arial"/>
              </w:rPr>
            </w:pPr>
          </w:p>
        </w:tc>
      </w:tr>
      <w:tr w:rsidR="00EA5F65" w:rsidRPr="00451BD4" w14:paraId="32E212FE" w14:textId="77777777" w:rsidTr="002F3762">
        <w:trPr>
          <w:jc w:val="center"/>
        </w:trPr>
        <w:tc>
          <w:tcPr>
            <w:tcW w:w="2551" w:type="dxa"/>
          </w:tcPr>
          <w:p w14:paraId="053BEC1B" w14:textId="77777777" w:rsidR="00EA5F65" w:rsidRPr="002F77CD" w:rsidRDefault="00EA5F65" w:rsidP="00D005CD">
            <w:pPr>
              <w:pStyle w:val="DefaultText"/>
              <w:ind w:left="0" w:right="-64"/>
              <w:rPr>
                <w:rFonts w:cs="Arial"/>
                <w:sz w:val="20"/>
              </w:rPr>
            </w:pPr>
            <w:r w:rsidRPr="002F77CD">
              <w:rPr>
                <w:rFonts w:cs="Arial"/>
                <w:sz w:val="20"/>
              </w:rPr>
              <w:t>Database Server:</w:t>
            </w:r>
          </w:p>
          <w:p w14:paraId="66DD75BD" w14:textId="77777777" w:rsidR="00EA5F65" w:rsidRPr="002F77CD" w:rsidRDefault="00EA5F65" w:rsidP="00D005CD">
            <w:pPr>
              <w:pStyle w:val="DefaultText"/>
              <w:ind w:left="0" w:right="-64"/>
              <w:rPr>
                <w:rFonts w:cs="Arial"/>
                <w:sz w:val="20"/>
              </w:rPr>
            </w:pPr>
            <w:r w:rsidRPr="002F77CD">
              <w:rPr>
                <w:rFonts w:cs="Arial"/>
                <w:sz w:val="20"/>
              </w:rPr>
              <w:t>MASG-1GATSDB</w:t>
            </w:r>
          </w:p>
        </w:tc>
        <w:tc>
          <w:tcPr>
            <w:tcW w:w="2100" w:type="dxa"/>
            <w:vMerge/>
          </w:tcPr>
          <w:p w14:paraId="58FABAC3" w14:textId="77777777" w:rsidR="00EA5F65" w:rsidRPr="00451BD4" w:rsidRDefault="00EA5F65" w:rsidP="00D005CD">
            <w:pPr>
              <w:pStyle w:val="DefaultText"/>
              <w:ind w:left="0" w:right="-154"/>
              <w:rPr>
                <w:rFonts w:cs="Arial"/>
                <w:sz w:val="20"/>
              </w:rPr>
            </w:pPr>
          </w:p>
        </w:tc>
        <w:tc>
          <w:tcPr>
            <w:tcW w:w="4830" w:type="dxa"/>
          </w:tcPr>
          <w:p w14:paraId="25DBA248"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DB Server : Microsoft SQL Server 2014</w:t>
            </w:r>
          </w:p>
          <w:p w14:paraId="75ED7D05" w14:textId="77777777" w:rsidR="00EA5F65" w:rsidRPr="00451BD4" w:rsidRDefault="00EA5F65" w:rsidP="00D005CD">
            <w:pPr>
              <w:pStyle w:val="CommentText"/>
              <w:tabs>
                <w:tab w:val="num" w:pos="1800"/>
              </w:tabs>
              <w:rPr>
                <w:rFonts w:ascii="Arial" w:hAnsi="Arial" w:cs="Arial"/>
              </w:rPr>
            </w:pPr>
          </w:p>
        </w:tc>
      </w:tr>
      <w:tr w:rsidR="00EA5F65" w:rsidRPr="00451BD4" w14:paraId="1F67AF3B" w14:textId="77777777" w:rsidTr="002F3762">
        <w:trPr>
          <w:jc w:val="center"/>
        </w:trPr>
        <w:tc>
          <w:tcPr>
            <w:tcW w:w="2551" w:type="dxa"/>
          </w:tcPr>
          <w:p w14:paraId="25FF5C96" w14:textId="77777777" w:rsidR="00EA5F65" w:rsidRPr="002F77CD" w:rsidRDefault="00EA5F65" w:rsidP="00D005CD">
            <w:pPr>
              <w:pStyle w:val="DefaultText"/>
              <w:ind w:left="0" w:right="-64"/>
              <w:rPr>
                <w:rFonts w:cs="Arial"/>
                <w:sz w:val="20"/>
              </w:rPr>
            </w:pPr>
            <w:r w:rsidRPr="002F77CD">
              <w:rPr>
                <w:rFonts w:cs="Arial"/>
                <w:sz w:val="20"/>
              </w:rPr>
              <w:t>Application Server:</w:t>
            </w:r>
          </w:p>
          <w:p w14:paraId="508FB6D1" w14:textId="77777777" w:rsidR="00EA5F65" w:rsidRPr="002F77CD" w:rsidRDefault="00EA5F65" w:rsidP="00D005CD">
            <w:pPr>
              <w:pStyle w:val="DefaultText"/>
              <w:ind w:left="0" w:right="-64"/>
              <w:rPr>
                <w:rFonts w:cs="Arial"/>
                <w:sz w:val="20"/>
              </w:rPr>
            </w:pPr>
            <w:r w:rsidRPr="002F77CD">
              <w:rPr>
                <w:rFonts w:cs="Arial"/>
                <w:sz w:val="20"/>
              </w:rPr>
              <w:t>MAHK-2GATSAP</w:t>
            </w:r>
          </w:p>
        </w:tc>
        <w:tc>
          <w:tcPr>
            <w:tcW w:w="2100" w:type="dxa"/>
            <w:vMerge w:val="restart"/>
          </w:tcPr>
          <w:p w14:paraId="34653EFA" w14:textId="77777777" w:rsidR="00EA5F65" w:rsidRPr="00451BD4" w:rsidRDefault="00EA5F65" w:rsidP="00D005CD">
            <w:pPr>
              <w:pStyle w:val="DefaultText"/>
              <w:ind w:left="0" w:right="-154"/>
              <w:rPr>
                <w:rFonts w:cs="Arial"/>
                <w:sz w:val="20"/>
              </w:rPr>
            </w:pPr>
            <w:r w:rsidRPr="00451BD4">
              <w:rPr>
                <w:rFonts w:cs="Arial"/>
                <w:sz w:val="20"/>
              </w:rPr>
              <w:t>Disaster Recovery</w:t>
            </w:r>
          </w:p>
        </w:tc>
        <w:tc>
          <w:tcPr>
            <w:tcW w:w="4830" w:type="dxa"/>
          </w:tcPr>
          <w:p w14:paraId="2B2DC880"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App Server: Windows Server 2012 R2, Apache Tomcat 7, JDK 8</w:t>
            </w:r>
          </w:p>
          <w:p w14:paraId="16719B83" w14:textId="77777777" w:rsidR="00EA5F65" w:rsidRPr="00451BD4" w:rsidRDefault="00EA5F65" w:rsidP="00D005CD">
            <w:pPr>
              <w:shd w:val="clear" w:color="auto" w:fill="FFFFFF"/>
              <w:overflowPunct/>
              <w:autoSpaceDE/>
              <w:autoSpaceDN/>
              <w:adjustRightInd/>
              <w:spacing w:before="0"/>
              <w:ind w:left="0" w:right="0"/>
              <w:textAlignment w:val="auto"/>
              <w:rPr>
                <w:rFonts w:cs="Arial"/>
              </w:rPr>
            </w:pPr>
          </w:p>
        </w:tc>
      </w:tr>
      <w:tr w:rsidR="00EA5F65" w:rsidRPr="00451BD4" w14:paraId="4C6F1ECF" w14:textId="77777777" w:rsidTr="002F3762">
        <w:trPr>
          <w:jc w:val="center"/>
        </w:trPr>
        <w:tc>
          <w:tcPr>
            <w:tcW w:w="2551" w:type="dxa"/>
          </w:tcPr>
          <w:p w14:paraId="67BA3E93" w14:textId="77777777" w:rsidR="00EA5F65" w:rsidRPr="002F77CD" w:rsidRDefault="00EA5F65" w:rsidP="00D005CD">
            <w:pPr>
              <w:pStyle w:val="DefaultText"/>
              <w:ind w:left="0" w:right="-64"/>
              <w:rPr>
                <w:rFonts w:cs="Arial"/>
                <w:sz w:val="20"/>
              </w:rPr>
            </w:pPr>
            <w:r w:rsidRPr="002F77CD">
              <w:rPr>
                <w:rFonts w:cs="Arial"/>
                <w:sz w:val="20"/>
              </w:rPr>
              <w:t>Database Server:</w:t>
            </w:r>
          </w:p>
          <w:p w14:paraId="6EFF8CEE" w14:textId="77777777" w:rsidR="00EA5F65" w:rsidRPr="002F77CD" w:rsidRDefault="00EA5F65" w:rsidP="00D005CD">
            <w:pPr>
              <w:pStyle w:val="DefaultText"/>
              <w:ind w:left="0" w:right="-64"/>
              <w:rPr>
                <w:rFonts w:cs="Arial"/>
                <w:sz w:val="20"/>
              </w:rPr>
            </w:pPr>
            <w:r w:rsidRPr="002F77CD">
              <w:rPr>
                <w:rFonts w:cs="Arial"/>
                <w:sz w:val="20"/>
              </w:rPr>
              <w:t>MAHK-2GATSDB</w:t>
            </w:r>
          </w:p>
        </w:tc>
        <w:tc>
          <w:tcPr>
            <w:tcW w:w="2100" w:type="dxa"/>
            <w:vMerge/>
          </w:tcPr>
          <w:p w14:paraId="5CCE6625" w14:textId="77777777" w:rsidR="00EA5F65" w:rsidRPr="00451BD4" w:rsidRDefault="00EA5F65" w:rsidP="00D005CD">
            <w:pPr>
              <w:pStyle w:val="DefaultText"/>
              <w:ind w:left="0" w:right="-154"/>
              <w:rPr>
                <w:rFonts w:cs="Arial"/>
                <w:sz w:val="20"/>
              </w:rPr>
            </w:pPr>
          </w:p>
        </w:tc>
        <w:tc>
          <w:tcPr>
            <w:tcW w:w="4830" w:type="dxa"/>
          </w:tcPr>
          <w:p w14:paraId="753171A1"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DB Server : Microsoft SQL Server 2014</w:t>
            </w:r>
          </w:p>
          <w:p w14:paraId="04E125AD"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p>
        </w:tc>
      </w:tr>
      <w:tr w:rsidR="00EA5F65" w:rsidRPr="00451BD4" w14:paraId="0F75454E" w14:textId="77777777" w:rsidTr="002F3762">
        <w:trPr>
          <w:jc w:val="center"/>
        </w:trPr>
        <w:tc>
          <w:tcPr>
            <w:tcW w:w="2551" w:type="dxa"/>
          </w:tcPr>
          <w:p w14:paraId="5DFDD78B" w14:textId="77777777" w:rsidR="00EA5F65" w:rsidRPr="002F77CD" w:rsidRDefault="00EA5F65" w:rsidP="00D005CD">
            <w:pPr>
              <w:pStyle w:val="DefaultText"/>
              <w:ind w:left="0" w:right="-64"/>
              <w:rPr>
                <w:rFonts w:cs="Arial"/>
                <w:sz w:val="20"/>
              </w:rPr>
            </w:pPr>
            <w:r w:rsidRPr="002F77CD">
              <w:rPr>
                <w:rFonts w:cs="Arial"/>
                <w:sz w:val="20"/>
              </w:rPr>
              <w:t>Application Server:</w:t>
            </w:r>
          </w:p>
          <w:p w14:paraId="6E42E25C" w14:textId="77777777" w:rsidR="00EA5F65" w:rsidRPr="002F77CD" w:rsidRDefault="00EA5F65" w:rsidP="00D005CD">
            <w:pPr>
              <w:pStyle w:val="DefaultText"/>
              <w:ind w:left="0" w:right="-64"/>
              <w:rPr>
                <w:rFonts w:cs="Arial"/>
                <w:sz w:val="20"/>
              </w:rPr>
            </w:pPr>
            <w:r w:rsidRPr="002F77CD">
              <w:rPr>
                <w:rFonts w:cs="Arial"/>
                <w:sz w:val="20"/>
              </w:rPr>
              <w:t>MASG-3GATSAP1</w:t>
            </w:r>
          </w:p>
        </w:tc>
        <w:tc>
          <w:tcPr>
            <w:tcW w:w="2100" w:type="dxa"/>
            <w:vMerge w:val="restart"/>
          </w:tcPr>
          <w:p w14:paraId="16F2CEB9" w14:textId="77777777" w:rsidR="00EA5F65" w:rsidRPr="00451BD4" w:rsidRDefault="00EA5F65" w:rsidP="00D005CD">
            <w:pPr>
              <w:pStyle w:val="DefaultText"/>
              <w:ind w:left="0"/>
              <w:rPr>
                <w:rFonts w:cs="Arial"/>
                <w:sz w:val="20"/>
              </w:rPr>
            </w:pPr>
            <w:r w:rsidRPr="00451BD4">
              <w:rPr>
                <w:rFonts w:cs="Arial"/>
                <w:sz w:val="20"/>
              </w:rPr>
              <w:t>Test</w:t>
            </w:r>
          </w:p>
        </w:tc>
        <w:tc>
          <w:tcPr>
            <w:tcW w:w="4830" w:type="dxa"/>
          </w:tcPr>
          <w:p w14:paraId="7BF146E0"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App Server: Windows Server 2012 R2, Apache Tomcat 7, JDK 8</w:t>
            </w:r>
          </w:p>
          <w:p w14:paraId="7238FE00" w14:textId="77777777" w:rsidR="00EA5F65" w:rsidRPr="00451BD4" w:rsidRDefault="00EA5F65" w:rsidP="00D005CD">
            <w:pPr>
              <w:shd w:val="clear" w:color="auto" w:fill="FFFFFF"/>
              <w:overflowPunct/>
              <w:autoSpaceDE/>
              <w:autoSpaceDN/>
              <w:adjustRightInd/>
              <w:spacing w:before="0"/>
              <w:ind w:left="0" w:right="0"/>
              <w:textAlignment w:val="auto"/>
              <w:rPr>
                <w:rFonts w:cs="Arial"/>
              </w:rPr>
            </w:pPr>
          </w:p>
        </w:tc>
      </w:tr>
      <w:tr w:rsidR="00EA5F65" w:rsidRPr="00451BD4" w14:paraId="63C26460" w14:textId="77777777" w:rsidTr="002F3762">
        <w:trPr>
          <w:jc w:val="center"/>
        </w:trPr>
        <w:tc>
          <w:tcPr>
            <w:tcW w:w="2551" w:type="dxa"/>
          </w:tcPr>
          <w:p w14:paraId="20F08C31" w14:textId="77777777" w:rsidR="00EA5F65" w:rsidRPr="002F77CD" w:rsidRDefault="00EA5F65" w:rsidP="00D005CD">
            <w:pPr>
              <w:pStyle w:val="DefaultText"/>
              <w:ind w:left="0" w:right="-64"/>
              <w:rPr>
                <w:rFonts w:cs="Arial"/>
                <w:sz w:val="20"/>
              </w:rPr>
            </w:pPr>
            <w:r w:rsidRPr="002F77CD">
              <w:rPr>
                <w:rFonts w:cs="Arial"/>
                <w:sz w:val="20"/>
              </w:rPr>
              <w:t>Database Server:</w:t>
            </w:r>
          </w:p>
          <w:p w14:paraId="473EF8E2" w14:textId="77777777" w:rsidR="00EA5F65" w:rsidRPr="002F77CD" w:rsidRDefault="00EA5F65" w:rsidP="00D005CD">
            <w:pPr>
              <w:pStyle w:val="DefaultText"/>
              <w:ind w:left="0" w:right="-64"/>
              <w:rPr>
                <w:rFonts w:cs="Arial"/>
                <w:sz w:val="20"/>
              </w:rPr>
            </w:pPr>
            <w:r w:rsidRPr="002F77CD">
              <w:rPr>
                <w:rFonts w:cs="Arial"/>
                <w:sz w:val="20"/>
              </w:rPr>
              <w:t>MASG-3GATSDB1</w:t>
            </w:r>
          </w:p>
        </w:tc>
        <w:tc>
          <w:tcPr>
            <w:tcW w:w="2100" w:type="dxa"/>
            <w:vMerge/>
          </w:tcPr>
          <w:p w14:paraId="55DEE212" w14:textId="77777777" w:rsidR="00EA5F65" w:rsidRPr="00451BD4" w:rsidRDefault="00EA5F65" w:rsidP="00D005CD">
            <w:pPr>
              <w:pStyle w:val="DefaultText"/>
              <w:ind w:left="0"/>
              <w:rPr>
                <w:rFonts w:cs="Arial"/>
                <w:sz w:val="20"/>
              </w:rPr>
            </w:pPr>
          </w:p>
        </w:tc>
        <w:tc>
          <w:tcPr>
            <w:tcW w:w="4830" w:type="dxa"/>
          </w:tcPr>
          <w:p w14:paraId="6293C2ED" w14:textId="77777777" w:rsidR="00EA5F65" w:rsidRPr="002F77CD" w:rsidRDefault="00EA5F65" w:rsidP="00D005CD">
            <w:pPr>
              <w:shd w:val="clear" w:color="auto" w:fill="FFFFFF"/>
              <w:overflowPunct/>
              <w:autoSpaceDE/>
              <w:autoSpaceDN/>
              <w:adjustRightInd/>
              <w:spacing w:before="0"/>
              <w:ind w:left="0" w:right="0"/>
              <w:textAlignment w:val="auto"/>
              <w:rPr>
                <w:rFonts w:cs="Arial"/>
              </w:rPr>
            </w:pPr>
            <w:r w:rsidRPr="002F77CD">
              <w:rPr>
                <w:rFonts w:cs="Arial"/>
              </w:rPr>
              <w:t>DB Server : Microsoft SQL Server 2014</w:t>
            </w:r>
          </w:p>
          <w:p w14:paraId="59A9D7A3" w14:textId="77777777" w:rsidR="00EA5F65" w:rsidRPr="002F77CD" w:rsidRDefault="00EA5F65" w:rsidP="007B0CF6">
            <w:pPr>
              <w:keepNext/>
              <w:shd w:val="clear" w:color="auto" w:fill="FFFFFF"/>
              <w:overflowPunct/>
              <w:autoSpaceDE/>
              <w:autoSpaceDN/>
              <w:adjustRightInd/>
              <w:spacing w:before="0"/>
              <w:ind w:left="0" w:right="0"/>
              <w:textAlignment w:val="auto"/>
              <w:rPr>
                <w:rFonts w:cs="Arial"/>
              </w:rPr>
            </w:pPr>
          </w:p>
        </w:tc>
      </w:tr>
    </w:tbl>
    <w:p w14:paraId="3391A0C0" w14:textId="4A85CC0E" w:rsidR="007B0CF6" w:rsidRPr="00451BD4" w:rsidRDefault="007B0CF6" w:rsidP="007B0CF6">
      <w:pPr>
        <w:pStyle w:val="Caption"/>
        <w:rPr>
          <w:rFonts w:ascii="Arial" w:hAnsi="Arial" w:cs="Arial"/>
          <w:b/>
          <w:sz w:val="18"/>
          <w:szCs w:val="18"/>
        </w:rPr>
      </w:pPr>
      <w:bookmarkStart w:id="794" w:name="_Toc481162069"/>
      <w:bookmarkStart w:id="795" w:name="_Toc483216561"/>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11</w:t>
      </w:r>
      <w:r w:rsidR="0074035A" w:rsidRPr="00451BD4">
        <w:rPr>
          <w:rFonts w:ascii="Arial" w:hAnsi="Arial" w:cs="Arial"/>
          <w:noProof/>
        </w:rPr>
        <w:fldChar w:fldCharType="end"/>
      </w:r>
      <w:r w:rsidRPr="00451BD4">
        <w:rPr>
          <w:rFonts w:ascii="Arial" w:hAnsi="Arial" w:cs="Arial"/>
        </w:rPr>
        <w:t>: Server software</w:t>
      </w:r>
    </w:p>
    <w:p w14:paraId="74D0B279" w14:textId="77777777" w:rsidR="00EA5F65" w:rsidRPr="00451BD4" w:rsidRDefault="00EA5F65" w:rsidP="00EA5F65">
      <w:pPr>
        <w:pStyle w:val="Heading2"/>
        <w:rPr>
          <w:rFonts w:ascii="Arial" w:hAnsi="Arial" w:cs="Arial"/>
          <w:b/>
          <w:color w:val="auto"/>
          <w:sz w:val="18"/>
          <w:szCs w:val="18"/>
        </w:rPr>
      </w:pPr>
      <w:r w:rsidRPr="00451BD4">
        <w:rPr>
          <w:rFonts w:ascii="Arial" w:hAnsi="Arial" w:cs="Arial"/>
          <w:b/>
          <w:color w:val="auto"/>
          <w:sz w:val="18"/>
          <w:szCs w:val="18"/>
        </w:rPr>
        <w:t>4.6.3</w:t>
      </w:r>
      <w:r w:rsidRPr="00451BD4">
        <w:rPr>
          <w:rFonts w:ascii="Arial" w:hAnsi="Arial" w:cs="Arial"/>
          <w:b/>
          <w:color w:val="auto"/>
          <w:sz w:val="18"/>
          <w:szCs w:val="18"/>
        </w:rPr>
        <w:tab/>
        <w:t>Communication / Network Specification</w:t>
      </w:r>
      <w:bookmarkEnd w:id="794"/>
      <w:bookmarkEnd w:id="795"/>
    </w:p>
    <w:p w14:paraId="055BCC2A" w14:textId="77777777" w:rsidR="00EA5F65" w:rsidRPr="00451BD4" w:rsidRDefault="00EA5F65" w:rsidP="00EA5F65">
      <w:pPr>
        <w:pStyle w:val="Heading2"/>
        <w:rPr>
          <w:rFonts w:ascii="Arial" w:hAnsi="Arial" w:cs="Arial"/>
        </w:rPr>
      </w:pPr>
    </w:p>
    <w:tbl>
      <w:tblPr>
        <w:tblW w:w="0" w:type="auto"/>
        <w:jc w:val="center"/>
        <w:tblLayout w:type="fixed"/>
        <w:tblLook w:val="04A0" w:firstRow="1" w:lastRow="0" w:firstColumn="1" w:lastColumn="0" w:noHBand="0" w:noVBand="1"/>
        <w:tblPrChange w:id="796" w:author="Krishnakant Bairagi" w:date="2020-07-23T13:44:00Z">
          <w:tblPr>
            <w:tblW w:w="0" w:type="auto"/>
            <w:jc w:val="center"/>
            <w:tblLayout w:type="fixed"/>
            <w:tblLook w:val="04A0" w:firstRow="1" w:lastRow="0" w:firstColumn="1" w:lastColumn="0" w:noHBand="0" w:noVBand="1"/>
          </w:tblPr>
        </w:tblPrChange>
      </w:tblPr>
      <w:tblGrid>
        <w:gridCol w:w="1248"/>
        <w:gridCol w:w="2240"/>
        <w:gridCol w:w="5366"/>
        <w:tblGridChange w:id="797">
          <w:tblGrid>
            <w:gridCol w:w="1198"/>
            <w:gridCol w:w="2150"/>
            <w:gridCol w:w="5150"/>
          </w:tblGrid>
        </w:tblGridChange>
      </w:tblGrid>
      <w:tr w:rsidR="002F3762" w:rsidRPr="002F3762" w14:paraId="6456CB72" w14:textId="77777777" w:rsidTr="00347201">
        <w:trPr>
          <w:trHeight w:val="422"/>
          <w:jc w:val="center"/>
          <w:trPrChange w:id="798" w:author="Krishnakant Bairagi" w:date="2020-07-23T13:44:00Z">
            <w:trPr>
              <w:jc w:val="center"/>
            </w:trPr>
          </w:trPrChange>
        </w:trPr>
        <w:tc>
          <w:tcPr>
            <w:tcW w:w="1248" w:type="dxa"/>
            <w:tcBorders>
              <w:top w:val="single" w:sz="4" w:space="0" w:color="000000"/>
              <w:left w:val="single" w:sz="4" w:space="0" w:color="000000"/>
              <w:bottom w:val="single" w:sz="4" w:space="0" w:color="000000"/>
              <w:right w:val="nil"/>
            </w:tcBorders>
            <w:shd w:val="clear" w:color="auto" w:fill="0070C0"/>
            <w:tcPrChange w:id="799" w:author="Krishnakant Bairagi" w:date="2020-07-23T13:44:00Z">
              <w:tcPr>
                <w:tcW w:w="1198" w:type="dxa"/>
                <w:tcBorders>
                  <w:top w:val="single" w:sz="4" w:space="0" w:color="000000"/>
                  <w:left w:val="single" w:sz="4" w:space="0" w:color="000000"/>
                  <w:bottom w:val="single" w:sz="4" w:space="0" w:color="000000"/>
                  <w:right w:val="nil"/>
                </w:tcBorders>
                <w:shd w:val="clear" w:color="auto" w:fill="0070C0"/>
              </w:tcPr>
            </w:tcPrChange>
          </w:tcPr>
          <w:p w14:paraId="2DB412A5" w14:textId="6293C08E" w:rsidR="00EA5F65" w:rsidRPr="002F3762" w:rsidRDefault="002F3762" w:rsidP="002F3762">
            <w:pPr>
              <w:pStyle w:val="BodyText"/>
              <w:snapToGrid w:val="0"/>
              <w:spacing w:before="60" w:after="60"/>
              <w:ind w:left="0"/>
              <w:jc w:val="center"/>
              <w:rPr>
                <w:rFonts w:cs="Arial"/>
                <w:b/>
                <w:iCs/>
                <w:color w:val="FFFFFF" w:themeColor="background1"/>
                <w:sz w:val="20"/>
              </w:rPr>
            </w:pPr>
            <w:r w:rsidRPr="002F3762">
              <w:rPr>
                <w:rFonts w:cs="Arial"/>
                <w:b/>
                <w:iCs/>
                <w:color w:val="FFFFFF" w:themeColor="background1"/>
                <w:sz w:val="20"/>
              </w:rPr>
              <w:t>No</w:t>
            </w:r>
          </w:p>
        </w:tc>
        <w:tc>
          <w:tcPr>
            <w:tcW w:w="2240" w:type="dxa"/>
            <w:tcBorders>
              <w:top w:val="single" w:sz="4" w:space="0" w:color="000000"/>
              <w:left w:val="single" w:sz="4" w:space="0" w:color="000000"/>
              <w:bottom w:val="single" w:sz="4" w:space="0" w:color="000000"/>
              <w:right w:val="nil"/>
            </w:tcBorders>
            <w:shd w:val="clear" w:color="auto" w:fill="0070C0"/>
            <w:hideMark/>
            <w:tcPrChange w:id="800" w:author="Krishnakant Bairagi" w:date="2020-07-23T13:44:00Z">
              <w:tcPr>
                <w:tcW w:w="2150" w:type="dxa"/>
                <w:tcBorders>
                  <w:top w:val="single" w:sz="4" w:space="0" w:color="000000"/>
                  <w:left w:val="single" w:sz="4" w:space="0" w:color="000000"/>
                  <w:bottom w:val="single" w:sz="4" w:space="0" w:color="000000"/>
                  <w:right w:val="nil"/>
                </w:tcBorders>
                <w:shd w:val="clear" w:color="auto" w:fill="0070C0"/>
                <w:hideMark/>
              </w:tcPr>
            </w:tcPrChange>
          </w:tcPr>
          <w:p w14:paraId="703BFDEF" w14:textId="77777777" w:rsidR="00EA5F65" w:rsidRPr="002F3762" w:rsidRDefault="00EA5F65" w:rsidP="002F3762">
            <w:pPr>
              <w:pStyle w:val="BodyText"/>
              <w:snapToGrid w:val="0"/>
              <w:spacing w:before="60" w:after="60"/>
              <w:ind w:left="0"/>
              <w:jc w:val="center"/>
              <w:rPr>
                <w:rFonts w:cs="Arial"/>
                <w:b/>
                <w:bCs/>
                <w:iCs/>
                <w:color w:val="FFFFFF" w:themeColor="background1"/>
                <w:sz w:val="20"/>
              </w:rPr>
            </w:pPr>
            <w:r w:rsidRPr="002F3762">
              <w:rPr>
                <w:rFonts w:cs="Arial"/>
                <w:b/>
                <w:bCs/>
                <w:iCs/>
                <w:color w:val="FFFFFF" w:themeColor="background1"/>
                <w:sz w:val="20"/>
              </w:rPr>
              <w:t>Category</w:t>
            </w:r>
          </w:p>
        </w:tc>
        <w:tc>
          <w:tcPr>
            <w:tcW w:w="5366" w:type="dxa"/>
            <w:tcBorders>
              <w:top w:val="single" w:sz="4" w:space="0" w:color="000000"/>
              <w:left w:val="single" w:sz="4" w:space="0" w:color="000000"/>
              <w:bottom w:val="single" w:sz="4" w:space="0" w:color="000000"/>
              <w:right w:val="single" w:sz="4" w:space="0" w:color="000000"/>
            </w:tcBorders>
            <w:shd w:val="clear" w:color="auto" w:fill="0070C0"/>
            <w:hideMark/>
            <w:tcPrChange w:id="801" w:author="Krishnakant Bairagi" w:date="2020-07-23T13:44:00Z">
              <w:tcPr>
                <w:tcW w:w="5150" w:type="dxa"/>
                <w:tcBorders>
                  <w:top w:val="single" w:sz="4" w:space="0" w:color="000000"/>
                  <w:left w:val="single" w:sz="4" w:space="0" w:color="000000"/>
                  <w:bottom w:val="single" w:sz="4" w:space="0" w:color="000000"/>
                  <w:right w:val="single" w:sz="4" w:space="0" w:color="000000"/>
                </w:tcBorders>
                <w:shd w:val="clear" w:color="auto" w:fill="0070C0"/>
                <w:hideMark/>
              </w:tcPr>
            </w:tcPrChange>
          </w:tcPr>
          <w:p w14:paraId="4889AA4B" w14:textId="77777777" w:rsidR="00EA5F65" w:rsidRPr="002F3762" w:rsidRDefault="00EA5F65" w:rsidP="002F3762">
            <w:pPr>
              <w:pStyle w:val="BodyText"/>
              <w:snapToGrid w:val="0"/>
              <w:spacing w:before="60" w:after="60"/>
              <w:ind w:left="0"/>
              <w:jc w:val="center"/>
              <w:rPr>
                <w:rFonts w:cs="Arial"/>
                <w:b/>
                <w:bCs/>
                <w:iCs/>
                <w:color w:val="FFFFFF" w:themeColor="background1"/>
                <w:sz w:val="20"/>
              </w:rPr>
            </w:pPr>
            <w:r w:rsidRPr="002F3762">
              <w:rPr>
                <w:rFonts w:cs="Arial"/>
                <w:b/>
                <w:bCs/>
                <w:iCs/>
                <w:color w:val="FFFFFF" w:themeColor="background1"/>
                <w:sz w:val="20"/>
              </w:rPr>
              <w:t>Configuration</w:t>
            </w:r>
          </w:p>
        </w:tc>
      </w:tr>
      <w:tr w:rsidR="00EA5F65" w:rsidRPr="00451BD4" w14:paraId="21B5EF4B" w14:textId="77777777" w:rsidTr="00347201">
        <w:trPr>
          <w:trHeight w:val="567"/>
          <w:jc w:val="center"/>
          <w:trPrChange w:id="802" w:author="Krishnakant Bairagi" w:date="2020-07-23T13:44:00Z">
            <w:trPr>
              <w:jc w:val="center"/>
            </w:trPr>
          </w:trPrChange>
        </w:trPr>
        <w:tc>
          <w:tcPr>
            <w:tcW w:w="1248" w:type="dxa"/>
            <w:tcBorders>
              <w:top w:val="single" w:sz="4" w:space="0" w:color="000000"/>
              <w:left w:val="single" w:sz="4" w:space="0" w:color="000000"/>
              <w:bottom w:val="single" w:sz="4" w:space="0" w:color="000000"/>
              <w:right w:val="nil"/>
            </w:tcBorders>
            <w:tcPrChange w:id="803" w:author="Krishnakant Bairagi" w:date="2020-07-23T13:44:00Z">
              <w:tcPr>
                <w:tcW w:w="1198" w:type="dxa"/>
                <w:tcBorders>
                  <w:top w:val="single" w:sz="4" w:space="0" w:color="000000"/>
                  <w:left w:val="single" w:sz="4" w:space="0" w:color="000000"/>
                  <w:bottom w:val="single" w:sz="4" w:space="0" w:color="000000"/>
                  <w:right w:val="nil"/>
                </w:tcBorders>
              </w:tcPr>
            </w:tcPrChange>
          </w:tcPr>
          <w:p w14:paraId="70C7CA33" w14:textId="77777777" w:rsidR="00EA5F65" w:rsidRPr="00451BD4" w:rsidRDefault="00EA5F65" w:rsidP="00D005CD">
            <w:pPr>
              <w:pStyle w:val="BodyText"/>
              <w:tabs>
                <w:tab w:val="left" w:pos="450"/>
              </w:tabs>
              <w:suppressAutoHyphens/>
              <w:overflowPunct/>
              <w:autoSpaceDE/>
              <w:adjustRightInd/>
              <w:snapToGrid w:val="0"/>
              <w:spacing w:before="60" w:after="60"/>
              <w:ind w:left="360" w:right="0"/>
              <w:jc w:val="both"/>
              <w:textAlignment w:val="auto"/>
              <w:rPr>
                <w:rFonts w:cs="Arial"/>
                <w:b/>
                <w:iCs/>
                <w:sz w:val="18"/>
                <w:szCs w:val="18"/>
              </w:rPr>
            </w:pPr>
            <w:r w:rsidRPr="00451BD4">
              <w:rPr>
                <w:rFonts w:cs="Arial"/>
                <w:b/>
                <w:iCs/>
                <w:sz w:val="18"/>
                <w:szCs w:val="18"/>
              </w:rPr>
              <w:t>1</w:t>
            </w:r>
          </w:p>
        </w:tc>
        <w:tc>
          <w:tcPr>
            <w:tcW w:w="2240" w:type="dxa"/>
            <w:tcBorders>
              <w:top w:val="single" w:sz="4" w:space="0" w:color="000000"/>
              <w:left w:val="single" w:sz="4" w:space="0" w:color="000000"/>
              <w:bottom w:val="single" w:sz="4" w:space="0" w:color="000000"/>
              <w:right w:val="nil"/>
            </w:tcBorders>
            <w:hideMark/>
            <w:tcPrChange w:id="804" w:author="Krishnakant Bairagi" w:date="2020-07-23T13:44:00Z">
              <w:tcPr>
                <w:tcW w:w="2150" w:type="dxa"/>
                <w:tcBorders>
                  <w:top w:val="single" w:sz="4" w:space="0" w:color="000000"/>
                  <w:left w:val="single" w:sz="4" w:space="0" w:color="000000"/>
                  <w:bottom w:val="single" w:sz="4" w:space="0" w:color="000000"/>
                  <w:right w:val="nil"/>
                </w:tcBorders>
                <w:hideMark/>
              </w:tcPr>
            </w:tcPrChange>
          </w:tcPr>
          <w:p w14:paraId="3BA4F50C" w14:textId="77777777" w:rsidR="00EA5F65" w:rsidRPr="00451BD4" w:rsidRDefault="00EA5F65" w:rsidP="00D005CD">
            <w:pPr>
              <w:pStyle w:val="BodyText"/>
              <w:snapToGrid w:val="0"/>
              <w:spacing w:before="60" w:after="60"/>
              <w:ind w:left="0"/>
              <w:rPr>
                <w:rFonts w:cs="Arial"/>
                <w:b/>
                <w:iCs/>
                <w:sz w:val="18"/>
                <w:szCs w:val="18"/>
              </w:rPr>
            </w:pPr>
            <w:r w:rsidRPr="00451BD4">
              <w:rPr>
                <w:rFonts w:cs="Arial"/>
                <w:b/>
                <w:iCs/>
                <w:sz w:val="18"/>
                <w:szCs w:val="18"/>
              </w:rPr>
              <w:t>Protocol</w:t>
            </w:r>
          </w:p>
        </w:tc>
        <w:tc>
          <w:tcPr>
            <w:tcW w:w="5366" w:type="dxa"/>
            <w:tcBorders>
              <w:top w:val="single" w:sz="4" w:space="0" w:color="000000"/>
              <w:left w:val="single" w:sz="4" w:space="0" w:color="000000"/>
              <w:bottom w:val="single" w:sz="4" w:space="0" w:color="000000"/>
              <w:right w:val="single" w:sz="4" w:space="0" w:color="000000"/>
            </w:tcBorders>
            <w:hideMark/>
            <w:tcPrChange w:id="805" w:author="Krishnakant Bairagi" w:date="2020-07-23T13:44:00Z">
              <w:tcPr>
                <w:tcW w:w="5150" w:type="dxa"/>
                <w:tcBorders>
                  <w:top w:val="single" w:sz="4" w:space="0" w:color="000000"/>
                  <w:left w:val="single" w:sz="4" w:space="0" w:color="000000"/>
                  <w:bottom w:val="single" w:sz="4" w:space="0" w:color="000000"/>
                  <w:right w:val="single" w:sz="4" w:space="0" w:color="000000"/>
                </w:tcBorders>
                <w:hideMark/>
              </w:tcPr>
            </w:tcPrChange>
          </w:tcPr>
          <w:p w14:paraId="4259A434" w14:textId="77777777" w:rsidR="00EA5F65" w:rsidRPr="00451BD4" w:rsidRDefault="00EA5F65" w:rsidP="00D005CD">
            <w:pPr>
              <w:pStyle w:val="BodyText"/>
              <w:snapToGrid w:val="0"/>
              <w:spacing w:before="60"/>
              <w:ind w:left="0"/>
              <w:rPr>
                <w:rFonts w:cs="Arial"/>
                <w:b/>
                <w:iCs/>
                <w:sz w:val="18"/>
                <w:szCs w:val="18"/>
              </w:rPr>
            </w:pPr>
            <w:r w:rsidRPr="00451BD4">
              <w:rPr>
                <w:rFonts w:cs="Arial"/>
                <w:b/>
                <w:iCs/>
                <w:sz w:val="18"/>
                <w:szCs w:val="18"/>
              </w:rPr>
              <w:t>Server: TCPIP</w:t>
            </w:r>
          </w:p>
          <w:p w14:paraId="03FD2660" w14:textId="77777777" w:rsidR="00EA5F65" w:rsidRPr="00451BD4" w:rsidRDefault="00EA5F65" w:rsidP="007B0CF6">
            <w:pPr>
              <w:pStyle w:val="BodyText"/>
              <w:keepNext/>
              <w:spacing w:before="0"/>
              <w:ind w:left="0"/>
              <w:rPr>
                <w:rFonts w:cs="Arial"/>
                <w:b/>
                <w:iCs/>
                <w:sz w:val="18"/>
                <w:szCs w:val="18"/>
              </w:rPr>
            </w:pPr>
            <w:r w:rsidRPr="00451BD4">
              <w:rPr>
                <w:rFonts w:cs="Arial"/>
                <w:b/>
                <w:iCs/>
                <w:sz w:val="18"/>
                <w:szCs w:val="18"/>
              </w:rPr>
              <w:t>Client: TCPIP</w:t>
            </w:r>
          </w:p>
        </w:tc>
      </w:tr>
    </w:tbl>
    <w:p w14:paraId="5BA9CF7C" w14:textId="0446BD3E" w:rsidR="007B0CF6" w:rsidRPr="00451BD4" w:rsidRDefault="007B0CF6">
      <w:pPr>
        <w:pStyle w:val="Caption"/>
        <w:rPr>
          <w:rFonts w:ascii="Arial" w:hAnsi="Arial" w:cs="Arial"/>
        </w:rPr>
      </w:pPr>
      <w:bookmarkStart w:id="806" w:name="_Toc481162070"/>
      <w:bookmarkStart w:id="807" w:name="_Toc483216562"/>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12</w:t>
      </w:r>
      <w:r w:rsidR="0074035A" w:rsidRPr="00451BD4">
        <w:rPr>
          <w:rFonts w:ascii="Arial" w:hAnsi="Arial" w:cs="Arial"/>
          <w:noProof/>
        </w:rPr>
        <w:fldChar w:fldCharType="end"/>
      </w:r>
      <w:r w:rsidRPr="00451BD4">
        <w:rPr>
          <w:rFonts w:ascii="Arial" w:hAnsi="Arial" w:cs="Arial"/>
        </w:rPr>
        <w:t>: Network specifications</w:t>
      </w:r>
    </w:p>
    <w:p w14:paraId="1C89AD94" w14:textId="77777777" w:rsidR="00EA5F65" w:rsidRPr="00451BD4" w:rsidRDefault="00EA5F65" w:rsidP="00EA5F65">
      <w:pPr>
        <w:pStyle w:val="Heading2"/>
        <w:rPr>
          <w:rFonts w:ascii="Arial" w:hAnsi="Arial" w:cs="Arial"/>
          <w:b/>
          <w:color w:val="auto"/>
          <w:sz w:val="18"/>
          <w:szCs w:val="18"/>
        </w:rPr>
      </w:pPr>
      <w:r w:rsidRPr="00451BD4">
        <w:rPr>
          <w:rFonts w:ascii="Arial" w:hAnsi="Arial" w:cs="Arial"/>
          <w:b/>
          <w:color w:val="auto"/>
          <w:sz w:val="18"/>
          <w:szCs w:val="18"/>
        </w:rPr>
        <w:t>4.6.4</w:t>
      </w:r>
      <w:r w:rsidRPr="00451BD4">
        <w:rPr>
          <w:rFonts w:ascii="Arial" w:hAnsi="Arial" w:cs="Arial"/>
          <w:b/>
          <w:color w:val="auto"/>
          <w:sz w:val="18"/>
          <w:szCs w:val="18"/>
        </w:rPr>
        <w:tab/>
        <w:t>User and Equipment Locations</w:t>
      </w:r>
      <w:bookmarkEnd w:id="806"/>
      <w:bookmarkEnd w:id="807"/>
    </w:p>
    <w:p w14:paraId="68D4BEF6" w14:textId="77777777" w:rsidR="00EA5F65" w:rsidRPr="00451BD4" w:rsidRDefault="00EA5F65" w:rsidP="00EA5F65">
      <w:pPr>
        <w:pStyle w:val="BodyText"/>
        <w:spacing w:before="60" w:after="60"/>
        <w:rPr>
          <w:rFonts w:cs="Arial"/>
          <w:sz w:val="20"/>
          <w:lang w:val="fr-FR"/>
        </w:rPr>
      </w:pPr>
      <w:r w:rsidRPr="00451BD4">
        <w:rPr>
          <w:rFonts w:cs="Arial"/>
          <w:sz w:val="20"/>
        </w:rPr>
        <w:t xml:space="preserve">Users are located in </w:t>
      </w:r>
      <w:r w:rsidRPr="00451BD4">
        <w:rPr>
          <w:rFonts w:cs="Arial"/>
          <w:color w:val="212121"/>
          <w:sz w:val="20"/>
          <w:shd w:val="clear" w:color="auto" w:fill="FFFFFF"/>
        </w:rPr>
        <w:t>KLIA Admin Building,</w:t>
      </w:r>
      <w:r w:rsidRPr="00451BD4">
        <w:rPr>
          <w:rStyle w:val="apple-converted-space"/>
          <w:rFonts w:cs="Arial"/>
          <w:color w:val="212121"/>
          <w:sz w:val="20"/>
          <w:shd w:val="clear" w:color="auto" w:fill="FFFFFF"/>
        </w:rPr>
        <w:t> </w:t>
      </w:r>
      <w:r w:rsidRPr="00451BD4">
        <w:rPr>
          <w:rFonts w:cs="Arial"/>
          <w:color w:val="212121"/>
          <w:sz w:val="20"/>
          <w:shd w:val="clear" w:color="auto" w:fill="FFFFFF"/>
        </w:rPr>
        <w:t>SSZ</w:t>
      </w:r>
    </w:p>
    <w:tbl>
      <w:tblPr>
        <w:tblW w:w="456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1"/>
        <w:gridCol w:w="2976"/>
        <w:gridCol w:w="2731"/>
        <w:gridCol w:w="1981"/>
      </w:tblGrid>
      <w:tr w:rsidR="002F3762" w:rsidRPr="002F3762" w14:paraId="48633F61" w14:textId="77777777" w:rsidTr="002F3762">
        <w:trPr>
          <w:cantSplit/>
          <w:jc w:val="center"/>
        </w:trPr>
        <w:tc>
          <w:tcPr>
            <w:tcW w:w="606" w:type="pct"/>
            <w:shd w:val="clear" w:color="auto" w:fill="0070C0"/>
          </w:tcPr>
          <w:p w14:paraId="44AEC60C" w14:textId="52801552" w:rsidR="00EA5F65" w:rsidRPr="002F3762" w:rsidRDefault="002F3762" w:rsidP="00D005CD">
            <w:pPr>
              <w:pStyle w:val="BodyText"/>
              <w:spacing w:before="60" w:after="60"/>
              <w:ind w:left="0"/>
              <w:rPr>
                <w:rFonts w:cs="Arial"/>
                <w:b/>
                <w:bCs/>
                <w:color w:val="FFFFFF" w:themeColor="background1"/>
                <w:sz w:val="20"/>
              </w:rPr>
            </w:pPr>
            <w:r w:rsidRPr="002F3762">
              <w:rPr>
                <w:rFonts w:cs="Arial"/>
                <w:b/>
                <w:bCs/>
                <w:color w:val="FFFFFF" w:themeColor="background1"/>
                <w:sz w:val="20"/>
              </w:rPr>
              <w:t>No</w:t>
            </w:r>
          </w:p>
        </w:tc>
        <w:tc>
          <w:tcPr>
            <w:tcW w:w="1701" w:type="pct"/>
            <w:shd w:val="clear" w:color="auto" w:fill="0070C0"/>
          </w:tcPr>
          <w:p w14:paraId="7FF09CA9" w14:textId="77777777" w:rsidR="00EA5F65" w:rsidRPr="002F3762" w:rsidRDefault="00EA5F65" w:rsidP="00D005CD">
            <w:pPr>
              <w:pStyle w:val="BodyText"/>
              <w:spacing w:before="60" w:after="60"/>
              <w:ind w:left="0"/>
              <w:rPr>
                <w:rFonts w:cs="Arial"/>
                <w:b/>
                <w:bCs/>
                <w:color w:val="FFFFFF" w:themeColor="background1"/>
                <w:sz w:val="20"/>
              </w:rPr>
            </w:pPr>
            <w:r w:rsidRPr="002F3762">
              <w:rPr>
                <w:rFonts w:cs="Arial"/>
                <w:b/>
                <w:bCs/>
                <w:color w:val="FFFFFF" w:themeColor="background1"/>
                <w:sz w:val="20"/>
              </w:rPr>
              <w:t>Equipment</w:t>
            </w:r>
          </w:p>
        </w:tc>
        <w:tc>
          <w:tcPr>
            <w:tcW w:w="1561" w:type="pct"/>
            <w:shd w:val="clear" w:color="auto" w:fill="0070C0"/>
          </w:tcPr>
          <w:p w14:paraId="4CB70B96" w14:textId="77777777" w:rsidR="00EA5F65" w:rsidRPr="002F3762" w:rsidRDefault="00EA5F65" w:rsidP="00D005CD">
            <w:pPr>
              <w:pStyle w:val="BodyText"/>
              <w:spacing w:before="60" w:after="60"/>
              <w:ind w:left="0"/>
              <w:rPr>
                <w:rFonts w:cs="Arial"/>
                <w:b/>
                <w:bCs/>
                <w:color w:val="FFFFFF" w:themeColor="background1"/>
                <w:sz w:val="20"/>
              </w:rPr>
            </w:pPr>
            <w:r w:rsidRPr="002F3762">
              <w:rPr>
                <w:rFonts w:cs="Arial"/>
                <w:b/>
                <w:bCs/>
                <w:color w:val="FFFFFF" w:themeColor="background1"/>
                <w:sz w:val="20"/>
              </w:rPr>
              <w:t>Equipment Model</w:t>
            </w:r>
          </w:p>
        </w:tc>
        <w:tc>
          <w:tcPr>
            <w:tcW w:w="1132" w:type="pct"/>
            <w:shd w:val="clear" w:color="auto" w:fill="0070C0"/>
          </w:tcPr>
          <w:p w14:paraId="25444DA3" w14:textId="77777777" w:rsidR="00EA5F65" w:rsidRPr="002F3762" w:rsidRDefault="00EA5F65" w:rsidP="00D005CD">
            <w:pPr>
              <w:pStyle w:val="BodyText"/>
              <w:spacing w:before="60" w:after="60"/>
              <w:ind w:left="0"/>
              <w:rPr>
                <w:rFonts w:cs="Arial"/>
                <w:b/>
                <w:bCs/>
                <w:color w:val="FFFFFF" w:themeColor="background1"/>
                <w:sz w:val="20"/>
              </w:rPr>
            </w:pPr>
            <w:r w:rsidRPr="002F3762">
              <w:rPr>
                <w:rFonts w:cs="Arial"/>
                <w:b/>
                <w:bCs/>
                <w:color w:val="FFFFFF" w:themeColor="background1"/>
                <w:sz w:val="20"/>
              </w:rPr>
              <w:t>Location</w:t>
            </w:r>
          </w:p>
        </w:tc>
      </w:tr>
      <w:tr w:rsidR="00EA5F65" w:rsidRPr="00451BD4" w14:paraId="50342FCF" w14:textId="77777777" w:rsidTr="002F3762">
        <w:trPr>
          <w:cantSplit/>
          <w:jc w:val="center"/>
        </w:trPr>
        <w:tc>
          <w:tcPr>
            <w:tcW w:w="606" w:type="pct"/>
          </w:tcPr>
          <w:p w14:paraId="22834BED" w14:textId="77777777" w:rsidR="00EA5F65" w:rsidRPr="00451BD4" w:rsidRDefault="00EA5F65" w:rsidP="00D005CD">
            <w:pPr>
              <w:pStyle w:val="BodyText"/>
              <w:spacing w:before="60" w:after="60"/>
              <w:ind w:left="0"/>
              <w:rPr>
                <w:rFonts w:cs="Arial"/>
                <w:sz w:val="20"/>
              </w:rPr>
            </w:pPr>
            <w:r w:rsidRPr="00451BD4">
              <w:rPr>
                <w:rFonts w:cs="Arial"/>
                <w:sz w:val="20"/>
              </w:rPr>
              <w:t>1.</w:t>
            </w:r>
          </w:p>
        </w:tc>
        <w:tc>
          <w:tcPr>
            <w:tcW w:w="1701" w:type="pct"/>
          </w:tcPr>
          <w:p w14:paraId="220474DA" w14:textId="77777777" w:rsidR="00EA5F65" w:rsidRPr="00451BD4" w:rsidRDefault="00EA5F65" w:rsidP="00D005CD">
            <w:pPr>
              <w:pStyle w:val="BodyText"/>
              <w:tabs>
                <w:tab w:val="left" w:pos="622"/>
              </w:tabs>
              <w:spacing w:before="60" w:after="60"/>
              <w:ind w:left="0" w:right="-159"/>
              <w:rPr>
                <w:rFonts w:cs="Arial"/>
                <w:sz w:val="20"/>
              </w:rPr>
            </w:pPr>
            <w:r w:rsidRPr="00451BD4">
              <w:rPr>
                <w:rFonts w:cs="Arial"/>
                <w:sz w:val="20"/>
              </w:rPr>
              <w:t>Production Web</w:t>
            </w:r>
          </w:p>
        </w:tc>
        <w:tc>
          <w:tcPr>
            <w:tcW w:w="1561" w:type="pct"/>
          </w:tcPr>
          <w:p w14:paraId="20039A0D" w14:textId="77777777" w:rsidR="00EA5F65" w:rsidRPr="00451BD4" w:rsidRDefault="00E73F9C" w:rsidP="00D005CD">
            <w:pPr>
              <w:pStyle w:val="BodyText"/>
              <w:spacing w:before="60" w:after="60"/>
              <w:ind w:left="0"/>
              <w:rPr>
                <w:rFonts w:cs="Arial"/>
                <w:sz w:val="20"/>
              </w:rPr>
            </w:pPr>
            <w:r w:rsidRPr="00451BD4">
              <w:rPr>
                <w:rFonts w:cs="Arial"/>
                <w:sz w:val="20"/>
              </w:rPr>
              <w:t>Azure Public Cloud</w:t>
            </w:r>
          </w:p>
        </w:tc>
        <w:tc>
          <w:tcPr>
            <w:tcW w:w="1132" w:type="pct"/>
          </w:tcPr>
          <w:p w14:paraId="4539A9CE" w14:textId="77777777" w:rsidR="00EA5F65" w:rsidRPr="00451BD4" w:rsidRDefault="00EA5F65" w:rsidP="00D005CD">
            <w:pPr>
              <w:pStyle w:val="BodyText"/>
              <w:spacing w:before="60" w:after="60"/>
              <w:ind w:left="0"/>
              <w:rPr>
                <w:rFonts w:cs="Arial"/>
                <w:sz w:val="20"/>
              </w:rPr>
            </w:pPr>
            <w:r w:rsidRPr="00451BD4">
              <w:rPr>
                <w:rFonts w:cs="Arial"/>
                <w:sz w:val="20"/>
              </w:rPr>
              <w:t>Singapore</w:t>
            </w:r>
          </w:p>
        </w:tc>
      </w:tr>
      <w:tr w:rsidR="00EA5F65" w:rsidRPr="00451BD4" w14:paraId="5AEE236A" w14:textId="77777777" w:rsidTr="002F3762">
        <w:trPr>
          <w:cantSplit/>
          <w:jc w:val="center"/>
        </w:trPr>
        <w:tc>
          <w:tcPr>
            <w:tcW w:w="606" w:type="pct"/>
          </w:tcPr>
          <w:p w14:paraId="7D1AE838" w14:textId="77777777" w:rsidR="00EA5F65" w:rsidRPr="00451BD4" w:rsidRDefault="00EA5F65" w:rsidP="00D005CD">
            <w:pPr>
              <w:pStyle w:val="BodyText"/>
              <w:spacing w:before="60" w:after="60"/>
              <w:ind w:left="0"/>
              <w:rPr>
                <w:rFonts w:cs="Arial"/>
                <w:sz w:val="20"/>
              </w:rPr>
            </w:pPr>
            <w:r w:rsidRPr="00451BD4">
              <w:rPr>
                <w:rFonts w:cs="Arial"/>
                <w:sz w:val="20"/>
              </w:rPr>
              <w:t>2.</w:t>
            </w:r>
          </w:p>
        </w:tc>
        <w:tc>
          <w:tcPr>
            <w:tcW w:w="1701" w:type="pct"/>
          </w:tcPr>
          <w:p w14:paraId="0C4BAC40" w14:textId="77777777" w:rsidR="00EA5F65" w:rsidRPr="00451BD4" w:rsidRDefault="00EA5F65" w:rsidP="00D005CD">
            <w:pPr>
              <w:pStyle w:val="BodyText"/>
              <w:spacing w:before="0"/>
              <w:ind w:left="0"/>
              <w:rPr>
                <w:rFonts w:cs="Arial"/>
                <w:sz w:val="20"/>
                <w:lang w:val="sv-SE"/>
              </w:rPr>
            </w:pPr>
            <w:r w:rsidRPr="00451BD4">
              <w:rPr>
                <w:rFonts w:cs="Arial"/>
                <w:sz w:val="20"/>
              </w:rPr>
              <w:t>Production Database</w:t>
            </w:r>
          </w:p>
        </w:tc>
        <w:tc>
          <w:tcPr>
            <w:tcW w:w="1561" w:type="pct"/>
          </w:tcPr>
          <w:p w14:paraId="4E1BC91F" w14:textId="77777777" w:rsidR="00EA5F65" w:rsidRPr="00451BD4" w:rsidRDefault="00E73F9C" w:rsidP="00D005CD">
            <w:pPr>
              <w:pStyle w:val="BodyText"/>
              <w:spacing w:before="60" w:after="60"/>
              <w:ind w:left="0"/>
              <w:rPr>
                <w:rFonts w:cs="Arial"/>
                <w:sz w:val="20"/>
              </w:rPr>
            </w:pPr>
            <w:r w:rsidRPr="00451BD4">
              <w:rPr>
                <w:rFonts w:cs="Arial"/>
                <w:sz w:val="20"/>
              </w:rPr>
              <w:t>Azure Public Cloud</w:t>
            </w:r>
          </w:p>
        </w:tc>
        <w:tc>
          <w:tcPr>
            <w:tcW w:w="1132" w:type="pct"/>
          </w:tcPr>
          <w:p w14:paraId="1AFF9B1B" w14:textId="77777777" w:rsidR="00EA5F65" w:rsidRPr="00451BD4" w:rsidRDefault="00EA5F65" w:rsidP="00D005CD">
            <w:pPr>
              <w:pStyle w:val="BodyText"/>
              <w:spacing w:before="60" w:after="60"/>
              <w:ind w:left="0"/>
              <w:rPr>
                <w:rFonts w:cs="Arial"/>
                <w:sz w:val="20"/>
              </w:rPr>
            </w:pPr>
            <w:r w:rsidRPr="00451BD4">
              <w:rPr>
                <w:rFonts w:cs="Arial"/>
                <w:sz w:val="20"/>
              </w:rPr>
              <w:t>Singapore</w:t>
            </w:r>
          </w:p>
        </w:tc>
      </w:tr>
      <w:tr w:rsidR="00EA5F65" w:rsidRPr="00451BD4" w14:paraId="4BC6E83E" w14:textId="77777777" w:rsidTr="002F3762">
        <w:trPr>
          <w:cantSplit/>
          <w:jc w:val="center"/>
        </w:trPr>
        <w:tc>
          <w:tcPr>
            <w:tcW w:w="606" w:type="pct"/>
          </w:tcPr>
          <w:p w14:paraId="7CD173B8" w14:textId="77777777" w:rsidR="00EA5F65" w:rsidRPr="00451BD4" w:rsidRDefault="00EA5F65" w:rsidP="00D005CD">
            <w:pPr>
              <w:pStyle w:val="BodyText"/>
              <w:spacing w:before="60" w:after="60"/>
              <w:ind w:left="0"/>
              <w:rPr>
                <w:rFonts w:cs="Arial"/>
                <w:sz w:val="20"/>
              </w:rPr>
            </w:pPr>
            <w:r w:rsidRPr="00451BD4">
              <w:rPr>
                <w:rFonts w:cs="Arial"/>
                <w:sz w:val="20"/>
              </w:rPr>
              <w:t>3.</w:t>
            </w:r>
          </w:p>
        </w:tc>
        <w:tc>
          <w:tcPr>
            <w:tcW w:w="1701" w:type="pct"/>
          </w:tcPr>
          <w:p w14:paraId="0A514E5C" w14:textId="77777777" w:rsidR="00EA5F65" w:rsidRPr="00451BD4" w:rsidRDefault="00EA5F65" w:rsidP="00D005CD">
            <w:pPr>
              <w:pStyle w:val="BodyText"/>
              <w:spacing w:before="0"/>
              <w:ind w:left="0"/>
              <w:rPr>
                <w:rFonts w:cs="Arial"/>
                <w:sz w:val="20"/>
              </w:rPr>
            </w:pPr>
            <w:r w:rsidRPr="00451BD4">
              <w:rPr>
                <w:rFonts w:cs="Arial"/>
                <w:sz w:val="20"/>
              </w:rPr>
              <w:t>Disaster Recovery Web</w:t>
            </w:r>
          </w:p>
        </w:tc>
        <w:tc>
          <w:tcPr>
            <w:tcW w:w="1561" w:type="pct"/>
          </w:tcPr>
          <w:p w14:paraId="6C37E447" w14:textId="77777777" w:rsidR="00EA5F65" w:rsidRPr="00451BD4" w:rsidRDefault="00E87B10" w:rsidP="00D005CD">
            <w:pPr>
              <w:pStyle w:val="BodyText"/>
              <w:spacing w:before="60" w:after="60"/>
              <w:ind w:left="0"/>
              <w:rPr>
                <w:rFonts w:cs="Arial"/>
                <w:sz w:val="20"/>
              </w:rPr>
            </w:pPr>
            <w:r w:rsidRPr="00451BD4">
              <w:rPr>
                <w:rFonts w:cs="Arial"/>
                <w:sz w:val="20"/>
              </w:rPr>
              <w:t>Azure Public Cloud</w:t>
            </w:r>
          </w:p>
        </w:tc>
        <w:tc>
          <w:tcPr>
            <w:tcW w:w="1132" w:type="pct"/>
          </w:tcPr>
          <w:p w14:paraId="373D7539" w14:textId="77777777" w:rsidR="00EA5F65" w:rsidRPr="00451BD4" w:rsidRDefault="00EA5F65" w:rsidP="006E29AB">
            <w:pPr>
              <w:keepNext/>
              <w:ind w:left="0"/>
              <w:rPr>
                <w:rFonts w:cs="Arial"/>
              </w:rPr>
            </w:pPr>
            <w:r w:rsidRPr="00451BD4">
              <w:rPr>
                <w:rFonts w:cs="Arial"/>
              </w:rPr>
              <w:t>Hong Kong</w:t>
            </w:r>
          </w:p>
        </w:tc>
      </w:tr>
    </w:tbl>
    <w:p w14:paraId="28C878E1" w14:textId="69E238DC" w:rsidR="0066618F" w:rsidRDefault="006E29AB" w:rsidP="006E29AB">
      <w:pPr>
        <w:pStyle w:val="Caption"/>
        <w:rPr>
          <w:rFonts w:ascii="Arial" w:hAnsi="Arial" w:cs="Arial"/>
        </w:rPr>
      </w:pPr>
      <w:bookmarkStart w:id="808" w:name="_Toc481162071"/>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13</w:t>
      </w:r>
      <w:r w:rsidR="0074035A" w:rsidRPr="00451BD4">
        <w:rPr>
          <w:rFonts w:ascii="Arial" w:hAnsi="Arial" w:cs="Arial"/>
          <w:noProof/>
        </w:rPr>
        <w:fldChar w:fldCharType="end"/>
      </w:r>
      <w:r w:rsidR="003E53D0" w:rsidRPr="00451BD4">
        <w:rPr>
          <w:rFonts w:ascii="Arial" w:hAnsi="Arial" w:cs="Arial"/>
        </w:rPr>
        <w:t>: Equipment</w:t>
      </w:r>
      <w:r w:rsidRPr="00451BD4">
        <w:rPr>
          <w:rFonts w:ascii="Arial" w:hAnsi="Arial" w:cs="Arial"/>
        </w:rPr>
        <w:t xml:space="preserve"> locations</w:t>
      </w:r>
    </w:p>
    <w:p w14:paraId="2DD207DC" w14:textId="77777777" w:rsidR="003E53D0" w:rsidRDefault="003E53D0" w:rsidP="006E29AB">
      <w:pPr>
        <w:pStyle w:val="Caption"/>
        <w:rPr>
          <w:rFonts w:ascii="Arial" w:hAnsi="Arial" w:cs="Arial"/>
        </w:rPr>
      </w:pPr>
    </w:p>
    <w:p w14:paraId="6D845EA2" w14:textId="77777777" w:rsidR="003E53D0" w:rsidRPr="00451BD4" w:rsidRDefault="003E53D0" w:rsidP="006E29AB">
      <w:pPr>
        <w:pStyle w:val="Caption"/>
        <w:rPr>
          <w:rFonts w:ascii="Arial" w:hAnsi="Arial" w:cs="Arial"/>
          <w:b/>
          <w:sz w:val="18"/>
          <w:szCs w:val="18"/>
        </w:rPr>
      </w:pPr>
    </w:p>
    <w:p w14:paraId="0A2F5348" w14:textId="77777777" w:rsidR="00EA5F65" w:rsidRPr="00451BD4" w:rsidRDefault="00EA5F65" w:rsidP="00EA5F65">
      <w:pPr>
        <w:pStyle w:val="Heading2"/>
        <w:rPr>
          <w:rFonts w:ascii="Arial" w:hAnsi="Arial" w:cs="Arial"/>
          <w:b/>
          <w:sz w:val="18"/>
          <w:szCs w:val="18"/>
        </w:rPr>
      </w:pPr>
      <w:bookmarkStart w:id="809" w:name="_Toc483216563"/>
      <w:r w:rsidRPr="00451BD4">
        <w:rPr>
          <w:rFonts w:ascii="Arial" w:hAnsi="Arial" w:cs="Arial"/>
          <w:b/>
          <w:color w:val="auto"/>
          <w:sz w:val="18"/>
          <w:szCs w:val="18"/>
        </w:rPr>
        <w:t>4.6.5</w:t>
      </w:r>
      <w:r w:rsidRPr="00451BD4">
        <w:rPr>
          <w:rFonts w:ascii="Arial" w:hAnsi="Arial" w:cs="Arial"/>
          <w:b/>
          <w:color w:val="auto"/>
          <w:sz w:val="18"/>
          <w:szCs w:val="18"/>
        </w:rPr>
        <w:tab/>
        <w:t>File Management</w:t>
      </w:r>
      <w:bookmarkEnd w:id="808"/>
      <w:bookmarkEnd w:id="809"/>
    </w:p>
    <w:p w14:paraId="549AB052" w14:textId="77777777" w:rsidR="00EA5F65" w:rsidRPr="00451BD4" w:rsidRDefault="00EA5F65" w:rsidP="00EA5F65">
      <w:pPr>
        <w:pStyle w:val="Heading3"/>
        <w:keepNext w:val="0"/>
        <w:numPr>
          <w:ilvl w:val="2"/>
          <w:numId w:val="0"/>
        </w:numPr>
        <w:tabs>
          <w:tab w:val="num" w:pos="1440"/>
        </w:tabs>
        <w:overflowPunct/>
        <w:autoSpaceDE/>
        <w:autoSpaceDN/>
        <w:adjustRightInd/>
        <w:spacing w:before="240"/>
        <w:ind w:left="1440" w:right="0" w:hanging="720"/>
        <w:textAlignment w:val="auto"/>
        <w:rPr>
          <w:rFonts w:ascii="Arial" w:hAnsi="Arial" w:cs="Arial"/>
          <w:b/>
          <w:caps/>
          <w:color w:val="auto"/>
          <w:sz w:val="18"/>
          <w:szCs w:val="18"/>
        </w:rPr>
      </w:pPr>
      <w:bookmarkStart w:id="810" w:name="_Toc481162072"/>
      <w:bookmarkStart w:id="811" w:name="_Toc483216564"/>
      <w:r w:rsidRPr="00451BD4">
        <w:rPr>
          <w:rFonts w:ascii="Arial" w:hAnsi="Arial" w:cs="Arial"/>
          <w:b/>
          <w:caps/>
          <w:color w:val="auto"/>
          <w:sz w:val="18"/>
          <w:szCs w:val="18"/>
        </w:rPr>
        <w:t>4.6.5.1</w:t>
      </w:r>
      <w:r w:rsidRPr="00451BD4">
        <w:rPr>
          <w:rFonts w:ascii="Arial" w:hAnsi="Arial" w:cs="Arial"/>
          <w:b/>
          <w:caps/>
          <w:color w:val="auto"/>
          <w:sz w:val="18"/>
          <w:szCs w:val="18"/>
        </w:rPr>
        <w:tab/>
        <w:t>Libraries and files</w:t>
      </w:r>
      <w:bookmarkEnd w:id="810"/>
      <w:bookmarkEnd w:id="811"/>
    </w:p>
    <w:p w14:paraId="4D6B1859" w14:textId="77777777" w:rsidR="00EA5F65" w:rsidRPr="00451BD4" w:rsidRDefault="00EA5F65" w:rsidP="00EA5F65">
      <w:pPr>
        <w:pStyle w:val="BodyText"/>
        <w:ind w:left="990"/>
        <w:rPr>
          <w:rFonts w:cs="Arial"/>
          <w:caps/>
        </w:rPr>
      </w:pPr>
      <w:r w:rsidRPr="00451BD4">
        <w:rPr>
          <w:rFonts w:cs="Arial"/>
          <w:iCs/>
          <w:sz w:val="20"/>
        </w:rPr>
        <w:t>GATS files are stored at client in following directory:</w:t>
      </w:r>
    </w:p>
    <w:p w14:paraId="2091F104" w14:textId="77777777" w:rsidR="00EA5F65" w:rsidRPr="00451BD4" w:rsidRDefault="00EA5F65" w:rsidP="00EA5F65">
      <w:pPr>
        <w:numPr>
          <w:ilvl w:val="0"/>
          <w:numId w:val="13"/>
        </w:numPr>
        <w:shd w:val="clear" w:color="auto" w:fill="FFFFFF"/>
        <w:overflowPunct/>
        <w:autoSpaceDE/>
        <w:autoSpaceDN/>
        <w:adjustRightInd/>
        <w:spacing w:before="0"/>
        <w:ind w:right="0"/>
        <w:textAlignment w:val="auto"/>
        <w:rPr>
          <w:rFonts w:cs="Arial"/>
          <w:color w:val="000000"/>
          <w:sz w:val="24"/>
          <w:szCs w:val="24"/>
        </w:rPr>
      </w:pPr>
      <w:r w:rsidRPr="00451BD4">
        <w:rPr>
          <w:rFonts w:cs="Arial"/>
          <w:color w:val="000000"/>
          <w:sz w:val="18"/>
          <w:szCs w:val="18"/>
        </w:rPr>
        <w:lastRenderedPageBreak/>
        <w:t>ASM Input Folder : C:/GATS/ASM/ASM_MESSAGE_INPUT</w:t>
      </w:r>
    </w:p>
    <w:p w14:paraId="19D7E266" w14:textId="77777777" w:rsidR="00EA5F65" w:rsidRPr="00451BD4" w:rsidRDefault="00EA5F65" w:rsidP="00EA5F65">
      <w:pPr>
        <w:numPr>
          <w:ilvl w:val="0"/>
          <w:numId w:val="13"/>
        </w:numPr>
        <w:shd w:val="clear" w:color="auto" w:fill="FFFFFF"/>
        <w:overflowPunct/>
        <w:autoSpaceDE/>
        <w:autoSpaceDN/>
        <w:adjustRightInd/>
        <w:spacing w:before="0"/>
        <w:ind w:right="0"/>
        <w:textAlignment w:val="auto"/>
        <w:rPr>
          <w:rFonts w:cs="Arial"/>
          <w:color w:val="000000"/>
          <w:sz w:val="24"/>
          <w:szCs w:val="24"/>
        </w:rPr>
      </w:pPr>
      <w:r w:rsidRPr="00451BD4">
        <w:rPr>
          <w:rFonts w:cs="Arial"/>
          <w:color w:val="000000"/>
          <w:sz w:val="18"/>
          <w:szCs w:val="18"/>
        </w:rPr>
        <w:t>Application File Location: C:/GATS/ApplFilePath</w:t>
      </w:r>
    </w:p>
    <w:p w14:paraId="0A152286" w14:textId="77777777" w:rsidR="00EA5F65" w:rsidRPr="00451BD4" w:rsidRDefault="00EA5F65" w:rsidP="00EA5F65">
      <w:pPr>
        <w:numPr>
          <w:ilvl w:val="0"/>
          <w:numId w:val="13"/>
        </w:numPr>
        <w:shd w:val="clear" w:color="auto" w:fill="FFFFFF"/>
        <w:overflowPunct/>
        <w:autoSpaceDE/>
        <w:autoSpaceDN/>
        <w:adjustRightInd/>
        <w:spacing w:before="0"/>
        <w:ind w:right="0"/>
        <w:textAlignment w:val="auto"/>
        <w:rPr>
          <w:rFonts w:cs="Arial"/>
          <w:color w:val="000000"/>
          <w:sz w:val="24"/>
          <w:szCs w:val="24"/>
        </w:rPr>
      </w:pPr>
      <w:r w:rsidRPr="00451BD4">
        <w:rPr>
          <w:rFonts w:cs="Arial"/>
          <w:color w:val="000000"/>
          <w:sz w:val="18"/>
          <w:szCs w:val="18"/>
        </w:rPr>
        <w:t>Chaser File Path: C:/GATS/ChaserFilePath</w:t>
      </w:r>
    </w:p>
    <w:p w14:paraId="67DA1C62" w14:textId="77777777" w:rsidR="00EA5F65" w:rsidRPr="00451BD4" w:rsidRDefault="00EA5F65" w:rsidP="00EA5F65">
      <w:pPr>
        <w:pStyle w:val="BodyText"/>
        <w:numPr>
          <w:ilvl w:val="12"/>
          <w:numId w:val="0"/>
        </w:numPr>
        <w:ind w:left="1440"/>
        <w:rPr>
          <w:rFonts w:cs="Arial"/>
          <w:iCs/>
          <w:sz w:val="20"/>
        </w:rPr>
      </w:pPr>
    </w:p>
    <w:p w14:paraId="357FD42A" w14:textId="77777777" w:rsidR="00EA5F65" w:rsidRPr="00451BD4" w:rsidRDefault="00EA5F65" w:rsidP="00EA5F65">
      <w:pPr>
        <w:pStyle w:val="Heading3"/>
        <w:keepNext w:val="0"/>
        <w:numPr>
          <w:ilvl w:val="2"/>
          <w:numId w:val="0"/>
        </w:numPr>
        <w:tabs>
          <w:tab w:val="num" w:pos="1440"/>
        </w:tabs>
        <w:overflowPunct/>
        <w:autoSpaceDE/>
        <w:autoSpaceDN/>
        <w:adjustRightInd/>
        <w:spacing w:before="240"/>
        <w:ind w:left="1440" w:right="0" w:hanging="720"/>
        <w:textAlignment w:val="auto"/>
        <w:rPr>
          <w:rFonts w:ascii="Arial" w:hAnsi="Arial" w:cs="Arial"/>
          <w:b/>
          <w:caps/>
          <w:color w:val="auto"/>
          <w:sz w:val="18"/>
          <w:szCs w:val="18"/>
        </w:rPr>
      </w:pPr>
      <w:bookmarkStart w:id="812" w:name="_Toc481162073"/>
      <w:bookmarkStart w:id="813" w:name="_Toc483216565"/>
      <w:r w:rsidRPr="00451BD4">
        <w:rPr>
          <w:rFonts w:ascii="Arial" w:hAnsi="Arial" w:cs="Arial"/>
          <w:b/>
          <w:caps/>
          <w:color w:val="auto"/>
          <w:sz w:val="18"/>
          <w:szCs w:val="18"/>
        </w:rPr>
        <w:t>4.6.5.2</w:t>
      </w:r>
      <w:r w:rsidRPr="00451BD4">
        <w:rPr>
          <w:rFonts w:ascii="Arial" w:hAnsi="Arial" w:cs="Arial"/>
          <w:b/>
          <w:caps/>
          <w:color w:val="auto"/>
          <w:sz w:val="18"/>
          <w:szCs w:val="18"/>
        </w:rPr>
        <w:tab/>
        <w:t>DBMS setup</w:t>
      </w:r>
      <w:bookmarkEnd w:id="812"/>
      <w:bookmarkEnd w:id="813"/>
    </w:p>
    <w:p w14:paraId="03FB0CB4" w14:textId="77777777" w:rsidR="00EA5F65" w:rsidRPr="00451BD4" w:rsidRDefault="00EA5F65" w:rsidP="00EA5F65">
      <w:pPr>
        <w:ind w:left="720"/>
        <w:rPr>
          <w:rFonts w:cs="Arial"/>
        </w:rPr>
      </w:pPr>
      <w:r w:rsidRPr="00451BD4">
        <w:rPr>
          <w:rFonts w:cs="Arial"/>
        </w:rPr>
        <w:t>The following table describes the DBMS setup of the GATS application</w:t>
      </w:r>
    </w:p>
    <w:p w14:paraId="512306C5" w14:textId="77777777" w:rsidR="00EA5F65" w:rsidRPr="00451BD4" w:rsidRDefault="00EA5F65" w:rsidP="00EA5F65">
      <w:pPr>
        <w:rPr>
          <w:rFonts w:cs="Arial"/>
        </w:rPr>
      </w:pPr>
    </w:p>
    <w:tbl>
      <w:tblPr>
        <w:tblW w:w="9531" w:type="dxa"/>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14" w:author="Krishnakant Bairagi" w:date="2020-07-23T13:44:00Z">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1509"/>
        <w:gridCol w:w="1744"/>
        <w:gridCol w:w="6278"/>
        <w:tblGridChange w:id="815">
          <w:tblGrid>
            <w:gridCol w:w="1548"/>
            <w:gridCol w:w="1800"/>
            <w:gridCol w:w="6480"/>
          </w:tblGrid>
        </w:tblGridChange>
      </w:tblGrid>
      <w:tr w:rsidR="00EA5F65" w:rsidRPr="00451BD4" w14:paraId="4BD0D43D" w14:textId="77777777" w:rsidTr="00347201">
        <w:trPr>
          <w:trHeight w:val="346"/>
          <w:jc w:val="center"/>
          <w:trPrChange w:id="816" w:author="Krishnakant Bairagi" w:date="2020-07-23T13:44:00Z">
            <w:trPr>
              <w:jc w:val="center"/>
            </w:trPr>
          </w:trPrChange>
        </w:trPr>
        <w:tc>
          <w:tcPr>
            <w:tcW w:w="9531" w:type="dxa"/>
            <w:gridSpan w:val="3"/>
            <w:shd w:val="clear" w:color="auto" w:fill="D9D9D9"/>
            <w:tcPrChange w:id="817" w:author="Krishnakant Bairagi" w:date="2020-07-23T13:44:00Z">
              <w:tcPr>
                <w:tcW w:w="9828" w:type="dxa"/>
                <w:gridSpan w:val="3"/>
                <w:shd w:val="clear" w:color="auto" w:fill="D9D9D9"/>
              </w:tcPr>
            </w:tcPrChange>
          </w:tcPr>
          <w:p w14:paraId="47C781F1" w14:textId="77777777" w:rsidR="00EA5F65" w:rsidRPr="00451BD4" w:rsidRDefault="00EA5F65" w:rsidP="00D005CD">
            <w:pPr>
              <w:ind w:left="0"/>
              <w:rPr>
                <w:rFonts w:cs="Arial"/>
              </w:rPr>
            </w:pPr>
            <w:r w:rsidRPr="00451BD4">
              <w:rPr>
                <w:rFonts w:cs="Arial"/>
              </w:rPr>
              <w:t>GATS Database</w:t>
            </w:r>
          </w:p>
        </w:tc>
      </w:tr>
      <w:tr w:rsidR="00EA5F65" w:rsidRPr="00451BD4" w14:paraId="2F02E126" w14:textId="77777777" w:rsidTr="00347201">
        <w:trPr>
          <w:trHeight w:val="346"/>
          <w:jc w:val="center"/>
          <w:trPrChange w:id="818" w:author="Krishnakant Bairagi" w:date="2020-07-23T13:44:00Z">
            <w:trPr>
              <w:jc w:val="center"/>
            </w:trPr>
          </w:trPrChange>
        </w:trPr>
        <w:tc>
          <w:tcPr>
            <w:tcW w:w="1509" w:type="dxa"/>
            <w:vMerge w:val="restart"/>
            <w:shd w:val="clear" w:color="auto" w:fill="auto"/>
            <w:tcPrChange w:id="819" w:author="Krishnakant Bairagi" w:date="2020-07-23T13:44:00Z">
              <w:tcPr>
                <w:tcW w:w="1548" w:type="dxa"/>
                <w:vMerge w:val="restart"/>
                <w:shd w:val="clear" w:color="auto" w:fill="auto"/>
              </w:tcPr>
            </w:tcPrChange>
          </w:tcPr>
          <w:p w14:paraId="256B1243" w14:textId="77777777" w:rsidR="00EA5F65" w:rsidRPr="00451BD4" w:rsidRDefault="00EA5F65" w:rsidP="00D005CD">
            <w:pPr>
              <w:ind w:right="-54"/>
              <w:rPr>
                <w:rFonts w:cs="Arial"/>
              </w:rPr>
            </w:pPr>
            <w:r w:rsidRPr="00451BD4">
              <w:rPr>
                <w:rFonts w:cs="Arial"/>
              </w:rPr>
              <w:t>DB Path</w:t>
            </w:r>
          </w:p>
        </w:tc>
        <w:tc>
          <w:tcPr>
            <w:tcW w:w="8022" w:type="dxa"/>
            <w:gridSpan w:val="2"/>
            <w:shd w:val="clear" w:color="auto" w:fill="0070C0"/>
            <w:tcPrChange w:id="820" w:author="Krishnakant Bairagi" w:date="2020-07-23T13:44:00Z">
              <w:tcPr>
                <w:tcW w:w="8280" w:type="dxa"/>
                <w:gridSpan w:val="2"/>
                <w:shd w:val="clear" w:color="auto" w:fill="0070C0"/>
              </w:tcPr>
            </w:tcPrChange>
          </w:tcPr>
          <w:p w14:paraId="17A84F9C" w14:textId="77777777" w:rsidR="00EA5F65" w:rsidRPr="00451BD4" w:rsidRDefault="00EA5F65" w:rsidP="00D005CD">
            <w:pPr>
              <w:ind w:left="0"/>
              <w:jc w:val="center"/>
              <w:rPr>
                <w:rFonts w:cs="Arial"/>
                <w:b/>
              </w:rPr>
            </w:pPr>
            <w:r w:rsidRPr="00451BD4">
              <w:rPr>
                <w:rFonts w:cs="Arial"/>
                <w:b/>
              </w:rPr>
              <w:t>Production/DR</w:t>
            </w:r>
          </w:p>
        </w:tc>
      </w:tr>
      <w:tr w:rsidR="00EA5F65" w:rsidRPr="00451BD4" w14:paraId="237D1BC4" w14:textId="77777777" w:rsidTr="00347201">
        <w:trPr>
          <w:trHeight w:val="144"/>
          <w:jc w:val="center"/>
          <w:trPrChange w:id="821" w:author="Krishnakant Bairagi" w:date="2020-07-23T13:44:00Z">
            <w:trPr>
              <w:jc w:val="center"/>
            </w:trPr>
          </w:trPrChange>
        </w:trPr>
        <w:tc>
          <w:tcPr>
            <w:tcW w:w="1509" w:type="dxa"/>
            <w:vMerge/>
            <w:shd w:val="clear" w:color="auto" w:fill="auto"/>
            <w:tcPrChange w:id="822" w:author="Krishnakant Bairagi" w:date="2020-07-23T13:44:00Z">
              <w:tcPr>
                <w:tcW w:w="1548" w:type="dxa"/>
                <w:vMerge/>
                <w:shd w:val="clear" w:color="auto" w:fill="auto"/>
              </w:tcPr>
            </w:tcPrChange>
          </w:tcPr>
          <w:p w14:paraId="1C84419A" w14:textId="77777777" w:rsidR="00EA5F65" w:rsidRPr="00451BD4" w:rsidRDefault="00EA5F65" w:rsidP="00D005CD">
            <w:pPr>
              <w:rPr>
                <w:rFonts w:cs="Arial"/>
              </w:rPr>
            </w:pPr>
          </w:p>
        </w:tc>
        <w:tc>
          <w:tcPr>
            <w:tcW w:w="1744" w:type="dxa"/>
            <w:tcPrChange w:id="823" w:author="Krishnakant Bairagi" w:date="2020-07-23T13:44:00Z">
              <w:tcPr>
                <w:tcW w:w="1800" w:type="dxa"/>
              </w:tcPr>
            </w:tcPrChange>
          </w:tcPr>
          <w:p w14:paraId="18D57FC6" w14:textId="77777777" w:rsidR="00EA5F65" w:rsidRPr="00451BD4" w:rsidRDefault="00EA5F65" w:rsidP="00D005CD">
            <w:pPr>
              <w:ind w:left="0"/>
              <w:rPr>
                <w:rFonts w:cs="Arial"/>
              </w:rPr>
            </w:pPr>
            <w:r w:rsidRPr="00451BD4">
              <w:rPr>
                <w:rFonts w:cs="Arial"/>
              </w:rPr>
              <w:t>Production</w:t>
            </w:r>
          </w:p>
        </w:tc>
        <w:tc>
          <w:tcPr>
            <w:tcW w:w="6278" w:type="dxa"/>
            <w:tcPrChange w:id="824" w:author="Krishnakant Bairagi" w:date="2020-07-23T13:44:00Z">
              <w:tcPr>
                <w:tcW w:w="6480" w:type="dxa"/>
              </w:tcPr>
            </w:tcPrChange>
          </w:tcPr>
          <w:p w14:paraId="519385B4" w14:textId="77777777" w:rsidR="00EA5F65" w:rsidRPr="00451BD4" w:rsidRDefault="00EA5F65" w:rsidP="00D005CD">
            <w:pPr>
              <w:ind w:left="0"/>
              <w:rPr>
                <w:rFonts w:cs="Arial"/>
              </w:rPr>
            </w:pPr>
            <w:r w:rsidRPr="00451BD4">
              <w:rPr>
                <w:rFonts w:cs="Arial"/>
                <w:color w:val="000000"/>
                <w:shd w:val="clear" w:color="auto" w:fill="FFFFFF"/>
              </w:rPr>
              <w:t>D:\Data\GATS.mdf</w:t>
            </w:r>
          </w:p>
        </w:tc>
      </w:tr>
      <w:tr w:rsidR="00EA5F65" w:rsidRPr="00451BD4" w14:paraId="32F38F2C" w14:textId="77777777" w:rsidTr="00347201">
        <w:trPr>
          <w:trHeight w:val="144"/>
          <w:jc w:val="center"/>
          <w:trPrChange w:id="825" w:author="Krishnakant Bairagi" w:date="2020-07-23T13:44:00Z">
            <w:trPr>
              <w:jc w:val="center"/>
            </w:trPr>
          </w:trPrChange>
        </w:trPr>
        <w:tc>
          <w:tcPr>
            <w:tcW w:w="1509" w:type="dxa"/>
            <w:vMerge/>
            <w:shd w:val="clear" w:color="auto" w:fill="auto"/>
            <w:tcPrChange w:id="826" w:author="Krishnakant Bairagi" w:date="2020-07-23T13:44:00Z">
              <w:tcPr>
                <w:tcW w:w="1548" w:type="dxa"/>
                <w:vMerge/>
                <w:shd w:val="clear" w:color="auto" w:fill="auto"/>
              </w:tcPr>
            </w:tcPrChange>
          </w:tcPr>
          <w:p w14:paraId="119EEBB9" w14:textId="77777777" w:rsidR="00EA5F65" w:rsidRPr="00451BD4" w:rsidRDefault="00EA5F65" w:rsidP="00D005CD">
            <w:pPr>
              <w:rPr>
                <w:rFonts w:cs="Arial"/>
              </w:rPr>
            </w:pPr>
          </w:p>
        </w:tc>
        <w:tc>
          <w:tcPr>
            <w:tcW w:w="1744" w:type="dxa"/>
            <w:tcBorders>
              <w:bottom w:val="single" w:sz="4" w:space="0" w:color="auto"/>
            </w:tcBorders>
            <w:tcPrChange w:id="827" w:author="Krishnakant Bairagi" w:date="2020-07-23T13:44:00Z">
              <w:tcPr>
                <w:tcW w:w="1800" w:type="dxa"/>
                <w:tcBorders>
                  <w:bottom w:val="single" w:sz="4" w:space="0" w:color="auto"/>
                </w:tcBorders>
              </w:tcPr>
            </w:tcPrChange>
          </w:tcPr>
          <w:p w14:paraId="18C5D08E" w14:textId="77777777" w:rsidR="00EA5F65" w:rsidRPr="00451BD4" w:rsidRDefault="00EA5F65" w:rsidP="00D005CD">
            <w:pPr>
              <w:ind w:left="0"/>
              <w:rPr>
                <w:rFonts w:cs="Arial"/>
              </w:rPr>
            </w:pPr>
            <w:r w:rsidRPr="00451BD4">
              <w:rPr>
                <w:rFonts w:cs="Arial"/>
              </w:rPr>
              <w:t>DR</w:t>
            </w:r>
          </w:p>
        </w:tc>
        <w:tc>
          <w:tcPr>
            <w:tcW w:w="6278" w:type="dxa"/>
            <w:tcBorders>
              <w:bottom w:val="single" w:sz="4" w:space="0" w:color="auto"/>
            </w:tcBorders>
            <w:tcPrChange w:id="828" w:author="Krishnakant Bairagi" w:date="2020-07-23T13:44:00Z">
              <w:tcPr>
                <w:tcW w:w="6480" w:type="dxa"/>
                <w:tcBorders>
                  <w:bottom w:val="single" w:sz="4" w:space="0" w:color="auto"/>
                </w:tcBorders>
              </w:tcPr>
            </w:tcPrChange>
          </w:tcPr>
          <w:p w14:paraId="77DEA1D6" w14:textId="77777777" w:rsidR="00EA5F65" w:rsidRPr="00451BD4" w:rsidRDefault="00EA5F65" w:rsidP="00D005CD">
            <w:pPr>
              <w:ind w:left="0"/>
              <w:rPr>
                <w:rFonts w:cs="Arial"/>
              </w:rPr>
            </w:pPr>
            <w:r w:rsidRPr="00451BD4">
              <w:rPr>
                <w:rFonts w:cs="Arial"/>
                <w:color w:val="000000"/>
                <w:shd w:val="clear" w:color="auto" w:fill="FFFFFF"/>
              </w:rPr>
              <w:t>D:\Data\GATS.mdf</w:t>
            </w:r>
            <w:r w:rsidRPr="00451BD4">
              <w:rPr>
                <w:rFonts w:cs="Arial"/>
              </w:rPr>
              <w:t xml:space="preserve"> </w:t>
            </w:r>
          </w:p>
        </w:tc>
      </w:tr>
      <w:tr w:rsidR="00EA5F65" w:rsidRPr="00451BD4" w14:paraId="2C83DAB8" w14:textId="77777777" w:rsidTr="00347201">
        <w:trPr>
          <w:trHeight w:val="331"/>
          <w:jc w:val="center"/>
          <w:trPrChange w:id="829" w:author="Krishnakant Bairagi" w:date="2020-07-23T13:44:00Z">
            <w:trPr>
              <w:trHeight w:val="332"/>
              <w:jc w:val="center"/>
            </w:trPr>
          </w:trPrChange>
        </w:trPr>
        <w:tc>
          <w:tcPr>
            <w:tcW w:w="1509" w:type="dxa"/>
            <w:vMerge/>
            <w:shd w:val="clear" w:color="auto" w:fill="auto"/>
            <w:tcPrChange w:id="830" w:author="Krishnakant Bairagi" w:date="2020-07-23T13:44:00Z">
              <w:tcPr>
                <w:tcW w:w="1548" w:type="dxa"/>
                <w:vMerge/>
                <w:shd w:val="clear" w:color="auto" w:fill="auto"/>
              </w:tcPr>
            </w:tcPrChange>
          </w:tcPr>
          <w:p w14:paraId="44C84B59" w14:textId="77777777" w:rsidR="00EA5F65" w:rsidRPr="00451BD4" w:rsidRDefault="00EA5F65" w:rsidP="00D005CD">
            <w:pPr>
              <w:rPr>
                <w:rFonts w:cs="Arial"/>
              </w:rPr>
            </w:pPr>
          </w:p>
        </w:tc>
        <w:tc>
          <w:tcPr>
            <w:tcW w:w="8022" w:type="dxa"/>
            <w:gridSpan w:val="2"/>
            <w:shd w:val="clear" w:color="auto" w:fill="0070C0"/>
            <w:tcPrChange w:id="831" w:author="Krishnakant Bairagi" w:date="2020-07-23T13:44:00Z">
              <w:tcPr>
                <w:tcW w:w="8280" w:type="dxa"/>
                <w:gridSpan w:val="2"/>
                <w:shd w:val="clear" w:color="auto" w:fill="0070C0"/>
              </w:tcPr>
            </w:tcPrChange>
          </w:tcPr>
          <w:p w14:paraId="52FF704B" w14:textId="77777777" w:rsidR="00EA5F65" w:rsidRPr="00451BD4" w:rsidRDefault="00EA5F65" w:rsidP="00D005CD">
            <w:pPr>
              <w:ind w:left="2880"/>
              <w:rPr>
                <w:rFonts w:cs="Arial"/>
                <w:b/>
              </w:rPr>
            </w:pPr>
            <w:r w:rsidRPr="00451BD4">
              <w:rPr>
                <w:rFonts w:cs="Arial"/>
                <w:b/>
              </w:rPr>
              <w:t>Test</w:t>
            </w:r>
          </w:p>
        </w:tc>
      </w:tr>
      <w:tr w:rsidR="00EA5F65" w:rsidRPr="00451BD4" w14:paraId="43601C56" w14:textId="77777777" w:rsidTr="00347201">
        <w:trPr>
          <w:trHeight w:val="144"/>
          <w:jc w:val="center"/>
          <w:trPrChange w:id="832" w:author="Krishnakant Bairagi" w:date="2020-07-23T13:44:00Z">
            <w:trPr>
              <w:jc w:val="center"/>
            </w:trPr>
          </w:trPrChange>
        </w:trPr>
        <w:tc>
          <w:tcPr>
            <w:tcW w:w="1509" w:type="dxa"/>
            <w:vMerge/>
            <w:shd w:val="clear" w:color="auto" w:fill="auto"/>
            <w:tcPrChange w:id="833" w:author="Krishnakant Bairagi" w:date="2020-07-23T13:44:00Z">
              <w:tcPr>
                <w:tcW w:w="1548" w:type="dxa"/>
                <w:vMerge/>
                <w:shd w:val="clear" w:color="auto" w:fill="auto"/>
              </w:tcPr>
            </w:tcPrChange>
          </w:tcPr>
          <w:p w14:paraId="596A86C8" w14:textId="77777777" w:rsidR="00EA5F65" w:rsidRPr="00451BD4" w:rsidRDefault="00EA5F65" w:rsidP="00D005CD">
            <w:pPr>
              <w:rPr>
                <w:rFonts w:cs="Arial"/>
              </w:rPr>
            </w:pPr>
          </w:p>
        </w:tc>
        <w:tc>
          <w:tcPr>
            <w:tcW w:w="1744" w:type="dxa"/>
            <w:tcBorders>
              <w:bottom w:val="single" w:sz="4" w:space="0" w:color="auto"/>
            </w:tcBorders>
            <w:tcPrChange w:id="834" w:author="Krishnakant Bairagi" w:date="2020-07-23T13:44:00Z">
              <w:tcPr>
                <w:tcW w:w="1800" w:type="dxa"/>
                <w:tcBorders>
                  <w:bottom w:val="single" w:sz="4" w:space="0" w:color="auto"/>
                </w:tcBorders>
              </w:tcPr>
            </w:tcPrChange>
          </w:tcPr>
          <w:p w14:paraId="66C17A80" w14:textId="77777777" w:rsidR="00EA5F65" w:rsidRPr="00451BD4" w:rsidRDefault="00EA5F65" w:rsidP="00D005CD">
            <w:pPr>
              <w:ind w:left="0"/>
              <w:rPr>
                <w:rFonts w:cs="Arial"/>
              </w:rPr>
            </w:pPr>
            <w:r w:rsidRPr="00451BD4">
              <w:rPr>
                <w:rFonts w:cs="Arial"/>
              </w:rPr>
              <w:t xml:space="preserve">Test </w:t>
            </w:r>
          </w:p>
        </w:tc>
        <w:tc>
          <w:tcPr>
            <w:tcW w:w="6278" w:type="dxa"/>
            <w:tcBorders>
              <w:bottom w:val="single" w:sz="4" w:space="0" w:color="auto"/>
            </w:tcBorders>
            <w:tcPrChange w:id="835" w:author="Krishnakant Bairagi" w:date="2020-07-23T13:44:00Z">
              <w:tcPr>
                <w:tcW w:w="6480" w:type="dxa"/>
                <w:tcBorders>
                  <w:bottom w:val="single" w:sz="4" w:space="0" w:color="auto"/>
                </w:tcBorders>
              </w:tcPr>
            </w:tcPrChange>
          </w:tcPr>
          <w:p w14:paraId="27856428" w14:textId="77777777" w:rsidR="00EA5F65" w:rsidRPr="00451BD4" w:rsidRDefault="00EA5F65" w:rsidP="00D005CD">
            <w:pPr>
              <w:ind w:left="0"/>
              <w:rPr>
                <w:rFonts w:cs="Arial"/>
              </w:rPr>
            </w:pPr>
            <w:r w:rsidRPr="00451BD4">
              <w:rPr>
                <w:rFonts w:cs="Arial"/>
                <w:color w:val="000000"/>
                <w:shd w:val="clear" w:color="auto" w:fill="FFFFFF"/>
              </w:rPr>
              <w:t>D:\Data\GATS.mdf</w:t>
            </w:r>
          </w:p>
        </w:tc>
      </w:tr>
      <w:tr w:rsidR="00EA5F65" w:rsidRPr="00451BD4" w14:paraId="0E3A4611" w14:textId="77777777" w:rsidTr="00347201">
        <w:trPr>
          <w:trHeight w:val="346"/>
          <w:jc w:val="center"/>
          <w:trPrChange w:id="836" w:author="Krishnakant Bairagi" w:date="2020-07-23T13:44:00Z">
            <w:trPr>
              <w:jc w:val="center"/>
            </w:trPr>
          </w:trPrChange>
        </w:trPr>
        <w:tc>
          <w:tcPr>
            <w:tcW w:w="1509" w:type="dxa"/>
            <w:vMerge w:val="restart"/>
            <w:shd w:val="clear" w:color="auto" w:fill="auto"/>
            <w:tcPrChange w:id="837" w:author="Krishnakant Bairagi" w:date="2020-07-23T13:44:00Z">
              <w:tcPr>
                <w:tcW w:w="1548" w:type="dxa"/>
                <w:vMerge w:val="restart"/>
                <w:shd w:val="clear" w:color="auto" w:fill="auto"/>
              </w:tcPr>
            </w:tcPrChange>
          </w:tcPr>
          <w:p w14:paraId="592BE5DC" w14:textId="77777777" w:rsidR="00EA5F65" w:rsidRPr="00451BD4" w:rsidRDefault="00EA5F65" w:rsidP="00D005CD">
            <w:pPr>
              <w:ind w:right="-54"/>
              <w:rPr>
                <w:rFonts w:cs="Arial"/>
              </w:rPr>
            </w:pPr>
            <w:r w:rsidRPr="00451BD4">
              <w:rPr>
                <w:rFonts w:cs="Arial"/>
              </w:rPr>
              <w:t>DB Log Path</w:t>
            </w:r>
          </w:p>
        </w:tc>
        <w:tc>
          <w:tcPr>
            <w:tcW w:w="8022" w:type="dxa"/>
            <w:gridSpan w:val="2"/>
            <w:shd w:val="clear" w:color="auto" w:fill="0070C0"/>
            <w:tcPrChange w:id="838" w:author="Krishnakant Bairagi" w:date="2020-07-23T13:44:00Z">
              <w:tcPr>
                <w:tcW w:w="8280" w:type="dxa"/>
                <w:gridSpan w:val="2"/>
                <w:shd w:val="clear" w:color="auto" w:fill="0070C0"/>
              </w:tcPr>
            </w:tcPrChange>
          </w:tcPr>
          <w:p w14:paraId="041E01DE" w14:textId="77777777" w:rsidR="00EA5F65" w:rsidRPr="00451BD4" w:rsidRDefault="00EA5F65" w:rsidP="00D005CD">
            <w:pPr>
              <w:ind w:left="0"/>
              <w:jc w:val="center"/>
              <w:rPr>
                <w:rFonts w:cs="Arial"/>
                <w:b/>
              </w:rPr>
            </w:pPr>
            <w:r w:rsidRPr="00451BD4">
              <w:rPr>
                <w:rFonts w:cs="Arial"/>
                <w:b/>
              </w:rPr>
              <w:t>Production/DR</w:t>
            </w:r>
          </w:p>
        </w:tc>
      </w:tr>
      <w:tr w:rsidR="00EA5F65" w:rsidRPr="00451BD4" w14:paraId="35EA94A8" w14:textId="77777777" w:rsidTr="00347201">
        <w:trPr>
          <w:trHeight w:val="144"/>
          <w:jc w:val="center"/>
          <w:trPrChange w:id="839" w:author="Krishnakant Bairagi" w:date="2020-07-23T13:44:00Z">
            <w:trPr>
              <w:jc w:val="center"/>
            </w:trPr>
          </w:trPrChange>
        </w:trPr>
        <w:tc>
          <w:tcPr>
            <w:tcW w:w="1509" w:type="dxa"/>
            <w:vMerge/>
            <w:shd w:val="clear" w:color="auto" w:fill="auto"/>
            <w:tcPrChange w:id="840" w:author="Krishnakant Bairagi" w:date="2020-07-23T13:44:00Z">
              <w:tcPr>
                <w:tcW w:w="1548" w:type="dxa"/>
                <w:vMerge/>
                <w:shd w:val="clear" w:color="auto" w:fill="auto"/>
              </w:tcPr>
            </w:tcPrChange>
          </w:tcPr>
          <w:p w14:paraId="6C9EB84A" w14:textId="77777777" w:rsidR="00EA5F65" w:rsidRPr="00451BD4" w:rsidRDefault="00EA5F65" w:rsidP="00D005CD">
            <w:pPr>
              <w:rPr>
                <w:rFonts w:cs="Arial"/>
              </w:rPr>
            </w:pPr>
          </w:p>
        </w:tc>
        <w:tc>
          <w:tcPr>
            <w:tcW w:w="1744" w:type="dxa"/>
            <w:tcPrChange w:id="841" w:author="Krishnakant Bairagi" w:date="2020-07-23T13:44:00Z">
              <w:tcPr>
                <w:tcW w:w="1800" w:type="dxa"/>
              </w:tcPr>
            </w:tcPrChange>
          </w:tcPr>
          <w:p w14:paraId="2010DEFA" w14:textId="77777777" w:rsidR="00EA5F65" w:rsidRPr="00451BD4" w:rsidRDefault="00EA5F65" w:rsidP="00D005CD">
            <w:pPr>
              <w:ind w:left="0"/>
              <w:rPr>
                <w:rFonts w:cs="Arial"/>
              </w:rPr>
            </w:pPr>
            <w:r w:rsidRPr="00451BD4">
              <w:rPr>
                <w:rFonts w:cs="Arial"/>
              </w:rPr>
              <w:t>Production</w:t>
            </w:r>
          </w:p>
        </w:tc>
        <w:tc>
          <w:tcPr>
            <w:tcW w:w="6278" w:type="dxa"/>
            <w:tcPrChange w:id="842" w:author="Krishnakant Bairagi" w:date="2020-07-23T13:44:00Z">
              <w:tcPr>
                <w:tcW w:w="6480" w:type="dxa"/>
              </w:tcPr>
            </w:tcPrChange>
          </w:tcPr>
          <w:p w14:paraId="4246EC78" w14:textId="77777777" w:rsidR="00EA5F65" w:rsidRPr="00451BD4" w:rsidRDefault="00EA5F65" w:rsidP="00D005CD">
            <w:pPr>
              <w:ind w:left="0"/>
              <w:rPr>
                <w:rFonts w:cs="Arial"/>
                <w:lang w:val="pt-BR"/>
              </w:rPr>
            </w:pPr>
            <w:r w:rsidRPr="00451BD4">
              <w:rPr>
                <w:rFonts w:cs="Arial"/>
                <w:lang w:val="pt-BR"/>
              </w:rPr>
              <w:t>E:\Log\GATS_log.ldf</w:t>
            </w:r>
          </w:p>
        </w:tc>
      </w:tr>
      <w:tr w:rsidR="00EA5F65" w:rsidRPr="00451BD4" w14:paraId="6FBCE02F" w14:textId="77777777" w:rsidTr="00347201">
        <w:trPr>
          <w:trHeight w:val="144"/>
          <w:jc w:val="center"/>
          <w:trPrChange w:id="843" w:author="Krishnakant Bairagi" w:date="2020-07-23T13:44:00Z">
            <w:trPr>
              <w:jc w:val="center"/>
            </w:trPr>
          </w:trPrChange>
        </w:trPr>
        <w:tc>
          <w:tcPr>
            <w:tcW w:w="1509" w:type="dxa"/>
            <w:vMerge/>
            <w:shd w:val="clear" w:color="auto" w:fill="auto"/>
            <w:tcPrChange w:id="844" w:author="Krishnakant Bairagi" w:date="2020-07-23T13:44:00Z">
              <w:tcPr>
                <w:tcW w:w="1548" w:type="dxa"/>
                <w:vMerge/>
                <w:shd w:val="clear" w:color="auto" w:fill="auto"/>
              </w:tcPr>
            </w:tcPrChange>
          </w:tcPr>
          <w:p w14:paraId="0355BB70" w14:textId="77777777" w:rsidR="00EA5F65" w:rsidRPr="00451BD4" w:rsidRDefault="00EA5F65" w:rsidP="00D005CD">
            <w:pPr>
              <w:rPr>
                <w:rFonts w:cs="Arial"/>
                <w:lang w:val="pt-BR"/>
              </w:rPr>
            </w:pPr>
          </w:p>
        </w:tc>
        <w:tc>
          <w:tcPr>
            <w:tcW w:w="1744" w:type="dxa"/>
            <w:tcBorders>
              <w:bottom w:val="single" w:sz="4" w:space="0" w:color="auto"/>
            </w:tcBorders>
            <w:tcPrChange w:id="845" w:author="Krishnakant Bairagi" w:date="2020-07-23T13:44:00Z">
              <w:tcPr>
                <w:tcW w:w="1800" w:type="dxa"/>
                <w:tcBorders>
                  <w:bottom w:val="single" w:sz="4" w:space="0" w:color="auto"/>
                </w:tcBorders>
              </w:tcPr>
            </w:tcPrChange>
          </w:tcPr>
          <w:p w14:paraId="0B047954" w14:textId="77777777" w:rsidR="00EA5F65" w:rsidRPr="00451BD4" w:rsidRDefault="00EA5F65" w:rsidP="00D005CD">
            <w:pPr>
              <w:ind w:left="0"/>
              <w:rPr>
                <w:rFonts w:cs="Arial"/>
              </w:rPr>
            </w:pPr>
            <w:r w:rsidRPr="00451BD4">
              <w:rPr>
                <w:rFonts w:cs="Arial"/>
              </w:rPr>
              <w:t>DR</w:t>
            </w:r>
          </w:p>
        </w:tc>
        <w:tc>
          <w:tcPr>
            <w:tcW w:w="6278" w:type="dxa"/>
            <w:tcBorders>
              <w:bottom w:val="single" w:sz="4" w:space="0" w:color="auto"/>
            </w:tcBorders>
            <w:tcPrChange w:id="846" w:author="Krishnakant Bairagi" w:date="2020-07-23T13:44:00Z">
              <w:tcPr>
                <w:tcW w:w="6480" w:type="dxa"/>
                <w:tcBorders>
                  <w:bottom w:val="single" w:sz="4" w:space="0" w:color="auto"/>
                </w:tcBorders>
              </w:tcPr>
            </w:tcPrChange>
          </w:tcPr>
          <w:p w14:paraId="45AF437D" w14:textId="77777777" w:rsidR="00EA5F65" w:rsidRPr="00451BD4" w:rsidRDefault="00EA5F65" w:rsidP="00D005CD">
            <w:pPr>
              <w:ind w:left="0"/>
              <w:rPr>
                <w:rFonts w:cs="Arial"/>
              </w:rPr>
            </w:pPr>
            <w:r w:rsidRPr="00451BD4">
              <w:rPr>
                <w:rFonts w:cs="Arial"/>
                <w:lang w:val="pt-BR"/>
              </w:rPr>
              <w:t>E:\Log\GATS_log.ldf</w:t>
            </w:r>
          </w:p>
        </w:tc>
      </w:tr>
      <w:tr w:rsidR="00EA5F65" w:rsidRPr="00451BD4" w14:paraId="43344813" w14:textId="77777777" w:rsidTr="00347201">
        <w:trPr>
          <w:trHeight w:val="144"/>
          <w:jc w:val="center"/>
          <w:trPrChange w:id="847" w:author="Krishnakant Bairagi" w:date="2020-07-23T13:44:00Z">
            <w:trPr>
              <w:jc w:val="center"/>
            </w:trPr>
          </w:trPrChange>
        </w:trPr>
        <w:tc>
          <w:tcPr>
            <w:tcW w:w="1509" w:type="dxa"/>
            <w:vMerge/>
            <w:shd w:val="clear" w:color="auto" w:fill="auto"/>
            <w:tcPrChange w:id="848" w:author="Krishnakant Bairagi" w:date="2020-07-23T13:44:00Z">
              <w:tcPr>
                <w:tcW w:w="1548" w:type="dxa"/>
                <w:vMerge/>
                <w:shd w:val="clear" w:color="auto" w:fill="auto"/>
              </w:tcPr>
            </w:tcPrChange>
          </w:tcPr>
          <w:p w14:paraId="3BF159BE" w14:textId="77777777" w:rsidR="00EA5F65" w:rsidRPr="00451BD4" w:rsidRDefault="00EA5F65" w:rsidP="00D005CD">
            <w:pPr>
              <w:rPr>
                <w:rFonts w:cs="Arial"/>
                <w:b/>
              </w:rPr>
            </w:pPr>
          </w:p>
        </w:tc>
        <w:tc>
          <w:tcPr>
            <w:tcW w:w="8022" w:type="dxa"/>
            <w:gridSpan w:val="2"/>
            <w:shd w:val="clear" w:color="auto" w:fill="0070C0"/>
            <w:tcPrChange w:id="849" w:author="Krishnakant Bairagi" w:date="2020-07-23T13:44:00Z">
              <w:tcPr>
                <w:tcW w:w="8280" w:type="dxa"/>
                <w:gridSpan w:val="2"/>
                <w:shd w:val="clear" w:color="auto" w:fill="0070C0"/>
              </w:tcPr>
            </w:tcPrChange>
          </w:tcPr>
          <w:p w14:paraId="350CB2CE" w14:textId="77777777" w:rsidR="00EA5F65" w:rsidRPr="00451BD4" w:rsidRDefault="00EA5F65" w:rsidP="00D005CD">
            <w:pPr>
              <w:ind w:left="2520"/>
              <w:rPr>
                <w:rFonts w:cs="Arial"/>
                <w:b/>
              </w:rPr>
            </w:pPr>
            <w:r w:rsidRPr="00451BD4">
              <w:rPr>
                <w:rFonts w:cs="Arial"/>
                <w:b/>
              </w:rPr>
              <w:t>Test</w:t>
            </w:r>
          </w:p>
        </w:tc>
      </w:tr>
      <w:tr w:rsidR="00EA5F65" w:rsidRPr="00451BD4" w14:paraId="44E1D0F1" w14:textId="77777777" w:rsidTr="00347201">
        <w:trPr>
          <w:trHeight w:val="144"/>
          <w:jc w:val="center"/>
          <w:trPrChange w:id="850" w:author="Krishnakant Bairagi" w:date="2020-07-23T13:44:00Z">
            <w:trPr>
              <w:jc w:val="center"/>
            </w:trPr>
          </w:trPrChange>
        </w:trPr>
        <w:tc>
          <w:tcPr>
            <w:tcW w:w="1509" w:type="dxa"/>
            <w:vMerge/>
            <w:shd w:val="clear" w:color="auto" w:fill="auto"/>
            <w:tcPrChange w:id="851" w:author="Krishnakant Bairagi" w:date="2020-07-23T13:44:00Z">
              <w:tcPr>
                <w:tcW w:w="1548" w:type="dxa"/>
                <w:vMerge/>
                <w:shd w:val="clear" w:color="auto" w:fill="auto"/>
              </w:tcPr>
            </w:tcPrChange>
          </w:tcPr>
          <w:p w14:paraId="47BDE66E" w14:textId="77777777" w:rsidR="00EA5F65" w:rsidRPr="00451BD4" w:rsidRDefault="00EA5F65" w:rsidP="00D005CD">
            <w:pPr>
              <w:rPr>
                <w:rFonts w:cs="Arial"/>
              </w:rPr>
            </w:pPr>
          </w:p>
        </w:tc>
        <w:tc>
          <w:tcPr>
            <w:tcW w:w="1744" w:type="dxa"/>
            <w:tcPrChange w:id="852" w:author="Krishnakant Bairagi" w:date="2020-07-23T13:44:00Z">
              <w:tcPr>
                <w:tcW w:w="1800" w:type="dxa"/>
              </w:tcPr>
            </w:tcPrChange>
          </w:tcPr>
          <w:p w14:paraId="5B3DE885" w14:textId="77777777" w:rsidR="00EA5F65" w:rsidRPr="00451BD4" w:rsidRDefault="00EA5F65" w:rsidP="00D005CD">
            <w:pPr>
              <w:ind w:left="0"/>
              <w:rPr>
                <w:rFonts w:cs="Arial"/>
              </w:rPr>
            </w:pPr>
            <w:r w:rsidRPr="00451BD4">
              <w:rPr>
                <w:rFonts w:cs="Arial"/>
              </w:rPr>
              <w:t>Test</w:t>
            </w:r>
          </w:p>
        </w:tc>
        <w:tc>
          <w:tcPr>
            <w:tcW w:w="6278" w:type="dxa"/>
            <w:tcPrChange w:id="853" w:author="Krishnakant Bairagi" w:date="2020-07-23T13:44:00Z">
              <w:tcPr>
                <w:tcW w:w="6480" w:type="dxa"/>
              </w:tcPr>
            </w:tcPrChange>
          </w:tcPr>
          <w:p w14:paraId="710E18FF" w14:textId="77777777" w:rsidR="00EA5F65" w:rsidRPr="00451BD4" w:rsidRDefault="00EA5F65" w:rsidP="006E29AB">
            <w:pPr>
              <w:keepNext/>
              <w:ind w:left="0"/>
              <w:rPr>
                <w:rFonts w:cs="Arial"/>
                <w:lang w:val="pt-BR"/>
              </w:rPr>
            </w:pPr>
            <w:r w:rsidRPr="00451BD4">
              <w:rPr>
                <w:rFonts w:cs="Arial"/>
                <w:lang w:val="pt-BR"/>
              </w:rPr>
              <w:t>E:\Log\GATS_log.ldf</w:t>
            </w:r>
          </w:p>
        </w:tc>
      </w:tr>
    </w:tbl>
    <w:p w14:paraId="26199361" w14:textId="0574DB78" w:rsidR="006E29AB" w:rsidRPr="00451BD4" w:rsidRDefault="006E29AB">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14</w:t>
      </w:r>
      <w:r w:rsidR="0074035A" w:rsidRPr="00451BD4">
        <w:rPr>
          <w:rFonts w:ascii="Arial" w:hAnsi="Arial" w:cs="Arial"/>
          <w:noProof/>
        </w:rPr>
        <w:fldChar w:fldCharType="end"/>
      </w:r>
      <w:r w:rsidRPr="00451BD4">
        <w:rPr>
          <w:rFonts w:ascii="Arial" w:hAnsi="Arial" w:cs="Arial"/>
        </w:rPr>
        <w:t>: Database</w:t>
      </w:r>
    </w:p>
    <w:p w14:paraId="3E37C44F" w14:textId="77777777" w:rsidR="00EA5F65" w:rsidRPr="00451BD4" w:rsidRDefault="00EA5F65" w:rsidP="00EA5F65">
      <w:pPr>
        <w:ind w:left="1440"/>
        <w:rPr>
          <w:rFonts w:cs="Arial"/>
          <w:color w:val="FF00FF"/>
        </w:rPr>
      </w:pPr>
      <w:r w:rsidRPr="00451BD4">
        <w:rPr>
          <w:rFonts w:cs="Arial"/>
        </w:rPr>
        <w:t>Total initial space allocated for the both databases is 445.56 MB</w:t>
      </w:r>
    </w:p>
    <w:p w14:paraId="7C72DCE4" w14:textId="77777777" w:rsidR="00EA5F65" w:rsidRPr="00451BD4" w:rsidRDefault="00EA5F65" w:rsidP="00EA5F65">
      <w:pPr>
        <w:ind w:left="0"/>
        <w:rPr>
          <w:rFonts w:cs="Arial"/>
        </w:rPr>
      </w:pPr>
    </w:p>
    <w:p w14:paraId="5D9120FF" w14:textId="77777777" w:rsidR="00EA5F65" w:rsidRPr="00451BD4" w:rsidRDefault="00EA5F65" w:rsidP="00EA5F65">
      <w:pPr>
        <w:ind w:left="0"/>
        <w:rPr>
          <w:rFonts w:cs="Arial"/>
        </w:rPr>
      </w:pPr>
      <w:r w:rsidRPr="00451BD4">
        <w:rPr>
          <w:rFonts w:cs="Arial"/>
        </w:rPr>
        <w:t>Database Description</w:t>
      </w:r>
    </w:p>
    <w:p w14:paraId="23ABAE61" w14:textId="77777777" w:rsidR="00EA5F65" w:rsidRPr="00451BD4" w:rsidRDefault="00EA5F65" w:rsidP="00EA5F65">
      <w:pPr>
        <w:ind w:left="720"/>
        <w:rPr>
          <w:rFonts w:cs="Arial"/>
        </w:rPr>
      </w:pPr>
    </w:p>
    <w:tbl>
      <w:tblPr>
        <w:tblW w:w="0" w:type="auto"/>
        <w:tblInd w:w="1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54" w:author="Krishnakant Bairagi" w:date="2020-07-23T13:4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982"/>
        <w:gridCol w:w="1809"/>
        <w:gridCol w:w="3518"/>
        <w:tblGridChange w:id="855">
          <w:tblGrid>
            <w:gridCol w:w="2700"/>
            <w:gridCol w:w="1638"/>
            <w:gridCol w:w="3185"/>
          </w:tblGrid>
        </w:tblGridChange>
      </w:tblGrid>
      <w:tr w:rsidR="002F3762" w:rsidRPr="002F3762" w14:paraId="5628E9F7" w14:textId="77777777" w:rsidTr="00BB2050">
        <w:trPr>
          <w:trHeight w:val="316"/>
          <w:trPrChange w:id="856" w:author="Krishnakant Bairagi" w:date="2020-07-23T13:47:00Z">
            <w:trPr>
              <w:jc w:val="center"/>
            </w:trPr>
          </w:trPrChange>
        </w:trPr>
        <w:tc>
          <w:tcPr>
            <w:tcW w:w="2982" w:type="dxa"/>
            <w:shd w:val="clear" w:color="auto" w:fill="0070C0"/>
            <w:tcPrChange w:id="857" w:author="Krishnakant Bairagi" w:date="2020-07-23T13:47:00Z">
              <w:tcPr>
                <w:tcW w:w="2700" w:type="dxa"/>
                <w:shd w:val="clear" w:color="auto" w:fill="0070C0"/>
              </w:tcPr>
            </w:tcPrChange>
          </w:tcPr>
          <w:p w14:paraId="0C4D8D9E"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Instance Name</w:t>
            </w:r>
          </w:p>
        </w:tc>
        <w:tc>
          <w:tcPr>
            <w:tcW w:w="1809" w:type="dxa"/>
            <w:shd w:val="clear" w:color="auto" w:fill="0070C0"/>
            <w:tcPrChange w:id="858" w:author="Krishnakant Bairagi" w:date="2020-07-23T13:47:00Z">
              <w:tcPr>
                <w:tcW w:w="1638" w:type="dxa"/>
                <w:shd w:val="clear" w:color="auto" w:fill="0070C0"/>
              </w:tcPr>
            </w:tcPrChange>
          </w:tcPr>
          <w:p w14:paraId="163E99BA" w14:textId="77777777" w:rsidR="00EA5F65" w:rsidRPr="002F3762" w:rsidRDefault="00EA5F65" w:rsidP="002F3762">
            <w:pPr>
              <w:pStyle w:val="BodyText"/>
              <w:spacing w:before="60" w:after="60"/>
              <w:ind w:left="0"/>
              <w:jc w:val="center"/>
              <w:rPr>
                <w:rFonts w:cs="Arial"/>
                <w:b/>
                <w:bCs/>
                <w:color w:val="FFFFFF" w:themeColor="background1"/>
                <w:sz w:val="20"/>
              </w:rPr>
            </w:pPr>
            <w:r w:rsidRPr="002F3762">
              <w:rPr>
                <w:rFonts w:cs="Arial"/>
                <w:b/>
                <w:bCs/>
                <w:color w:val="FFFFFF" w:themeColor="background1"/>
                <w:sz w:val="20"/>
              </w:rPr>
              <w:t>Port No</w:t>
            </w:r>
          </w:p>
        </w:tc>
        <w:tc>
          <w:tcPr>
            <w:tcW w:w="3518" w:type="dxa"/>
            <w:shd w:val="clear" w:color="auto" w:fill="0070C0"/>
            <w:tcPrChange w:id="859" w:author="Krishnakant Bairagi" w:date="2020-07-23T13:47:00Z">
              <w:tcPr>
                <w:tcW w:w="3185" w:type="dxa"/>
                <w:shd w:val="clear" w:color="auto" w:fill="0070C0"/>
              </w:tcPr>
            </w:tcPrChange>
          </w:tcPr>
          <w:p w14:paraId="7A9C384D" w14:textId="77777777" w:rsidR="00EA5F65" w:rsidRPr="002F3762" w:rsidRDefault="00EA5F65" w:rsidP="002F3762">
            <w:pPr>
              <w:jc w:val="center"/>
              <w:rPr>
                <w:rFonts w:cs="Arial"/>
                <w:b/>
                <w:color w:val="FFFFFF" w:themeColor="background1"/>
              </w:rPr>
            </w:pPr>
            <w:r w:rsidRPr="002F3762">
              <w:rPr>
                <w:rFonts w:cs="Arial"/>
                <w:b/>
                <w:color w:val="FFFFFF" w:themeColor="background1"/>
              </w:rPr>
              <w:t>Database Name</w:t>
            </w:r>
          </w:p>
        </w:tc>
      </w:tr>
      <w:tr w:rsidR="00EA5F65" w:rsidRPr="00451BD4" w14:paraId="337E9EC2" w14:textId="77777777" w:rsidTr="00BB2050">
        <w:trPr>
          <w:trHeight w:val="589"/>
          <w:trPrChange w:id="860" w:author="Krishnakant Bairagi" w:date="2020-07-23T13:47:00Z">
            <w:trPr>
              <w:trHeight w:val="646"/>
              <w:jc w:val="center"/>
            </w:trPr>
          </w:trPrChange>
        </w:trPr>
        <w:tc>
          <w:tcPr>
            <w:tcW w:w="2982" w:type="dxa"/>
            <w:tcPrChange w:id="861" w:author="Krishnakant Bairagi" w:date="2020-07-23T13:47:00Z">
              <w:tcPr>
                <w:tcW w:w="2700" w:type="dxa"/>
              </w:tcPr>
            </w:tcPrChange>
          </w:tcPr>
          <w:p w14:paraId="7AA49CA4" w14:textId="77777777" w:rsidR="00EA5F65" w:rsidRPr="00451BD4" w:rsidRDefault="00EA5F65" w:rsidP="00D005CD">
            <w:pPr>
              <w:pStyle w:val="BodyText"/>
              <w:spacing w:before="60" w:after="60"/>
              <w:ind w:left="0"/>
              <w:rPr>
                <w:rFonts w:cs="Arial"/>
                <w:sz w:val="20"/>
              </w:rPr>
            </w:pPr>
            <w:r w:rsidRPr="00451BD4">
              <w:rPr>
                <w:rFonts w:cs="Arial"/>
                <w:sz w:val="20"/>
              </w:rPr>
              <w:t xml:space="preserve"> (Production)</w:t>
            </w:r>
          </w:p>
        </w:tc>
        <w:tc>
          <w:tcPr>
            <w:tcW w:w="1809" w:type="dxa"/>
            <w:tcPrChange w:id="862" w:author="Krishnakant Bairagi" w:date="2020-07-23T13:47:00Z">
              <w:tcPr>
                <w:tcW w:w="1638" w:type="dxa"/>
              </w:tcPr>
            </w:tcPrChange>
          </w:tcPr>
          <w:p w14:paraId="181A3FB5" w14:textId="77777777" w:rsidR="00EA5F65" w:rsidRPr="00451BD4" w:rsidRDefault="00EA5F65" w:rsidP="00D005CD">
            <w:pPr>
              <w:pStyle w:val="BodyText"/>
              <w:spacing w:before="60" w:after="60"/>
              <w:ind w:left="0"/>
              <w:rPr>
                <w:rFonts w:cs="Arial"/>
                <w:sz w:val="20"/>
              </w:rPr>
            </w:pPr>
            <w:r w:rsidRPr="00451BD4">
              <w:rPr>
                <w:rFonts w:cs="Arial"/>
                <w:sz w:val="20"/>
              </w:rPr>
              <w:t>1433</w:t>
            </w:r>
          </w:p>
        </w:tc>
        <w:tc>
          <w:tcPr>
            <w:tcW w:w="3518" w:type="dxa"/>
            <w:tcPrChange w:id="863" w:author="Krishnakant Bairagi" w:date="2020-07-23T13:47:00Z">
              <w:tcPr>
                <w:tcW w:w="3185" w:type="dxa"/>
              </w:tcPr>
            </w:tcPrChange>
          </w:tcPr>
          <w:p w14:paraId="420ACD9C" w14:textId="77777777" w:rsidR="00EA5F65" w:rsidRPr="00451BD4" w:rsidRDefault="00EA5F65" w:rsidP="00D005CD">
            <w:pPr>
              <w:ind w:left="0"/>
              <w:jc w:val="center"/>
              <w:rPr>
                <w:rFonts w:cs="Arial"/>
                <w:sz w:val="24"/>
                <w:szCs w:val="24"/>
              </w:rPr>
            </w:pPr>
            <w:r w:rsidRPr="00451BD4">
              <w:rPr>
                <w:rFonts w:cs="Arial"/>
                <w:color w:val="000000"/>
                <w:sz w:val="24"/>
                <w:szCs w:val="24"/>
                <w:shd w:val="clear" w:color="auto" w:fill="FFFFFF"/>
              </w:rPr>
              <w:t>gatsdb.mas.net (10.221.6.28)</w:t>
            </w:r>
          </w:p>
        </w:tc>
      </w:tr>
      <w:tr w:rsidR="00EA5F65" w:rsidRPr="00451BD4" w14:paraId="72D58882" w14:textId="77777777" w:rsidTr="00BB2050">
        <w:trPr>
          <w:trHeight w:val="589"/>
          <w:trPrChange w:id="864" w:author="Krishnakant Bairagi" w:date="2020-07-23T13:47:00Z">
            <w:trPr>
              <w:trHeight w:val="646"/>
              <w:jc w:val="center"/>
            </w:trPr>
          </w:trPrChange>
        </w:trPr>
        <w:tc>
          <w:tcPr>
            <w:tcW w:w="2982" w:type="dxa"/>
            <w:tcPrChange w:id="865" w:author="Krishnakant Bairagi" w:date="2020-07-23T13:47:00Z">
              <w:tcPr>
                <w:tcW w:w="2700" w:type="dxa"/>
              </w:tcPr>
            </w:tcPrChange>
          </w:tcPr>
          <w:p w14:paraId="1B9D3E16" w14:textId="77777777" w:rsidR="00EA5F65" w:rsidRPr="00451BD4" w:rsidRDefault="00EA5F65" w:rsidP="00D005CD">
            <w:pPr>
              <w:pStyle w:val="BodyText"/>
              <w:spacing w:before="60" w:after="60"/>
              <w:ind w:left="0"/>
              <w:rPr>
                <w:rFonts w:cs="Arial"/>
                <w:sz w:val="20"/>
              </w:rPr>
            </w:pPr>
            <w:r w:rsidRPr="00451BD4">
              <w:rPr>
                <w:rFonts w:cs="Arial"/>
                <w:sz w:val="20"/>
              </w:rPr>
              <w:t>(Test)</w:t>
            </w:r>
          </w:p>
        </w:tc>
        <w:tc>
          <w:tcPr>
            <w:tcW w:w="1809" w:type="dxa"/>
            <w:tcPrChange w:id="866" w:author="Krishnakant Bairagi" w:date="2020-07-23T13:47:00Z">
              <w:tcPr>
                <w:tcW w:w="1638" w:type="dxa"/>
              </w:tcPr>
            </w:tcPrChange>
          </w:tcPr>
          <w:p w14:paraId="7A63A203" w14:textId="77777777" w:rsidR="00EA5F65" w:rsidRPr="00451BD4" w:rsidRDefault="00EA5F65" w:rsidP="00D005CD">
            <w:pPr>
              <w:pStyle w:val="BodyText"/>
              <w:spacing w:before="60" w:after="60"/>
              <w:ind w:left="0"/>
              <w:rPr>
                <w:rFonts w:cs="Arial"/>
                <w:sz w:val="20"/>
              </w:rPr>
            </w:pPr>
            <w:r w:rsidRPr="00451BD4">
              <w:rPr>
                <w:rFonts w:cs="Arial"/>
                <w:sz w:val="20"/>
              </w:rPr>
              <w:t>1433</w:t>
            </w:r>
          </w:p>
        </w:tc>
        <w:tc>
          <w:tcPr>
            <w:tcW w:w="3518" w:type="dxa"/>
            <w:tcPrChange w:id="867" w:author="Krishnakant Bairagi" w:date="2020-07-23T13:47:00Z">
              <w:tcPr>
                <w:tcW w:w="3185" w:type="dxa"/>
              </w:tcPr>
            </w:tcPrChange>
          </w:tcPr>
          <w:p w14:paraId="5B4B4CFE" w14:textId="77777777" w:rsidR="00EA5F65" w:rsidRPr="00451BD4" w:rsidRDefault="00EA5F65" w:rsidP="006E29AB">
            <w:pPr>
              <w:keepNext/>
              <w:ind w:left="0"/>
              <w:jc w:val="center"/>
              <w:rPr>
                <w:rFonts w:cs="Arial"/>
                <w:sz w:val="24"/>
                <w:szCs w:val="24"/>
              </w:rPr>
            </w:pPr>
            <w:r w:rsidRPr="00451BD4">
              <w:rPr>
                <w:rStyle w:val="apple-converted-space"/>
                <w:rFonts w:cs="Arial"/>
                <w:color w:val="000000"/>
                <w:sz w:val="24"/>
                <w:szCs w:val="24"/>
                <w:shd w:val="clear" w:color="auto" w:fill="FFFFFF"/>
              </w:rPr>
              <w:t> </w:t>
            </w:r>
            <w:r w:rsidRPr="00451BD4">
              <w:rPr>
                <w:rFonts w:cs="Arial"/>
                <w:color w:val="000000"/>
                <w:sz w:val="24"/>
                <w:szCs w:val="24"/>
                <w:shd w:val="clear" w:color="auto" w:fill="FFFFFF"/>
              </w:rPr>
              <w:t>gatstestdb.mas.net (10.221.14.41)</w:t>
            </w:r>
          </w:p>
        </w:tc>
      </w:tr>
    </w:tbl>
    <w:p w14:paraId="04E2D413" w14:textId="7B4894E6" w:rsidR="00EA5F65" w:rsidRPr="00451BD4" w:rsidRDefault="006E29AB" w:rsidP="006E29AB">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15</w:t>
      </w:r>
      <w:r w:rsidR="0074035A" w:rsidRPr="00451BD4">
        <w:rPr>
          <w:rFonts w:ascii="Arial" w:hAnsi="Arial" w:cs="Arial"/>
          <w:noProof/>
        </w:rPr>
        <w:fldChar w:fldCharType="end"/>
      </w:r>
      <w:r w:rsidRPr="00451BD4">
        <w:rPr>
          <w:rFonts w:ascii="Arial" w:hAnsi="Arial" w:cs="Arial"/>
        </w:rPr>
        <w:t>: Database description</w:t>
      </w:r>
    </w:p>
    <w:p w14:paraId="0CEE7F4C" w14:textId="77777777" w:rsidR="00EA5F65" w:rsidRPr="00451BD4" w:rsidRDefault="00EA5F65" w:rsidP="00EA5F65">
      <w:pPr>
        <w:rPr>
          <w:rFonts w:cs="Arial"/>
        </w:rPr>
      </w:pPr>
    </w:p>
    <w:p w14:paraId="34964866" w14:textId="77777777" w:rsidR="00EA5F65" w:rsidRPr="00451BD4" w:rsidRDefault="00EA5F65" w:rsidP="00EA5F65">
      <w:pPr>
        <w:rPr>
          <w:rFonts w:cs="Arial"/>
        </w:rPr>
      </w:pPr>
    </w:p>
    <w:p w14:paraId="046436F7" w14:textId="77777777" w:rsidR="00EA5F65" w:rsidRPr="00451BD4" w:rsidRDefault="00EA5F65" w:rsidP="00EA5F65">
      <w:pPr>
        <w:rPr>
          <w:rFonts w:cs="Arial"/>
        </w:rPr>
      </w:pPr>
    </w:p>
    <w:p w14:paraId="139D6744" w14:textId="77777777" w:rsidR="00EA5F65" w:rsidRPr="00451BD4" w:rsidRDefault="00EA5F65" w:rsidP="0079007A">
      <w:pPr>
        <w:ind w:left="0"/>
        <w:rPr>
          <w:rFonts w:cs="Arial"/>
        </w:rPr>
      </w:pPr>
    </w:p>
    <w:p w14:paraId="188F64C3" w14:textId="77777777" w:rsidR="00EA5F65" w:rsidRPr="00451BD4" w:rsidRDefault="00EA5F65" w:rsidP="00EA5F65">
      <w:pPr>
        <w:rPr>
          <w:rFonts w:cs="Arial"/>
        </w:rPr>
      </w:pPr>
    </w:p>
    <w:p w14:paraId="50194423" w14:textId="77777777" w:rsidR="00EA5F65" w:rsidRPr="00451BD4" w:rsidRDefault="00EA5F65" w:rsidP="00EA5F65">
      <w:pPr>
        <w:pStyle w:val="Heading1"/>
        <w:rPr>
          <w:rFonts w:ascii="Arial" w:hAnsi="Arial" w:cs="Arial"/>
          <w:b/>
          <w:color w:val="auto"/>
          <w:sz w:val="20"/>
          <w:szCs w:val="20"/>
        </w:rPr>
      </w:pPr>
      <w:bookmarkStart w:id="868" w:name="_Toc481162074"/>
      <w:bookmarkStart w:id="869" w:name="_Toc483216566"/>
      <w:r w:rsidRPr="00451BD4">
        <w:rPr>
          <w:rFonts w:ascii="Arial" w:hAnsi="Arial" w:cs="Arial"/>
          <w:b/>
          <w:color w:val="auto"/>
          <w:sz w:val="20"/>
          <w:szCs w:val="20"/>
        </w:rPr>
        <w:t>4.7</w:t>
      </w:r>
      <w:r w:rsidRPr="00451BD4">
        <w:rPr>
          <w:rFonts w:ascii="Arial" w:hAnsi="Arial" w:cs="Arial"/>
          <w:b/>
          <w:color w:val="auto"/>
          <w:sz w:val="20"/>
          <w:szCs w:val="20"/>
        </w:rPr>
        <w:tab/>
        <w:t>Technical operations guide</w:t>
      </w:r>
      <w:bookmarkEnd w:id="868"/>
      <w:bookmarkEnd w:id="869"/>
    </w:p>
    <w:p w14:paraId="7457CE80" w14:textId="77777777" w:rsidR="00EA5F65" w:rsidRPr="00451BD4" w:rsidRDefault="00EA5F65" w:rsidP="00EA5F65">
      <w:pPr>
        <w:ind w:left="720"/>
        <w:rPr>
          <w:rFonts w:cs="Arial"/>
        </w:rPr>
      </w:pPr>
      <w:r w:rsidRPr="00451BD4">
        <w:rPr>
          <w:rFonts w:cs="Arial"/>
          <w:lang w:val="en-GB"/>
        </w:rPr>
        <w:t xml:space="preserve"> </w:t>
      </w:r>
      <w:r w:rsidRPr="00451BD4">
        <w:rPr>
          <w:rFonts w:cs="Arial"/>
        </w:rPr>
        <w:t>Technical operations on the system is limited to the following the cut-over.</w:t>
      </w:r>
    </w:p>
    <w:p w14:paraId="6799F1E5" w14:textId="77777777" w:rsidR="00EA5F65" w:rsidRPr="00451BD4" w:rsidRDefault="00EA5F65" w:rsidP="00EA5F65">
      <w:pPr>
        <w:numPr>
          <w:ilvl w:val="0"/>
          <w:numId w:val="14"/>
        </w:numPr>
        <w:suppressAutoHyphens/>
        <w:overflowPunct/>
        <w:autoSpaceDE/>
        <w:autoSpaceDN/>
        <w:adjustRightInd/>
        <w:spacing w:before="0" w:after="160" w:line="288" w:lineRule="auto"/>
        <w:ind w:right="0"/>
        <w:textAlignment w:val="auto"/>
        <w:rPr>
          <w:rFonts w:cs="Arial"/>
        </w:rPr>
      </w:pPr>
      <w:r w:rsidRPr="00451BD4">
        <w:rPr>
          <w:rFonts w:cs="Arial"/>
        </w:rPr>
        <w:t>Monitoring the email alerts of failures</w:t>
      </w:r>
    </w:p>
    <w:p w14:paraId="17E1BF87" w14:textId="77777777" w:rsidR="00EA5F65" w:rsidRPr="00451BD4" w:rsidRDefault="00EA5F65" w:rsidP="00EA5F65">
      <w:pPr>
        <w:numPr>
          <w:ilvl w:val="0"/>
          <w:numId w:val="14"/>
        </w:numPr>
        <w:suppressAutoHyphens/>
        <w:overflowPunct/>
        <w:autoSpaceDE/>
        <w:autoSpaceDN/>
        <w:adjustRightInd/>
        <w:spacing w:before="0" w:after="160" w:line="288" w:lineRule="auto"/>
        <w:ind w:right="0"/>
        <w:textAlignment w:val="auto"/>
        <w:rPr>
          <w:rFonts w:cs="Arial"/>
          <w:caps/>
        </w:rPr>
      </w:pPr>
      <w:r w:rsidRPr="00451BD4">
        <w:rPr>
          <w:rFonts w:cs="Arial"/>
        </w:rPr>
        <w:t>Disk and Memory usage.</w:t>
      </w:r>
    </w:p>
    <w:p w14:paraId="4A7D4FA5" w14:textId="77777777" w:rsidR="00EA5F65" w:rsidRPr="00451BD4" w:rsidRDefault="00EA5F65" w:rsidP="00EA5F65">
      <w:pPr>
        <w:pStyle w:val="Heading2"/>
        <w:rPr>
          <w:rFonts w:ascii="Arial" w:hAnsi="Arial" w:cs="Arial"/>
          <w:b/>
          <w:color w:val="auto"/>
          <w:sz w:val="18"/>
          <w:szCs w:val="18"/>
        </w:rPr>
      </w:pPr>
      <w:bookmarkStart w:id="870" w:name="_Toc481162075"/>
      <w:bookmarkStart w:id="871" w:name="_Toc483216567"/>
      <w:r w:rsidRPr="00451BD4">
        <w:rPr>
          <w:rFonts w:ascii="Arial" w:hAnsi="Arial" w:cs="Arial"/>
          <w:b/>
          <w:color w:val="auto"/>
          <w:sz w:val="18"/>
          <w:szCs w:val="18"/>
        </w:rPr>
        <w:t>4.7.1</w:t>
      </w:r>
      <w:r w:rsidRPr="00451BD4">
        <w:rPr>
          <w:rFonts w:ascii="Arial" w:hAnsi="Arial" w:cs="Arial"/>
          <w:b/>
          <w:color w:val="auto"/>
          <w:sz w:val="18"/>
          <w:szCs w:val="18"/>
        </w:rPr>
        <w:tab/>
        <w:t>Installation Procedures</w:t>
      </w:r>
      <w:bookmarkEnd w:id="870"/>
      <w:bookmarkEnd w:id="871"/>
    </w:p>
    <w:p w14:paraId="44655039" w14:textId="77777777" w:rsidR="00EA5F65" w:rsidRPr="00451BD4" w:rsidRDefault="00EA5F65" w:rsidP="00EA5F65">
      <w:pPr>
        <w:pStyle w:val="BodyText"/>
        <w:ind w:left="720"/>
        <w:rPr>
          <w:rFonts w:cs="Arial"/>
          <w:sz w:val="20"/>
        </w:rPr>
      </w:pPr>
      <w:r w:rsidRPr="00BC2C5A">
        <w:rPr>
          <w:rFonts w:cs="Arial"/>
          <w:sz w:val="20"/>
        </w:rPr>
        <w:t>Refer to the product installation guide</w:t>
      </w:r>
      <w:r w:rsidR="00BF20C3" w:rsidRPr="00BC2C5A">
        <w:rPr>
          <w:rFonts w:cs="Arial"/>
          <w:sz w:val="20"/>
        </w:rPr>
        <w:t xml:space="preserve"> in appendix</w:t>
      </w:r>
      <w:r w:rsidR="00BF20C3" w:rsidRPr="00451BD4">
        <w:rPr>
          <w:rFonts w:cs="Arial"/>
          <w:sz w:val="20"/>
        </w:rPr>
        <w:t>.</w:t>
      </w:r>
    </w:p>
    <w:p w14:paraId="7DC36808" w14:textId="77777777" w:rsidR="00EA5F65" w:rsidRPr="00451BD4" w:rsidRDefault="00EA5F65" w:rsidP="00EA5F65">
      <w:pPr>
        <w:pStyle w:val="BodyText"/>
        <w:rPr>
          <w:rFonts w:cs="Arial"/>
          <w:sz w:val="20"/>
        </w:rPr>
      </w:pPr>
      <w:r w:rsidRPr="00451BD4">
        <w:rPr>
          <w:rFonts w:cs="Arial"/>
          <w:sz w:val="20"/>
        </w:rPr>
        <w:tab/>
      </w:r>
      <w:bookmarkStart w:id="872" w:name="_MON_1554797428"/>
      <w:bookmarkEnd w:id="872"/>
    </w:p>
    <w:p w14:paraId="4C7AE621" w14:textId="77777777" w:rsidR="00EA5F65" w:rsidRPr="00451BD4" w:rsidRDefault="00EA5F65" w:rsidP="00EA5F65">
      <w:pPr>
        <w:pStyle w:val="Heading2"/>
        <w:rPr>
          <w:rFonts w:ascii="Arial" w:hAnsi="Arial" w:cs="Arial"/>
          <w:b/>
          <w:color w:val="auto"/>
          <w:sz w:val="18"/>
          <w:szCs w:val="18"/>
        </w:rPr>
      </w:pPr>
      <w:bookmarkStart w:id="873" w:name="_Toc481162076"/>
      <w:bookmarkStart w:id="874" w:name="_Toc483216568"/>
      <w:r w:rsidRPr="00451BD4">
        <w:rPr>
          <w:rFonts w:ascii="Arial" w:hAnsi="Arial" w:cs="Arial"/>
          <w:b/>
          <w:color w:val="auto"/>
          <w:sz w:val="18"/>
          <w:szCs w:val="18"/>
        </w:rPr>
        <w:t xml:space="preserve">4.7.2 </w:t>
      </w:r>
      <w:r w:rsidRPr="00451BD4">
        <w:rPr>
          <w:rFonts w:ascii="Arial" w:hAnsi="Arial" w:cs="Arial"/>
          <w:b/>
          <w:color w:val="auto"/>
          <w:sz w:val="18"/>
          <w:szCs w:val="18"/>
        </w:rPr>
        <w:tab/>
        <w:t>Monthly Server Reboot</w:t>
      </w:r>
      <w:bookmarkEnd w:id="873"/>
      <w:bookmarkEnd w:id="874"/>
    </w:p>
    <w:p w14:paraId="21DB5722" w14:textId="77777777" w:rsidR="00EA5F65" w:rsidRPr="00451BD4" w:rsidRDefault="00EA5F65" w:rsidP="00EA5F65">
      <w:pPr>
        <w:pStyle w:val="BodyText"/>
        <w:spacing w:before="60"/>
        <w:ind w:firstLine="144"/>
        <w:rPr>
          <w:rFonts w:cs="Arial"/>
          <w:iCs/>
          <w:sz w:val="20"/>
        </w:rPr>
      </w:pPr>
      <w:r w:rsidRPr="00451BD4">
        <w:rPr>
          <w:rFonts w:cs="Arial"/>
        </w:rPr>
        <w:t xml:space="preserve"> </w:t>
      </w:r>
      <w:r w:rsidRPr="00451BD4">
        <w:rPr>
          <w:rFonts w:cs="Arial"/>
          <w:iCs/>
          <w:sz w:val="20"/>
        </w:rPr>
        <w:t>Not Applicable</w:t>
      </w:r>
    </w:p>
    <w:p w14:paraId="76AA7057" w14:textId="77777777" w:rsidR="00247CB5" w:rsidRPr="00451BD4" w:rsidRDefault="00247CB5" w:rsidP="00EA5F65">
      <w:pPr>
        <w:pStyle w:val="BodyText"/>
        <w:spacing w:before="60"/>
        <w:ind w:firstLine="144"/>
        <w:rPr>
          <w:rFonts w:cs="Arial"/>
          <w:iCs/>
          <w:sz w:val="20"/>
        </w:rPr>
      </w:pPr>
    </w:p>
    <w:p w14:paraId="03A4B444" w14:textId="77777777" w:rsidR="00EA5F65" w:rsidRPr="00451BD4" w:rsidRDefault="00EA5F65" w:rsidP="00EA5F65">
      <w:pPr>
        <w:pStyle w:val="Heading2"/>
        <w:rPr>
          <w:rFonts w:ascii="Arial" w:hAnsi="Arial" w:cs="Arial"/>
          <w:b/>
          <w:color w:val="auto"/>
          <w:sz w:val="18"/>
          <w:szCs w:val="18"/>
        </w:rPr>
      </w:pPr>
      <w:bookmarkStart w:id="875" w:name="_Toc481162077"/>
      <w:bookmarkStart w:id="876" w:name="_Toc483216569"/>
      <w:r w:rsidRPr="00451BD4">
        <w:rPr>
          <w:rFonts w:ascii="Arial" w:hAnsi="Arial" w:cs="Arial"/>
          <w:b/>
          <w:color w:val="auto"/>
          <w:sz w:val="18"/>
          <w:szCs w:val="18"/>
        </w:rPr>
        <w:t>4.7.3</w:t>
      </w:r>
      <w:r w:rsidRPr="00451BD4">
        <w:rPr>
          <w:rFonts w:ascii="Arial" w:hAnsi="Arial" w:cs="Arial"/>
          <w:b/>
          <w:color w:val="auto"/>
          <w:sz w:val="18"/>
          <w:szCs w:val="18"/>
        </w:rPr>
        <w:tab/>
        <w:t>Backup and Recovery</w:t>
      </w:r>
      <w:bookmarkEnd w:id="875"/>
      <w:bookmarkEnd w:id="876"/>
    </w:p>
    <w:p w14:paraId="60A45584" w14:textId="77777777" w:rsidR="00247CB5" w:rsidRPr="00451BD4" w:rsidRDefault="00EA5F65" w:rsidP="00090091">
      <w:pPr>
        <w:pStyle w:val="NormalWeb"/>
        <w:jc w:val="both"/>
        <w:rPr>
          <w:rFonts w:ascii="Arial" w:hAnsi="Arial" w:cs="Arial"/>
          <w:color w:val="auto"/>
          <w:sz w:val="20"/>
          <w:szCs w:val="20"/>
        </w:rPr>
      </w:pPr>
      <w:r w:rsidRPr="00451BD4">
        <w:rPr>
          <w:rFonts w:ascii="Arial" w:hAnsi="Arial" w:cs="Arial"/>
        </w:rPr>
        <w:tab/>
      </w:r>
      <w:r w:rsidR="00247CB5" w:rsidRPr="00451BD4">
        <w:rPr>
          <w:rFonts w:ascii="Arial" w:hAnsi="Arial" w:cs="Arial"/>
          <w:color w:val="auto"/>
          <w:sz w:val="20"/>
          <w:szCs w:val="20"/>
        </w:rPr>
        <w:t>Azure recovery services vault used for Azure VM Backup. Recovery Services vault is an entity that stores all the backups and recovery points that have been created over time. The vault also contains the backup policies that will be applied to the virtual machines being backed up</w:t>
      </w:r>
    </w:p>
    <w:p w14:paraId="67D67FA1" w14:textId="77777777" w:rsidR="00315211" w:rsidRDefault="00315211" w:rsidP="00315211">
      <w:pPr>
        <w:ind w:left="720"/>
        <w:rPr>
          <w:rFonts w:ascii="Times New Roman" w:hAnsi="Times New Roman"/>
          <w:color w:val="0000CC"/>
        </w:rPr>
      </w:pPr>
    </w:p>
    <w:p w14:paraId="746A85BD" w14:textId="24BC723E" w:rsidR="001A4480" w:rsidRDefault="006E29AB" w:rsidP="006E29AB">
      <w:pPr>
        <w:pStyle w:val="Caption"/>
        <w:rPr>
          <w:rFonts w:ascii="Arial" w:hAnsi="Arial" w:cs="Arial"/>
        </w:rPr>
      </w:pPr>
      <w:r w:rsidRPr="00451BD4">
        <w:rPr>
          <w:rFonts w:ascii="Arial" w:hAnsi="Arial" w:cs="Arial"/>
        </w:rPr>
        <w:t xml:space="preserve">                                                                      </w:t>
      </w:r>
    </w:p>
    <w:tbl>
      <w:tblPr>
        <w:tblW w:w="9527" w:type="dxa"/>
        <w:jc w:val="center"/>
        <w:tblLayout w:type="fixed"/>
        <w:tblLook w:val="04A0" w:firstRow="1" w:lastRow="0" w:firstColumn="1" w:lastColumn="0" w:noHBand="0" w:noVBand="1"/>
        <w:tblPrChange w:id="877" w:author="Krishnakant Bairagi" w:date="2020-07-23T13:47:00Z">
          <w:tblPr>
            <w:tblW w:w="9873" w:type="dxa"/>
            <w:jc w:val="center"/>
            <w:tblLayout w:type="fixed"/>
            <w:tblLook w:val="04A0" w:firstRow="1" w:lastRow="0" w:firstColumn="1" w:lastColumn="0" w:noHBand="0" w:noVBand="1"/>
          </w:tblPr>
        </w:tblPrChange>
      </w:tblPr>
      <w:tblGrid>
        <w:gridCol w:w="1069"/>
        <w:gridCol w:w="1094"/>
        <w:gridCol w:w="1204"/>
        <w:gridCol w:w="1383"/>
        <w:gridCol w:w="1400"/>
        <w:gridCol w:w="1640"/>
        <w:gridCol w:w="1737"/>
        <w:tblGridChange w:id="878">
          <w:tblGrid>
            <w:gridCol w:w="1108"/>
            <w:gridCol w:w="1134"/>
            <w:gridCol w:w="1248"/>
            <w:gridCol w:w="1433"/>
            <w:gridCol w:w="1451"/>
            <w:gridCol w:w="1699"/>
            <w:gridCol w:w="1800"/>
          </w:tblGrid>
        </w:tblGridChange>
      </w:tblGrid>
      <w:tr w:rsidR="00F207A3" w:rsidRPr="00F207A3" w14:paraId="2F03B0DD" w14:textId="77777777" w:rsidTr="00BB2050">
        <w:trPr>
          <w:trHeight w:val="915"/>
          <w:jc w:val="center"/>
          <w:trPrChange w:id="879" w:author="Krishnakant Bairagi" w:date="2020-07-23T13:47:00Z">
            <w:trPr>
              <w:trHeight w:val="915"/>
              <w:jc w:val="center"/>
            </w:trPr>
          </w:trPrChange>
        </w:trPr>
        <w:tc>
          <w:tcPr>
            <w:tcW w:w="1069" w:type="dxa"/>
            <w:tcBorders>
              <w:top w:val="single" w:sz="8" w:space="0" w:color="auto"/>
              <w:left w:val="single" w:sz="8" w:space="0" w:color="auto"/>
              <w:bottom w:val="single" w:sz="8" w:space="0" w:color="auto"/>
              <w:right w:val="single" w:sz="8" w:space="0" w:color="auto"/>
            </w:tcBorders>
            <w:shd w:val="clear" w:color="000000" w:fill="0070C0"/>
            <w:vAlign w:val="center"/>
            <w:hideMark/>
            <w:tcPrChange w:id="880" w:author="Krishnakant Bairagi" w:date="2020-07-23T13:47:00Z">
              <w:tcPr>
                <w:tcW w:w="1108" w:type="dxa"/>
                <w:tcBorders>
                  <w:top w:val="single" w:sz="8" w:space="0" w:color="auto"/>
                  <w:left w:val="single" w:sz="8" w:space="0" w:color="auto"/>
                  <w:bottom w:val="single" w:sz="8" w:space="0" w:color="auto"/>
                  <w:right w:val="single" w:sz="8" w:space="0" w:color="auto"/>
                </w:tcBorders>
                <w:shd w:val="clear" w:color="000000" w:fill="0070C0"/>
                <w:vAlign w:val="center"/>
                <w:hideMark/>
              </w:tcPr>
            </w:tcPrChange>
          </w:tcPr>
          <w:p w14:paraId="5AA610A0"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Server Name / Hostname</w:t>
            </w:r>
          </w:p>
        </w:tc>
        <w:tc>
          <w:tcPr>
            <w:tcW w:w="1094" w:type="dxa"/>
            <w:tcBorders>
              <w:top w:val="single" w:sz="8" w:space="0" w:color="auto"/>
              <w:left w:val="nil"/>
              <w:bottom w:val="single" w:sz="8" w:space="0" w:color="auto"/>
              <w:right w:val="single" w:sz="8" w:space="0" w:color="auto"/>
            </w:tcBorders>
            <w:shd w:val="clear" w:color="000000" w:fill="0070C0"/>
            <w:vAlign w:val="center"/>
            <w:hideMark/>
            <w:tcPrChange w:id="881" w:author="Krishnakant Bairagi" w:date="2020-07-23T13:47:00Z">
              <w:tcPr>
                <w:tcW w:w="1134" w:type="dxa"/>
                <w:tcBorders>
                  <w:top w:val="single" w:sz="8" w:space="0" w:color="auto"/>
                  <w:left w:val="nil"/>
                  <w:bottom w:val="single" w:sz="8" w:space="0" w:color="auto"/>
                  <w:right w:val="single" w:sz="8" w:space="0" w:color="auto"/>
                </w:tcBorders>
                <w:shd w:val="clear" w:color="000000" w:fill="0070C0"/>
                <w:vAlign w:val="center"/>
                <w:hideMark/>
              </w:tcPr>
            </w:tcPrChange>
          </w:tcPr>
          <w:p w14:paraId="2FD89EDF"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Environment</w:t>
            </w:r>
          </w:p>
        </w:tc>
        <w:tc>
          <w:tcPr>
            <w:tcW w:w="1204" w:type="dxa"/>
            <w:tcBorders>
              <w:top w:val="single" w:sz="8" w:space="0" w:color="auto"/>
              <w:left w:val="nil"/>
              <w:bottom w:val="single" w:sz="8" w:space="0" w:color="auto"/>
              <w:right w:val="single" w:sz="8" w:space="0" w:color="auto"/>
            </w:tcBorders>
            <w:shd w:val="clear" w:color="000000" w:fill="0070C0"/>
            <w:vAlign w:val="center"/>
            <w:hideMark/>
            <w:tcPrChange w:id="882" w:author="Krishnakant Bairagi" w:date="2020-07-23T13:47:00Z">
              <w:tcPr>
                <w:tcW w:w="1248" w:type="dxa"/>
                <w:tcBorders>
                  <w:top w:val="single" w:sz="8" w:space="0" w:color="auto"/>
                  <w:left w:val="nil"/>
                  <w:bottom w:val="single" w:sz="8" w:space="0" w:color="auto"/>
                  <w:right w:val="single" w:sz="8" w:space="0" w:color="auto"/>
                </w:tcBorders>
                <w:shd w:val="clear" w:color="000000" w:fill="0070C0"/>
                <w:vAlign w:val="center"/>
                <w:hideMark/>
              </w:tcPr>
            </w:tcPrChange>
          </w:tcPr>
          <w:p w14:paraId="24539533"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Backup Component</w:t>
            </w:r>
          </w:p>
        </w:tc>
        <w:tc>
          <w:tcPr>
            <w:tcW w:w="1383" w:type="dxa"/>
            <w:tcBorders>
              <w:top w:val="single" w:sz="8" w:space="0" w:color="auto"/>
              <w:left w:val="nil"/>
              <w:bottom w:val="single" w:sz="8" w:space="0" w:color="auto"/>
              <w:right w:val="single" w:sz="8" w:space="0" w:color="auto"/>
            </w:tcBorders>
            <w:shd w:val="clear" w:color="000000" w:fill="0070C0"/>
            <w:vAlign w:val="center"/>
            <w:hideMark/>
            <w:tcPrChange w:id="883" w:author="Krishnakant Bairagi" w:date="2020-07-23T13:47:00Z">
              <w:tcPr>
                <w:tcW w:w="1433" w:type="dxa"/>
                <w:tcBorders>
                  <w:top w:val="single" w:sz="8" w:space="0" w:color="auto"/>
                  <w:left w:val="nil"/>
                  <w:bottom w:val="single" w:sz="8" w:space="0" w:color="auto"/>
                  <w:right w:val="single" w:sz="8" w:space="0" w:color="auto"/>
                </w:tcBorders>
                <w:shd w:val="clear" w:color="000000" w:fill="0070C0"/>
                <w:vAlign w:val="center"/>
                <w:hideMark/>
              </w:tcPr>
            </w:tcPrChange>
          </w:tcPr>
          <w:p w14:paraId="358F843E"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Backup Type (Full / Incremental)</w:t>
            </w:r>
          </w:p>
        </w:tc>
        <w:tc>
          <w:tcPr>
            <w:tcW w:w="1400" w:type="dxa"/>
            <w:tcBorders>
              <w:top w:val="single" w:sz="8" w:space="0" w:color="auto"/>
              <w:left w:val="nil"/>
              <w:bottom w:val="single" w:sz="8" w:space="0" w:color="auto"/>
              <w:right w:val="single" w:sz="8" w:space="0" w:color="auto"/>
            </w:tcBorders>
            <w:shd w:val="clear" w:color="000000" w:fill="0070C0"/>
            <w:vAlign w:val="center"/>
            <w:hideMark/>
            <w:tcPrChange w:id="884" w:author="Krishnakant Bairagi" w:date="2020-07-23T13:47:00Z">
              <w:tcPr>
                <w:tcW w:w="1451" w:type="dxa"/>
                <w:tcBorders>
                  <w:top w:val="single" w:sz="8" w:space="0" w:color="auto"/>
                  <w:left w:val="nil"/>
                  <w:bottom w:val="single" w:sz="8" w:space="0" w:color="auto"/>
                  <w:right w:val="single" w:sz="8" w:space="0" w:color="auto"/>
                </w:tcBorders>
                <w:shd w:val="clear" w:color="000000" w:fill="0070C0"/>
                <w:vAlign w:val="center"/>
                <w:hideMark/>
              </w:tcPr>
            </w:tcPrChange>
          </w:tcPr>
          <w:p w14:paraId="5DD119A2"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Frequency</w:t>
            </w:r>
          </w:p>
        </w:tc>
        <w:tc>
          <w:tcPr>
            <w:tcW w:w="1640" w:type="dxa"/>
            <w:tcBorders>
              <w:top w:val="single" w:sz="8" w:space="0" w:color="auto"/>
              <w:left w:val="nil"/>
              <w:bottom w:val="single" w:sz="8" w:space="0" w:color="auto"/>
              <w:right w:val="single" w:sz="8" w:space="0" w:color="auto"/>
            </w:tcBorders>
            <w:shd w:val="clear" w:color="000000" w:fill="0070C0"/>
            <w:vAlign w:val="center"/>
            <w:hideMark/>
            <w:tcPrChange w:id="885" w:author="Krishnakant Bairagi" w:date="2020-07-23T13:47:00Z">
              <w:tcPr>
                <w:tcW w:w="1699" w:type="dxa"/>
                <w:tcBorders>
                  <w:top w:val="single" w:sz="8" w:space="0" w:color="auto"/>
                  <w:left w:val="nil"/>
                  <w:bottom w:val="single" w:sz="8" w:space="0" w:color="auto"/>
                  <w:right w:val="single" w:sz="8" w:space="0" w:color="auto"/>
                </w:tcBorders>
                <w:shd w:val="clear" w:color="000000" w:fill="0070C0"/>
                <w:vAlign w:val="center"/>
                <w:hideMark/>
              </w:tcPr>
            </w:tcPrChange>
          </w:tcPr>
          <w:p w14:paraId="39D15742"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Schedule Time (MYT)</w:t>
            </w:r>
          </w:p>
        </w:tc>
        <w:tc>
          <w:tcPr>
            <w:tcW w:w="1737" w:type="dxa"/>
            <w:tcBorders>
              <w:top w:val="single" w:sz="8" w:space="0" w:color="auto"/>
              <w:left w:val="nil"/>
              <w:bottom w:val="single" w:sz="8" w:space="0" w:color="auto"/>
              <w:right w:val="single" w:sz="8" w:space="0" w:color="auto"/>
            </w:tcBorders>
            <w:shd w:val="clear" w:color="000000" w:fill="0070C0"/>
            <w:vAlign w:val="center"/>
            <w:hideMark/>
            <w:tcPrChange w:id="886" w:author="Krishnakant Bairagi" w:date="2020-07-23T13:47:00Z">
              <w:tcPr>
                <w:tcW w:w="1800" w:type="dxa"/>
                <w:tcBorders>
                  <w:top w:val="single" w:sz="8" w:space="0" w:color="auto"/>
                  <w:left w:val="nil"/>
                  <w:bottom w:val="single" w:sz="8" w:space="0" w:color="auto"/>
                  <w:right w:val="single" w:sz="8" w:space="0" w:color="auto"/>
                </w:tcBorders>
                <w:shd w:val="clear" w:color="000000" w:fill="0070C0"/>
                <w:vAlign w:val="center"/>
                <w:hideMark/>
              </w:tcPr>
            </w:tcPrChange>
          </w:tcPr>
          <w:p w14:paraId="2F0D5F09" w14:textId="77777777" w:rsidR="00F207A3" w:rsidRPr="00D5752A" w:rsidRDefault="00F207A3" w:rsidP="00F207A3">
            <w:pPr>
              <w:overflowPunct/>
              <w:autoSpaceDE/>
              <w:autoSpaceDN/>
              <w:adjustRightInd/>
              <w:spacing w:before="0"/>
              <w:ind w:left="0" w:right="0"/>
              <w:jc w:val="center"/>
              <w:textAlignment w:val="auto"/>
              <w:rPr>
                <w:rFonts w:cs="Arial"/>
                <w:b/>
                <w:bCs/>
                <w:color w:val="FFFFFF"/>
                <w:sz w:val="18"/>
                <w:szCs w:val="18"/>
              </w:rPr>
            </w:pPr>
            <w:r w:rsidRPr="00D5752A">
              <w:rPr>
                <w:rFonts w:cs="Arial"/>
                <w:b/>
                <w:bCs/>
                <w:color w:val="FFFFFF"/>
                <w:sz w:val="18"/>
                <w:szCs w:val="18"/>
              </w:rPr>
              <w:t>Retention / No. of Versions</w:t>
            </w:r>
          </w:p>
        </w:tc>
      </w:tr>
      <w:tr w:rsidR="00F207A3" w:rsidRPr="00F207A3" w14:paraId="2B5D1630" w14:textId="77777777" w:rsidTr="00BB2050">
        <w:trPr>
          <w:trHeight w:val="300"/>
          <w:jc w:val="center"/>
          <w:trPrChange w:id="887"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888"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3BA4EAE6"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MASG-1GATSAP</w:t>
            </w:r>
          </w:p>
        </w:tc>
        <w:tc>
          <w:tcPr>
            <w:tcW w:w="1094" w:type="dxa"/>
            <w:tcBorders>
              <w:top w:val="nil"/>
              <w:left w:val="nil"/>
              <w:bottom w:val="single" w:sz="8" w:space="0" w:color="auto"/>
              <w:right w:val="single" w:sz="8" w:space="0" w:color="auto"/>
            </w:tcBorders>
            <w:shd w:val="clear" w:color="auto" w:fill="auto"/>
            <w:vAlign w:val="center"/>
            <w:hideMark/>
            <w:tcPrChange w:id="889"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40D44083"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Production</w:t>
            </w:r>
          </w:p>
        </w:tc>
        <w:tc>
          <w:tcPr>
            <w:tcW w:w="1204" w:type="dxa"/>
            <w:tcBorders>
              <w:top w:val="nil"/>
              <w:left w:val="nil"/>
              <w:bottom w:val="single" w:sz="8" w:space="0" w:color="auto"/>
              <w:right w:val="single" w:sz="8" w:space="0" w:color="auto"/>
            </w:tcBorders>
            <w:shd w:val="clear" w:color="auto" w:fill="auto"/>
            <w:vAlign w:val="center"/>
            <w:hideMark/>
            <w:tcPrChange w:id="890"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29BBBBF4"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891"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22265BBB"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892"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3499D17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893"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0C06062C"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894"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5E27791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6 Weeks</w:t>
            </w:r>
          </w:p>
        </w:tc>
      </w:tr>
      <w:tr w:rsidR="00F207A3" w:rsidRPr="00F207A3" w14:paraId="7AC9B510" w14:textId="77777777" w:rsidTr="00BB2050">
        <w:trPr>
          <w:trHeight w:val="300"/>
          <w:jc w:val="center"/>
          <w:trPrChange w:id="895"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896"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2D28F712"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897"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179B39E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Production</w:t>
            </w:r>
          </w:p>
        </w:tc>
        <w:tc>
          <w:tcPr>
            <w:tcW w:w="1204" w:type="dxa"/>
            <w:tcBorders>
              <w:top w:val="nil"/>
              <w:left w:val="nil"/>
              <w:bottom w:val="single" w:sz="8" w:space="0" w:color="auto"/>
              <w:right w:val="single" w:sz="8" w:space="0" w:color="auto"/>
            </w:tcBorders>
            <w:shd w:val="clear" w:color="auto" w:fill="auto"/>
            <w:vAlign w:val="center"/>
            <w:hideMark/>
            <w:tcPrChange w:id="898"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3908BD31"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899"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1F4EC0B8"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00"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2B44040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01"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6B5A2D78"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First Saturday 8:00:00 PM</w:t>
            </w:r>
          </w:p>
        </w:tc>
        <w:tc>
          <w:tcPr>
            <w:tcW w:w="1737" w:type="dxa"/>
            <w:tcBorders>
              <w:top w:val="nil"/>
              <w:left w:val="nil"/>
              <w:bottom w:val="single" w:sz="8" w:space="0" w:color="auto"/>
              <w:right w:val="single" w:sz="8" w:space="0" w:color="auto"/>
            </w:tcBorders>
            <w:shd w:val="clear" w:color="auto" w:fill="auto"/>
            <w:vAlign w:val="center"/>
            <w:hideMark/>
            <w:tcPrChange w:id="902"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7D8F3AA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3 Months</w:t>
            </w:r>
          </w:p>
        </w:tc>
      </w:tr>
      <w:tr w:rsidR="00F207A3" w:rsidRPr="00F207A3" w14:paraId="5570530A" w14:textId="77777777" w:rsidTr="00BB2050">
        <w:trPr>
          <w:trHeight w:val="300"/>
          <w:jc w:val="center"/>
          <w:trPrChange w:id="903"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904"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27342106"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MASG-1GATSDB</w:t>
            </w:r>
          </w:p>
        </w:tc>
        <w:tc>
          <w:tcPr>
            <w:tcW w:w="1094" w:type="dxa"/>
            <w:tcBorders>
              <w:top w:val="nil"/>
              <w:left w:val="nil"/>
              <w:bottom w:val="single" w:sz="8" w:space="0" w:color="auto"/>
              <w:right w:val="single" w:sz="8" w:space="0" w:color="auto"/>
            </w:tcBorders>
            <w:shd w:val="clear" w:color="auto" w:fill="auto"/>
            <w:vAlign w:val="center"/>
            <w:hideMark/>
            <w:tcPrChange w:id="905"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15E3A08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Production</w:t>
            </w:r>
          </w:p>
        </w:tc>
        <w:tc>
          <w:tcPr>
            <w:tcW w:w="1204" w:type="dxa"/>
            <w:tcBorders>
              <w:top w:val="nil"/>
              <w:left w:val="nil"/>
              <w:bottom w:val="single" w:sz="8" w:space="0" w:color="auto"/>
              <w:right w:val="single" w:sz="8" w:space="0" w:color="auto"/>
            </w:tcBorders>
            <w:shd w:val="clear" w:color="auto" w:fill="auto"/>
            <w:vAlign w:val="center"/>
            <w:hideMark/>
            <w:tcPrChange w:id="906"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5892EBA2"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07"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1766785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08"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5123C7A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909"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64AEF28F"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910"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269C4E3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6 Weeks</w:t>
            </w:r>
          </w:p>
        </w:tc>
      </w:tr>
      <w:tr w:rsidR="00F207A3" w:rsidRPr="00F207A3" w14:paraId="4A243B83" w14:textId="77777777" w:rsidTr="00BB2050">
        <w:trPr>
          <w:trHeight w:val="300"/>
          <w:jc w:val="center"/>
          <w:trPrChange w:id="911"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912"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512E8B09"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913"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0198C166"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Production</w:t>
            </w:r>
          </w:p>
        </w:tc>
        <w:tc>
          <w:tcPr>
            <w:tcW w:w="1204" w:type="dxa"/>
            <w:tcBorders>
              <w:top w:val="nil"/>
              <w:left w:val="nil"/>
              <w:bottom w:val="single" w:sz="8" w:space="0" w:color="auto"/>
              <w:right w:val="single" w:sz="8" w:space="0" w:color="auto"/>
            </w:tcBorders>
            <w:shd w:val="clear" w:color="auto" w:fill="auto"/>
            <w:vAlign w:val="center"/>
            <w:hideMark/>
            <w:tcPrChange w:id="914"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5C401376"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15"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2137728F"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16"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67328AF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17"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190A670C"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First Saturday 8:00:00 PM</w:t>
            </w:r>
          </w:p>
        </w:tc>
        <w:tc>
          <w:tcPr>
            <w:tcW w:w="1737" w:type="dxa"/>
            <w:tcBorders>
              <w:top w:val="nil"/>
              <w:left w:val="nil"/>
              <w:bottom w:val="single" w:sz="8" w:space="0" w:color="auto"/>
              <w:right w:val="single" w:sz="8" w:space="0" w:color="auto"/>
            </w:tcBorders>
            <w:shd w:val="clear" w:color="auto" w:fill="auto"/>
            <w:vAlign w:val="center"/>
            <w:hideMark/>
            <w:tcPrChange w:id="918"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3F20031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3 Months</w:t>
            </w:r>
          </w:p>
        </w:tc>
      </w:tr>
      <w:tr w:rsidR="00F207A3" w:rsidRPr="00F207A3" w14:paraId="3403D934" w14:textId="77777777" w:rsidTr="00BB2050">
        <w:trPr>
          <w:trHeight w:val="300"/>
          <w:jc w:val="center"/>
          <w:trPrChange w:id="919"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920"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6B0BF178"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MAHK-2GATSAP</w:t>
            </w:r>
          </w:p>
        </w:tc>
        <w:tc>
          <w:tcPr>
            <w:tcW w:w="1094" w:type="dxa"/>
            <w:tcBorders>
              <w:top w:val="nil"/>
              <w:left w:val="nil"/>
              <w:bottom w:val="single" w:sz="8" w:space="0" w:color="auto"/>
              <w:right w:val="single" w:sz="8" w:space="0" w:color="auto"/>
            </w:tcBorders>
            <w:shd w:val="clear" w:color="auto" w:fill="auto"/>
            <w:vAlign w:val="center"/>
            <w:hideMark/>
            <w:tcPrChange w:id="921"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443B837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DR</w:t>
            </w:r>
          </w:p>
        </w:tc>
        <w:tc>
          <w:tcPr>
            <w:tcW w:w="1204" w:type="dxa"/>
            <w:tcBorders>
              <w:top w:val="nil"/>
              <w:left w:val="nil"/>
              <w:bottom w:val="single" w:sz="8" w:space="0" w:color="auto"/>
              <w:right w:val="single" w:sz="8" w:space="0" w:color="auto"/>
            </w:tcBorders>
            <w:shd w:val="clear" w:color="auto" w:fill="auto"/>
            <w:vAlign w:val="center"/>
            <w:hideMark/>
            <w:tcPrChange w:id="922"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3A2FB4F7"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23"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533E32CF"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24"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14300931"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925"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11DD560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926"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733ADB81"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5 Weeks</w:t>
            </w:r>
          </w:p>
        </w:tc>
      </w:tr>
      <w:tr w:rsidR="00F207A3" w:rsidRPr="00F207A3" w14:paraId="0F55BC48" w14:textId="77777777" w:rsidTr="00BB2050">
        <w:trPr>
          <w:trHeight w:val="300"/>
          <w:jc w:val="center"/>
          <w:trPrChange w:id="927"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928"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12B064C1"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929"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1415F0D2"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DR</w:t>
            </w:r>
          </w:p>
        </w:tc>
        <w:tc>
          <w:tcPr>
            <w:tcW w:w="1204" w:type="dxa"/>
            <w:tcBorders>
              <w:top w:val="nil"/>
              <w:left w:val="nil"/>
              <w:bottom w:val="single" w:sz="8" w:space="0" w:color="auto"/>
              <w:right w:val="single" w:sz="8" w:space="0" w:color="auto"/>
            </w:tcBorders>
            <w:shd w:val="clear" w:color="auto" w:fill="auto"/>
            <w:vAlign w:val="center"/>
            <w:hideMark/>
            <w:tcPrChange w:id="930"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28C45E5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31"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1062FB7B"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32"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40565E0C"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33"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4C62CD52"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First Saturday 8:00:00 PM</w:t>
            </w:r>
          </w:p>
        </w:tc>
        <w:tc>
          <w:tcPr>
            <w:tcW w:w="1737" w:type="dxa"/>
            <w:tcBorders>
              <w:top w:val="nil"/>
              <w:left w:val="nil"/>
              <w:bottom w:val="single" w:sz="8" w:space="0" w:color="auto"/>
              <w:right w:val="single" w:sz="8" w:space="0" w:color="auto"/>
            </w:tcBorders>
            <w:shd w:val="clear" w:color="auto" w:fill="auto"/>
            <w:vAlign w:val="center"/>
            <w:hideMark/>
            <w:tcPrChange w:id="934"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056BB043"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2 Months</w:t>
            </w:r>
          </w:p>
        </w:tc>
      </w:tr>
      <w:tr w:rsidR="00F207A3" w:rsidRPr="00F207A3" w14:paraId="7847ABEB" w14:textId="77777777" w:rsidTr="00BB2050">
        <w:trPr>
          <w:trHeight w:val="300"/>
          <w:jc w:val="center"/>
          <w:trPrChange w:id="935"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936"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6724C3A3"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MAHK-2GATSDB</w:t>
            </w:r>
          </w:p>
        </w:tc>
        <w:tc>
          <w:tcPr>
            <w:tcW w:w="1094" w:type="dxa"/>
            <w:tcBorders>
              <w:top w:val="nil"/>
              <w:left w:val="nil"/>
              <w:bottom w:val="single" w:sz="8" w:space="0" w:color="auto"/>
              <w:right w:val="single" w:sz="8" w:space="0" w:color="auto"/>
            </w:tcBorders>
            <w:shd w:val="clear" w:color="auto" w:fill="auto"/>
            <w:vAlign w:val="center"/>
            <w:hideMark/>
            <w:tcPrChange w:id="937"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087227E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DR</w:t>
            </w:r>
          </w:p>
        </w:tc>
        <w:tc>
          <w:tcPr>
            <w:tcW w:w="1204" w:type="dxa"/>
            <w:tcBorders>
              <w:top w:val="nil"/>
              <w:left w:val="nil"/>
              <w:bottom w:val="single" w:sz="8" w:space="0" w:color="auto"/>
              <w:right w:val="single" w:sz="8" w:space="0" w:color="auto"/>
            </w:tcBorders>
            <w:shd w:val="clear" w:color="auto" w:fill="auto"/>
            <w:vAlign w:val="center"/>
            <w:hideMark/>
            <w:tcPrChange w:id="938"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1E705FD2"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39"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5818AB8B"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40"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4579CC7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941"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6CA4AF77"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942"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04EC4CB7"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5 Weeks</w:t>
            </w:r>
          </w:p>
        </w:tc>
      </w:tr>
      <w:tr w:rsidR="00F207A3" w:rsidRPr="00F207A3" w14:paraId="07A9DBAE" w14:textId="77777777" w:rsidTr="00BB2050">
        <w:trPr>
          <w:trHeight w:val="300"/>
          <w:jc w:val="center"/>
          <w:trPrChange w:id="943"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944"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709B5359"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945"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11D97CA3"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DR</w:t>
            </w:r>
          </w:p>
        </w:tc>
        <w:tc>
          <w:tcPr>
            <w:tcW w:w="1204" w:type="dxa"/>
            <w:tcBorders>
              <w:top w:val="nil"/>
              <w:left w:val="nil"/>
              <w:bottom w:val="single" w:sz="8" w:space="0" w:color="auto"/>
              <w:right w:val="single" w:sz="8" w:space="0" w:color="auto"/>
            </w:tcBorders>
            <w:shd w:val="clear" w:color="auto" w:fill="auto"/>
            <w:vAlign w:val="center"/>
            <w:hideMark/>
            <w:tcPrChange w:id="946"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5F8F4411"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47"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16332BA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48"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441D5EBC"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49"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35C82252"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First Saturday 8:00:00 PM</w:t>
            </w:r>
          </w:p>
        </w:tc>
        <w:tc>
          <w:tcPr>
            <w:tcW w:w="1737" w:type="dxa"/>
            <w:tcBorders>
              <w:top w:val="nil"/>
              <w:left w:val="nil"/>
              <w:bottom w:val="single" w:sz="8" w:space="0" w:color="auto"/>
              <w:right w:val="single" w:sz="8" w:space="0" w:color="auto"/>
            </w:tcBorders>
            <w:shd w:val="clear" w:color="auto" w:fill="auto"/>
            <w:vAlign w:val="center"/>
            <w:hideMark/>
            <w:tcPrChange w:id="950"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59D97D54"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2 Months</w:t>
            </w:r>
          </w:p>
        </w:tc>
      </w:tr>
      <w:tr w:rsidR="00F207A3" w:rsidRPr="00F207A3" w14:paraId="1EBCB2CC" w14:textId="77777777" w:rsidTr="00BB2050">
        <w:trPr>
          <w:trHeight w:val="300"/>
          <w:jc w:val="center"/>
          <w:trPrChange w:id="951"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952"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1A5D65B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MASG-3GATSAP1</w:t>
            </w:r>
          </w:p>
        </w:tc>
        <w:tc>
          <w:tcPr>
            <w:tcW w:w="1094" w:type="dxa"/>
            <w:tcBorders>
              <w:top w:val="nil"/>
              <w:left w:val="nil"/>
              <w:bottom w:val="single" w:sz="8" w:space="0" w:color="auto"/>
              <w:right w:val="single" w:sz="8" w:space="0" w:color="auto"/>
            </w:tcBorders>
            <w:shd w:val="clear" w:color="auto" w:fill="auto"/>
            <w:vAlign w:val="center"/>
            <w:hideMark/>
            <w:tcPrChange w:id="953"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0C1436F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UAT</w:t>
            </w:r>
          </w:p>
        </w:tc>
        <w:tc>
          <w:tcPr>
            <w:tcW w:w="1204" w:type="dxa"/>
            <w:tcBorders>
              <w:top w:val="nil"/>
              <w:left w:val="nil"/>
              <w:bottom w:val="single" w:sz="8" w:space="0" w:color="auto"/>
              <w:right w:val="single" w:sz="8" w:space="0" w:color="auto"/>
            </w:tcBorders>
            <w:shd w:val="clear" w:color="auto" w:fill="auto"/>
            <w:vAlign w:val="center"/>
            <w:hideMark/>
            <w:tcPrChange w:id="954"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7E8C48A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55"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66CC736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56"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4C751C80"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957"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43D336A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958"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18E4DB4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4 Weeks</w:t>
            </w:r>
          </w:p>
        </w:tc>
      </w:tr>
      <w:tr w:rsidR="00F207A3" w:rsidRPr="00F207A3" w14:paraId="2CD21EC9" w14:textId="77777777" w:rsidTr="00BB2050">
        <w:trPr>
          <w:trHeight w:val="300"/>
          <w:jc w:val="center"/>
          <w:trPrChange w:id="959"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960"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4823EF96"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961"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25AB1F2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UAT</w:t>
            </w:r>
          </w:p>
        </w:tc>
        <w:tc>
          <w:tcPr>
            <w:tcW w:w="1204" w:type="dxa"/>
            <w:tcBorders>
              <w:top w:val="nil"/>
              <w:left w:val="nil"/>
              <w:bottom w:val="single" w:sz="8" w:space="0" w:color="auto"/>
              <w:right w:val="single" w:sz="8" w:space="0" w:color="auto"/>
            </w:tcBorders>
            <w:shd w:val="clear" w:color="auto" w:fill="auto"/>
            <w:vAlign w:val="center"/>
            <w:hideMark/>
            <w:tcPrChange w:id="962"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30D767A6"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63"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52B01987"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64"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48D0422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65"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7886EADE"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First Saturday 8:00:00 PM</w:t>
            </w:r>
          </w:p>
        </w:tc>
        <w:tc>
          <w:tcPr>
            <w:tcW w:w="1737" w:type="dxa"/>
            <w:tcBorders>
              <w:top w:val="nil"/>
              <w:left w:val="nil"/>
              <w:bottom w:val="single" w:sz="8" w:space="0" w:color="auto"/>
              <w:right w:val="single" w:sz="8" w:space="0" w:color="auto"/>
            </w:tcBorders>
            <w:shd w:val="clear" w:color="auto" w:fill="auto"/>
            <w:vAlign w:val="center"/>
            <w:hideMark/>
            <w:tcPrChange w:id="966"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6AED4DE4"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2 Months</w:t>
            </w:r>
          </w:p>
        </w:tc>
      </w:tr>
      <w:tr w:rsidR="00F207A3" w:rsidRPr="00F207A3" w14:paraId="13A964AF" w14:textId="77777777" w:rsidTr="00BB2050">
        <w:trPr>
          <w:trHeight w:val="300"/>
          <w:jc w:val="center"/>
          <w:trPrChange w:id="967" w:author="Krishnakant Bairagi" w:date="2020-07-23T13:47:00Z">
            <w:trPr>
              <w:trHeight w:val="300"/>
              <w:jc w:val="center"/>
            </w:trPr>
          </w:trPrChange>
        </w:trPr>
        <w:tc>
          <w:tcPr>
            <w:tcW w:w="1069" w:type="dxa"/>
            <w:vMerge w:val="restart"/>
            <w:tcBorders>
              <w:top w:val="nil"/>
              <w:left w:val="single" w:sz="8" w:space="0" w:color="auto"/>
              <w:bottom w:val="single" w:sz="8" w:space="0" w:color="000000"/>
              <w:right w:val="single" w:sz="8" w:space="0" w:color="auto"/>
            </w:tcBorders>
            <w:shd w:val="clear" w:color="auto" w:fill="auto"/>
            <w:noWrap/>
            <w:vAlign w:val="center"/>
            <w:hideMark/>
            <w:tcPrChange w:id="968" w:author="Krishnakant Bairagi" w:date="2020-07-23T13:47:00Z">
              <w:tcPr>
                <w:tcW w:w="1108" w:type="dxa"/>
                <w:vMerge w:val="restart"/>
                <w:tcBorders>
                  <w:top w:val="nil"/>
                  <w:left w:val="single" w:sz="8" w:space="0" w:color="auto"/>
                  <w:bottom w:val="single" w:sz="8" w:space="0" w:color="000000"/>
                  <w:right w:val="single" w:sz="8" w:space="0" w:color="auto"/>
                </w:tcBorders>
                <w:shd w:val="clear" w:color="auto" w:fill="auto"/>
                <w:noWrap/>
                <w:vAlign w:val="center"/>
                <w:hideMark/>
              </w:tcPr>
            </w:tcPrChange>
          </w:tcPr>
          <w:p w14:paraId="13F3E1B5"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MASG-3GATSDB1</w:t>
            </w:r>
          </w:p>
        </w:tc>
        <w:tc>
          <w:tcPr>
            <w:tcW w:w="1094" w:type="dxa"/>
            <w:tcBorders>
              <w:top w:val="nil"/>
              <w:left w:val="nil"/>
              <w:bottom w:val="single" w:sz="8" w:space="0" w:color="auto"/>
              <w:right w:val="single" w:sz="8" w:space="0" w:color="auto"/>
            </w:tcBorders>
            <w:shd w:val="clear" w:color="auto" w:fill="auto"/>
            <w:vAlign w:val="center"/>
            <w:hideMark/>
            <w:tcPrChange w:id="969"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0E26AAAF"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UAT</w:t>
            </w:r>
          </w:p>
        </w:tc>
        <w:tc>
          <w:tcPr>
            <w:tcW w:w="1204" w:type="dxa"/>
            <w:tcBorders>
              <w:top w:val="nil"/>
              <w:left w:val="nil"/>
              <w:bottom w:val="single" w:sz="8" w:space="0" w:color="auto"/>
              <w:right w:val="single" w:sz="8" w:space="0" w:color="auto"/>
            </w:tcBorders>
            <w:shd w:val="clear" w:color="auto" w:fill="auto"/>
            <w:vAlign w:val="center"/>
            <w:hideMark/>
            <w:tcPrChange w:id="970"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7C6EAB73"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Image Backup</w:t>
            </w:r>
          </w:p>
        </w:tc>
        <w:tc>
          <w:tcPr>
            <w:tcW w:w="1383" w:type="dxa"/>
            <w:tcBorders>
              <w:top w:val="nil"/>
              <w:left w:val="nil"/>
              <w:bottom w:val="single" w:sz="8" w:space="0" w:color="auto"/>
              <w:right w:val="single" w:sz="8" w:space="0" w:color="auto"/>
            </w:tcBorders>
            <w:shd w:val="clear" w:color="auto" w:fill="auto"/>
            <w:vAlign w:val="center"/>
            <w:hideMark/>
            <w:tcPrChange w:id="971"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3CB45D9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Full</w:t>
            </w:r>
          </w:p>
        </w:tc>
        <w:tc>
          <w:tcPr>
            <w:tcW w:w="1400" w:type="dxa"/>
            <w:tcBorders>
              <w:top w:val="nil"/>
              <w:left w:val="nil"/>
              <w:bottom w:val="single" w:sz="8" w:space="0" w:color="auto"/>
              <w:right w:val="single" w:sz="8" w:space="0" w:color="auto"/>
            </w:tcBorders>
            <w:shd w:val="clear" w:color="auto" w:fill="auto"/>
            <w:vAlign w:val="center"/>
            <w:hideMark/>
            <w:tcPrChange w:id="972"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6E77BC7A"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Weekly</w:t>
            </w:r>
          </w:p>
        </w:tc>
        <w:tc>
          <w:tcPr>
            <w:tcW w:w="1640" w:type="dxa"/>
            <w:tcBorders>
              <w:top w:val="nil"/>
              <w:left w:val="nil"/>
              <w:bottom w:val="single" w:sz="8" w:space="0" w:color="auto"/>
              <w:right w:val="single" w:sz="8" w:space="0" w:color="auto"/>
            </w:tcBorders>
            <w:shd w:val="clear" w:color="auto" w:fill="auto"/>
            <w:vAlign w:val="center"/>
            <w:hideMark/>
            <w:tcPrChange w:id="973"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028684DE"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Saturday 8:00:00 PM</w:t>
            </w:r>
          </w:p>
        </w:tc>
        <w:tc>
          <w:tcPr>
            <w:tcW w:w="1737" w:type="dxa"/>
            <w:tcBorders>
              <w:top w:val="nil"/>
              <w:left w:val="nil"/>
              <w:bottom w:val="single" w:sz="8" w:space="0" w:color="auto"/>
              <w:right w:val="single" w:sz="8" w:space="0" w:color="auto"/>
            </w:tcBorders>
            <w:shd w:val="clear" w:color="auto" w:fill="auto"/>
            <w:vAlign w:val="center"/>
            <w:hideMark/>
            <w:tcPrChange w:id="974"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7DA3E587"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4 Weeks</w:t>
            </w:r>
          </w:p>
        </w:tc>
      </w:tr>
      <w:tr w:rsidR="00F207A3" w:rsidRPr="00F207A3" w14:paraId="340962C8" w14:textId="77777777" w:rsidTr="00BB2050">
        <w:trPr>
          <w:trHeight w:val="300"/>
          <w:jc w:val="center"/>
          <w:trPrChange w:id="975" w:author="Krishnakant Bairagi" w:date="2020-07-23T13:47:00Z">
            <w:trPr>
              <w:trHeight w:val="300"/>
              <w:jc w:val="center"/>
            </w:trPr>
          </w:trPrChange>
        </w:trPr>
        <w:tc>
          <w:tcPr>
            <w:tcW w:w="1069" w:type="dxa"/>
            <w:vMerge/>
            <w:tcBorders>
              <w:top w:val="nil"/>
              <w:left w:val="single" w:sz="8" w:space="0" w:color="auto"/>
              <w:bottom w:val="single" w:sz="8" w:space="0" w:color="000000"/>
              <w:right w:val="single" w:sz="8" w:space="0" w:color="auto"/>
            </w:tcBorders>
            <w:vAlign w:val="center"/>
            <w:hideMark/>
            <w:tcPrChange w:id="976" w:author="Krishnakant Bairagi" w:date="2020-07-23T13:47:00Z">
              <w:tcPr>
                <w:tcW w:w="1108" w:type="dxa"/>
                <w:vMerge/>
                <w:tcBorders>
                  <w:top w:val="nil"/>
                  <w:left w:val="single" w:sz="8" w:space="0" w:color="auto"/>
                  <w:bottom w:val="single" w:sz="8" w:space="0" w:color="000000"/>
                  <w:right w:val="single" w:sz="8" w:space="0" w:color="auto"/>
                </w:tcBorders>
                <w:vAlign w:val="center"/>
                <w:hideMark/>
              </w:tcPr>
            </w:tcPrChange>
          </w:tcPr>
          <w:p w14:paraId="648842B2" w14:textId="77777777" w:rsidR="00F207A3" w:rsidRPr="00D5752A" w:rsidRDefault="00F207A3" w:rsidP="00F207A3">
            <w:pPr>
              <w:overflowPunct/>
              <w:autoSpaceDE/>
              <w:autoSpaceDN/>
              <w:adjustRightInd/>
              <w:spacing w:before="0"/>
              <w:ind w:left="0" w:right="0"/>
              <w:textAlignment w:val="auto"/>
              <w:rPr>
                <w:rFonts w:cs="Arial"/>
                <w:color w:val="000000"/>
                <w:sz w:val="18"/>
                <w:szCs w:val="18"/>
              </w:rPr>
            </w:pPr>
          </w:p>
        </w:tc>
        <w:tc>
          <w:tcPr>
            <w:tcW w:w="1094" w:type="dxa"/>
            <w:tcBorders>
              <w:top w:val="nil"/>
              <w:left w:val="nil"/>
              <w:bottom w:val="single" w:sz="8" w:space="0" w:color="auto"/>
              <w:right w:val="single" w:sz="8" w:space="0" w:color="auto"/>
            </w:tcBorders>
            <w:shd w:val="clear" w:color="auto" w:fill="auto"/>
            <w:vAlign w:val="center"/>
            <w:hideMark/>
            <w:tcPrChange w:id="977" w:author="Krishnakant Bairagi" w:date="2020-07-23T13:47:00Z">
              <w:tcPr>
                <w:tcW w:w="1134" w:type="dxa"/>
                <w:tcBorders>
                  <w:top w:val="nil"/>
                  <w:left w:val="nil"/>
                  <w:bottom w:val="single" w:sz="8" w:space="0" w:color="auto"/>
                  <w:right w:val="single" w:sz="8" w:space="0" w:color="auto"/>
                </w:tcBorders>
                <w:shd w:val="clear" w:color="auto" w:fill="auto"/>
                <w:vAlign w:val="center"/>
                <w:hideMark/>
              </w:tcPr>
            </w:tcPrChange>
          </w:tcPr>
          <w:p w14:paraId="5A739E8C"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UAT</w:t>
            </w:r>
          </w:p>
        </w:tc>
        <w:tc>
          <w:tcPr>
            <w:tcW w:w="1204" w:type="dxa"/>
            <w:tcBorders>
              <w:top w:val="nil"/>
              <w:left w:val="nil"/>
              <w:bottom w:val="single" w:sz="8" w:space="0" w:color="auto"/>
              <w:right w:val="single" w:sz="8" w:space="0" w:color="auto"/>
            </w:tcBorders>
            <w:shd w:val="clear" w:color="auto" w:fill="auto"/>
            <w:vAlign w:val="center"/>
            <w:hideMark/>
            <w:tcPrChange w:id="978" w:author="Krishnakant Bairagi" w:date="2020-07-23T13:47:00Z">
              <w:tcPr>
                <w:tcW w:w="1248" w:type="dxa"/>
                <w:tcBorders>
                  <w:top w:val="nil"/>
                  <w:left w:val="nil"/>
                  <w:bottom w:val="single" w:sz="8" w:space="0" w:color="auto"/>
                  <w:right w:val="single" w:sz="8" w:space="0" w:color="auto"/>
                </w:tcBorders>
                <w:shd w:val="clear" w:color="auto" w:fill="auto"/>
                <w:vAlign w:val="center"/>
                <w:hideMark/>
              </w:tcPr>
            </w:tcPrChange>
          </w:tcPr>
          <w:p w14:paraId="209652A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 xml:space="preserve">Image </w:t>
            </w:r>
            <w:r w:rsidRPr="00D5752A">
              <w:rPr>
                <w:rFonts w:cs="Arial"/>
                <w:color w:val="000000"/>
                <w:sz w:val="18"/>
                <w:szCs w:val="18"/>
              </w:rPr>
              <w:lastRenderedPageBreak/>
              <w:t>Backup</w:t>
            </w:r>
          </w:p>
        </w:tc>
        <w:tc>
          <w:tcPr>
            <w:tcW w:w="1383" w:type="dxa"/>
            <w:tcBorders>
              <w:top w:val="nil"/>
              <w:left w:val="nil"/>
              <w:bottom w:val="single" w:sz="8" w:space="0" w:color="auto"/>
              <w:right w:val="single" w:sz="8" w:space="0" w:color="auto"/>
            </w:tcBorders>
            <w:shd w:val="clear" w:color="auto" w:fill="auto"/>
            <w:vAlign w:val="center"/>
            <w:hideMark/>
            <w:tcPrChange w:id="979" w:author="Krishnakant Bairagi" w:date="2020-07-23T13:47:00Z">
              <w:tcPr>
                <w:tcW w:w="1433" w:type="dxa"/>
                <w:tcBorders>
                  <w:top w:val="nil"/>
                  <w:left w:val="nil"/>
                  <w:bottom w:val="single" w:sz="8" w:space="0" w:color="auto"/>
                  <w:right w:val="single" w:sz="8" w:space="0" w:color="auto"/>
                </w:tcBorders>
                <w:shd w:val="clear" w:color="auto" w:fill="auto"/>
                <w:vAlign w:val="center"/>
                <w:hideMark/>
              </w:tcPr>
            </w:tcPrChange>
          </w:tcPr>
          <w:p w14:paraId="41EE8D51"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lastRenderedPageBreak/>
              <w:t>Full</w:t>
            </w:r>
          </w:p>
        </w:tc>
        <w:tc>
          <w:tcPr>
            <w:tcW w:w="1400" w:type="dxa"/>
            <w:tcBorders>
              <w:top w:val="nil"/>
              <w:left w:val="nil"/>
              <w:bottom w:val="single" w:sz="8" w:space="0" w:color="auto"/>
              <w:right w:val="single" w:sz="8" w:space="0" w:color="auto"/>
            </w:tcBorders>
            <w:shd w:val="clear" w:color="auto" w:fill="auto"/>
            <w:vAlign w:val="center"/>
            <w:hideMark/>
            <w:tcPrChange w:id="980" w:author="Krishnakant Bairagi" w:date="2020-07-23T13:47:00Z">
              <w:tcPr>
                <w:tcW w:w="1451" w:type="dxa"/>
                <w:tcBorders>
                  <w:top w:val="nil"/>
                  <w:left w:val="nil"/>
                  <w:bottom w:val="single" w:sz="8" w:space="0" w:color="auto"/>
                  <w:right w:val="single" w:sz="8" w:space="0" w:color="auto"/>
                </w:tcBorders>
                <w:shd w:val="clear" w:color="auto" w:fill="auto"/>
                <w:vAlign w:val="center"/>
                <w:hideMark/>
              </w:tcPr>
            </w:tcPrChange>
          </w:tcPr>
          <w:p w14:paraId="77B0276D"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Monthly</w:t>
            </w:r>
          </w:p>
        </w:tc>
        <w:tc>
          <w:tcPr>
            <w:tcW w:w="1640" w:type="dxa"/>
            <w:tcBorders>
              <w:top w:val="nil"/>
              <w:left w:val="nil"/>
              <w:bottom w:val="single" w:sz="8" w:space="0" w:color="auto"/>
              <w:right w:val="single" w:sz="8" w:space="0" w:color="auto"/>
            </w:tcBorders>
            <w:shd w:val="clear" w:color="auto" w:fill="auto"/>
            <w:vAlign w:val="center"/>
            <w:hideMark/>
            <w:tcPrChange w:id="981" w:author="Krishnakant Bairagi" w:date="2020-07-23T13:47:00Z">
              <w:tcPr>
                <w:tcW w:w="1699" w:type="dxa"/>
                <w:tcBorders>
                  <w:top w:val="nil"/>
                  <w:left w:val="nil"/>
                  <w:bottom w:val="single" w:sz="8" w:space="0" w:color="auto"/>
                  <w:right w:val="single" w:sz="8" w:space="0" w:color="auto"/>
                </w:tcBorders>
                <w:shd w:val="clear" w:color="auto" w:fill="auto"/>
                <w:vAlign w:val="center"/>
                <w:hideMark/>
              </w:tcPr>
            </w:tcPrChange>
          </w:tcPr>
          <w:p w14:paraId="3BE579FB"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t xml:space="preserve">First Saturday </w:t>
            </w:r>
            <w:r w:rsidRPr="00D5752A">
              <w:rPr>
                <w:rFonts w:cs="Arial"/>
                <w:color w:val="000000"/>
                <w:sz w:val="18"/>
                <w:szCs w:val="18"/>
              </w:rPr>
              <w:lastRenderedPageBreak/>
              <w:t>8:00:00 PM</w:t>
            </w:r>
          </w:p>
        </w:tc>
        <w:tc>
          <w:tcPr>
            <w:tcW w:w="1737" w:type="dxa"/>
            <w:tcBorders>
              <w:top w:val="nil"/>
              <w:left w:val="nil"/>
              <w:bottom w:val="single" w:sz="8" w:space="0" w:color="auto"/>
              <w:right w:val="single" w:sz="8" w:space="0" w:color="auto"/>
            </w:tcBorders>
            <w:shd w:val="clear" w:color="auto" w:fill="auto"/>
            <w:vAlign w:val="center"/>
            <w:hideMark/>
            <w:tcPrChange w:id="982" w:author="Krishnakant Bairagi" w:date="2020-07-23T13:47:00Z">
              <w:tcPr>
                <w:tcW w:w="1800" w:type="dxa"/>
                <w:tcBorders>
                  <w:top w:val="nil"/>
                  <w:left w:val="nil"/>
                  <w:bottom w:val="single" w:sz="8" w:space="0" w:color="auto"/>
                  <w:right w:val="single" w:sz="8" w:space="0" w:color="auto"/>
                </w:tcBorders>
                <w:shd w:val="clear" w:color="auto" w:fill="auto"/>
                <w:vAlign w:val="center"/>
                <w:hideMark/>
              </w:tcPr>
            </w:tcPrChange>
          </w:tcPr>
          <w:p w14:paraId="6D8575E9" w14:textId="77777777" w:rsidR="00F207A3" w:rsidRPr="00D5752A" w:rsidRDefault="00F207A3" w:rsidP="00F207A3">
            <w:pPr>
              <w:overflowPunct/>
              <w:autoSpaceDE/>
              <w:autoSpaceDN/>
              <w:adjustRightInd/>
              <w:spacing w:before="0"/>
              <w:ind w:left="0" w:right="0"/>
              <w:jc w:val="center"/>
              <w:textAlignment w:val="auto"/>
              <w:rPr>
                <w:rFonts w:cs="Arial"/>
                <w:color w:val="000000"/>
                <w:sz w:val="18"/>
                <w:szCs w:val="18"/>
              </w:rPr>
            </w:pPr>
            <w:r w:rsidRPr="00D5752A">
              <w:rPr>
                <w:rFonts w:cs="Arial"/>
                <w:color w:val="000000"/>
                <w:sz w:val="18"/>
                <w:szCs w:val="18"/>
              </w:rPr>
              <w:lastRenderedPageBreak/>
              <w:t>2 Months</w:t>
            </w:r>
          </w:p>
        </w:tc>
      </w:tr>
    </w:tbl>
    <w:p w14:paraId="42151793" w14:textId="3E6FDC0F" w:rsidR="00F207A3" w:rsidRDefault="00D5752A" w:rsidP="00D5752A">
      <w:pPr>
        <w:pStyle w:val="Caption"/>
        <w:jc w:val="center"/>
        <w:rPr>
          <w:rFonts w:ascii="Arial" w:hAnsi="Arial" w:cs="Arial"/>
          <w:b/>
          <w:i w:val="0"/>
        </w:rPr>
      </w:pPr>
      <w:r w:rsidRPr="00451BD4">
        <w:rPr>
          <w:rFonts w:ascii="Arial" w:hAnsi="Arial" w:cs="Arial"/>
        </w:rPr>
        <w:lastRenderedPageBreak/>
        <w:t xml:space="preserve">Table </w:t>
      </w:r>
      <w:r w:rsidRPr="00451BD4">
        <w:rPr>
          <w:rFonts w:ascii="Arial" w:hAnsi="Arial" w:cs="Arial"/>
        </w:rPr>
        <w:fldChar w:fldCharType="begin"/>
      </w:r>
      <w:r w:rsidRPr="00451BD4">
        <w:rPr>
          <w:rFonts w:ascii="Arial" w:hAnsi="Arial" w:cs="Arial"/>
        </w:rPr>
        <w:instrText xml:space="preserve"> SEQ Table \* ARABIC </w:instrText>
      </w:r>
      <w:r w:rsidRPr="00451BD4">
        <w:rPr>
          <w:rFonts w:ascii="Arial" w:hAnsi="Arial" w:cs="Arial"/>
        </w:rPr>
        <w:fldChar w:fldCharType="separate"/>
      </w:r>
      <w:r>
        <w:rPr>
          <w:rFonts w:ascii="Arial" w:hAnsi="Arial" w:cs="Arial"/>
          <w:noProof/>
        </w:rPr>
        <w:t>16</w:t>
      </w:r>
      <w:r w:rsidRPr="00451BD4">
        <w:rPr>
          <w:rFonts w:ascii="Arial" w:hAnsi="Arial" w:cs="Arial"/>
          <w:noProof/>
        </w:rPr>
        <w:fldChar w:fldCharType="end"/>
      </w:r>
    </w:p>
    <w:p w14:paraId="3E363726" w14:textId="77777777" w:rsidR="00F207A3" w:rsidRDefault="00F207A3" w:rsidP="006E29AB">
      <w:pPr>
        <w:pStyle w:val="Caption"/>
        <w:rPr>
          <w:rFonts w:ascii="Arial" w:hAnsi="Arial" w:cs="Arial"/>
          <w:b/>
          <w:i w:val="0"/>
        </w:rPr>
      </w:pPr>
    </w:p>
    <w:p w14:paraId="2F55A962" w14:textId="53CC888E" w:rsidR="003E0F87" w:rsidRDefault="000B3B8D" w:rsidP="006E29AB">
      <w:pPr>
        <w:pStyle w:val="Caption"/>
        <w:rPr>
          <w:rFonts w:ascii="Arial" w:hAnsi="Arial" w:cs="Arial"/>
          <w:b/>
          <w:i w:val="0"/>
        </w:rPr>
      </w:pPr>
      <w:r w:rsidRPr="003E0F87">
        <w:rPr>
          <w:rFonts w:ascii="Arial" w:hAnsi="Arial" w:cs="Arial"/>
          <w:b/>
          <w:i w:val="0"/>
        </w:rPr>
        <w:t>DB Backup</w:t>
      </w:r>
      <w:r w:rsidR="003E0F87">
        <w:rPr>
          <w:rFonts w:ascii="Arial" w:hAnsi="Arial" w:cs="Arial"/>
          <w:b/>
          <w:i w:val="0"/>
        </w:rPr>
        <w:t>:</w:t>
      </w:r>
    </w:p>
    <w:p w14:paraId="1D6F9CDB" w14:textId="77777777" w:rsidR="002F0D3F" w:rsidRDefault="002F0D3F" w:rsidP="006E29AB">
      <w:pPr>
        <w:pStyle w:val="Caption"/>
        <w:rPr>
          <w:rFonts w:ascii="Arial" w:hAnsi="Arial" w:cs="Arial"/>
          <w:b/>
          <w:i w:val="0"/>
        </w:rPr>
      </w:pPr>
    </w:p>
    <w:tbl>
      <w:tblPr>
        <w:tblW w:w="8906" w:type="dxa"/>
        <w:tblInd w:w="118" w:type="dxa"/>
        <w:tblLook w:val="04A0" w:firstRow="1" w:lastRow="0" w:firstColumn="1" w:lastColumn="0" w:noHBand="0" w:noVBand="1"/>
      </w:tblPr>
      <w:tblGrid>
        <w:gridCol w:w="1261"/>
        <w:gridCol w:w="1439"/>
        <w:gridCol w:w="1327"/>
        <w:gridCol w:w="1406"/>
        <w:gridCol w:w="1228"/>
        <w:gridCol w:w="1106"/>
        <w:gridCol w:w="1139"/>
      </w:tblGrid>
      <w:tr w:rsidR="002F0D3F" w:rsidRPr="002F0D3F" w14:paraId="6359BAE8" w14:textId="77777777" w:rsidTr="002F0D3F">
        <w:trPr>
          <w:trHeight w:val="1035"/>
        </w:trPr>
        <w:tc>
          <w:tcPr>
            <w:tcW w:w="1261" w:type="dxa"/>
            <w:tcBorders>
              <w:top w:val="single" w:sz="8" w:space="0" w:color="auto"/>
              <w:left w:val="single" w:sz="8" w:space="0" w:color="auto"/>
              <w:bottom w:val="single" w:sz="8" w:space="0" w:color="auto"/>
              <w:right w:val="single" w:sz="8" w:space="0" w:color="auto"/>
            </w:tcBorders>
            <w:shd w:val="clear" w:color="000000" w:fill="0070C0"/>
            <w:vAlign w:val="center"/>
            <w:hideMark/>
          </w:tcPr>
          <w:p w14:paraId="037F2DAB"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Server Name / Hostname</w:t>
            </w:r>
          </w:p>
        </w:tc>
        <w:tc>
          <w:tcPr>
            <w:tcW w:w="1439" w:type="dxa"/>
            <w:tcBorders>
              <w:top w:val="single" w:sz="8" w:space="0" w:color="auto"/>
              <w:left w:val="nil"/>
              <w:bottom w:val="single" w:sz="8" w:space="0" w:color="auto"/>
              <w:right w:val="single" w:sz="8" w:space="0" w:color="auto"/>
            </w:tcBorders>
            <w:shd w:val="clear" w:color="000000" w:fill="0070C0"/>
            <w:vAlign w:val="center"/>
            <w:hideMark/>
          </w:tcPr>
          <w:p w14:paraId="4107B058"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Environment</w:t>
            </w:r>
          </w:p>
        </w:tc>
        <w:tc>
          <w:tcPr>
            <w:tcW w:w="1327" w:type="dxa"/>
            <w:tcBorders>
              <w:top w:val="single" w:sz="8" w:space="0" w:color="auto"/>
              <w:left w:val="nil"/>
              <w:bottom w:val="single" w:sz="8" w:space="0" w:color="auto"/>
              <w:right w:val="single" w:sz="8" w:space="0" w:color="auto"/>
            </w:tcBorders>
            <w:shd w:val="clear" w:color="000000" w:fill="0070C0"/>
            <w:vAlign w:val="center"/>
            <w:hideMark/>
          </w:tcPr>
          <w:p w14:paraId="5F04F4C9"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Backup Component</w:t>
            </w:r>
          </w:p>
        </w:tc>
        <w:tc>
          <w:tcPr>
            <w:tcW w:w="1406" w:type="dxa"/>
            <w:tcBorders>
              <w:top w:val="single" w:sz="8" w:space="0" w:color="auto"/>
              <w:left w:val="nil"/>
              <w:bottom w:val="single" w:sz="8" w:space="0" w:color="auto"/>
              <w:right w:val="single" w:sz="8" w:space="0" w:color="auto"/>
            </w:tcBorders>
            <w:shd w:val="clear" w:color="000000" w:fill="0070C0"/>
            <w:vAlign w:val="center"/>
            <w:hideMark/>
          </w:tcPr>
          <w:p w14:paraId="5C2FB489"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Backup Type (Full / Incremental)</w:t>
            </w:r>
          </w:p>
        </w:tc>
        <w:tc>
          <w:tcPr>
            <w:tcW w:w="1228" w:type="dxa"/>
            <w:tcBorders>
              <w:top w:val="single" w:sz="8" w:space="0" w:color="auto"/>
              <w:left w:val="nil"/>
              <w:bottom w:val="single" w:sz="8" w:space="0" w:color="auto"/>
              <w:right w:val="single" w:sz="8" w:space="0" w:color="auto"/>
            </w:tcBorders>
            <w:shd w:val="clear" w:color="000000" w:fill="0070C0"/>
            <w:vAlign w:val="center"/>
            <w:hideMark/>
          </w:tcPr>
          <w:p w14:paraId="2D2DCCBA"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Frequency</w:t>
            </w:r>
          </w:p>
        </w:tc>
        <w:tc>
          <w:tcPr>
            <w:tcW w:w="1106" w:type="dxa"/>
            <w:tcBorders>
              <w:top w:val="single" w:sz="8" w:space="0" w:color="auto"/>
              <w:left w:val="nil"/>
              <w:bottom w:val="single" w:sz="8" w:space="0" w:color="auto"/>
              <w:right w:val="single" w:sz="8" w:space="0" w:color="auto"/>
            </w:tcBorders>
            <w:shd w:val="clear" w:color="000000" w:fill="0070C0"/>
            <w:vAlign w:val="center"/>
            <w:hideMark/>
          </w:tcPr>
          <w:p w14:paraId="5113D70F"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Schedule Time (MYT)</w:t>
            </w:r>
          </w:p>
        </w:tc>
        <w:tc>
          <w:tcPr>
            <w:tcW w:w="1139" w:type="dxa"/>
            <w:tcBorders>
              <w:top w:val="single" w:sz="8" w:space="0" w:color="auto"/>
              <w:left w:val="nil"/>
              <w:bottom w:val="single" w:sz="8" w:space="0" w:color="auto"/>
              <w:right w:val="single" w:sz="8" w:space="0" w:color="auto"/>
            </w:tcBorders>
            <w:shd w:val="clear" w:color="000000" w:fill="0070C0"/>
            <w:vAlign w:val="center"/>
            <w:hideMark/>
          </w:tcPr>
          <w:p w14:paraId="012E2BFA" w14:textId="77777777" w:rsidR="002F0D3F" w:rsidRPr="00D5752A" w:rsidRDefault="002F0D3F" w:rsidP="002F0D3F">
            <w:pPr>
              <w:overflowPunct/>
              <w:autoSpaceDE/>
              <w:autoSpaceDN/>
              <w:adjustRightInd/>
              <w:spacing w:before="0"/>
              <w:ind w:left="0" w:right="0"/>
              <w:jc w:val="center"/>
              <w:textAlignment w:val="auto"/>
              <w:rPr>
                <w:rFonts w:cs="Arial"/>
                <w:b/>
                <w:bCs/>
                <w:color w:val="FFFFFF"/>
                <w:sz w:val="18"/>
              </w:rPr>
            </w:pPr>
            <w:r w:rsidRPr="00D5752A">
              <w:rPr>
                <w:rFonts w:cs="Arial"/>
                <w:b/>
                <w:bCs/>
                <w:color w:val="FFFFFF"/>
                <w:sz w:val="18"/>
              </w:rPr>
              <w:t>Retention / No. of Versions</w:t>
            </w:r>
          </w:p>
        </w:tc>
      </w:tr>
      <w:tr w:rsidR="002F0D3F" w:rsidRPr="002F0D3F" w14:paraId="2480FBAC" w14:textId="77777777" w:rsidTr="002F0D3F">
        <w:trPr>
          <w:trHeight w:val="525"/>
        </w:trPr>
        <w:tc>
          <w:tcPr>
            <w:tcW w:w="1261" w:type="dxa"/>
            <w:tcBorders>
              <w:top w:val="nil"/>
              <w:left w:val="single" w:sz="8" w:space="0" w:color="auto"/>
              <w:bottom w:val="single" w:sz="8" w:space="0" w:color="auto"/>
              <w:right w:val="single" w:sz="8" w:space="0" w:color="auto"/>
            </w:tcBorders>
            <w:shd w:val="clear" w:color="auto" w:fill="auto"/>
            <w:vAlign w:val="center"/>
            <w:hideMark/>
          </w:tcPr>
          <w:p w14:paraId="0464531E" w14:textId="07E1CCD3" w:rsidR="002F0D3F" w:rsidRPr="00D5752A" w:rsidRDefault="002F0D3F" w:rsidP="002F0D3F">
            <w:pPr>
              <w:overflowPunct/>
              <w:autoSpaceDE/>
              <w:autoSpaceDN/>
              <w:adjustRightInd/>
              <w:spacing w:before="0"/>
              <w:ind w:left="0" w:right="0"/>
              <w:textAlignment w:val="auto"/>
              <w:rPr>
                <w:rFonts w:cs="Arial"/>
                <w:sz w:val="18"/>
                <w:szCs w:val="22"/>
              </w:rPr>
            </w:pPr>
            <w:r w:rsidRPr="00D5752A">
              <w:rPr>
                <w:rFonts w:cs="Arial"/>
                <w:sz w:val="18"/>
                <w:szCs w:val="22"/>
              </w:rPr>
              <w:t>MASG-1GATSDB</w:t>
            </w:r>
          </w:p>
        </w:tc>
        <w:tc>
          <w:tcPr>
            <w:tcW w:w="1439" w:type="dxa"/>
            <w:tcBorders>
              <w:top w:val="nil"/>
              <w:left w:val="nil"/>
              <w:bottom w:val="single" w:sz="8" w:space="0" w:color="auto"/>
              <w:right w:val="single" w:sz="8" w:space="0" w:color="auto"/>
            </w:tcBorders>
            <w:shd w:val="clear" w:color="auto" w:fill="auto"/>
            <w:vAlign w:val="center"/>
            <w:hideMark/>
          </w:tcPr>
          <w:p w14:paraId="17D55601" w14:textId="77777777"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Production</w:t>
            </w:r>
          </w:p>
        </w:tc>
        <w:tc>
          <w:tcPr>
            <w:tcW w:w="1327" w:type="dxa"/>
            <w:tcBorders>
              <w:top w:val="nil"/>
              <w:left w:val="nil"/>
              <w:bottom w:val="single" w:sz="8" w:space="0" w:color="auto"/>
              <w:right w:val="single" w:sz="8" w:space="0" w:color="auto"/>
            </w:tcBorders>
            <w:shd w:val="clear" w:color="auto" w:fill="auto"/>
            <w:vAlign w:val="center"/>
            <w:hideMark/>
          </w:tcPr>
          <w:p w14:paraId="6E512F5D" w14:textId="77777777"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Database</w:t>
            </w:r>
          </w:p>
        </w:tc>
        <w:tc>
          <w:tcPr>
            <w:tcW w:w="1406" w:type="dxa"/>
            <w:tcBorders>
              <w:top w:val="nil"/>
              <w:left w:val="nil"/>
              <w:bottom w:val="single" w:sz="8" w:space="0" w:color="auto"/>
              <w:right w:val="single" w:sz="8" w:space="0" w:color="auto"/>
            </w:tcBorders>
            <w:shd w:val="clear" w:color="auto" w:fill="auto"/>
            <w:vAlign w:val="center"/>
            <w:hideMark/>
          </w:tcPr>
          <w:p w14:paraId="3B92FC2B" w14:textId="77777777"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Full</w:t>
            </w:r>
          </w:p>
        </w:tc>
        <w:tc>
          <w:tcPr>
            <w:tcW w:w="1228" w:type="dxa"/>
            <w:tcBorders>
              <w:top w:val="nil"/>
              <w:left w:val="nil"/>
              <w:bottom w:val="single" w:sz="8" w:space="0" w:color="auto"/>
              <w:right w:val="single" w:sz="8" w:space="0" w:color="auto"/>
            </w:tcBorders>
            <w:shd w:val="clear" w:color="auto" w:fill="auto"/>
            <w:vAlign w:val="center"/>
            <w:hideMark/>
          </w:tcPr>
          <w:p w14:paraId="10E0E15B" w14:textId="77777777"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Daily</w:t>
            </w:r>
          </w:p>
        </w:tc>
        <w:tc>
          <w:tcPr>
            <w:tcW w:w="1106" w:type="dxa"/>
            <w:tcBorders>
              <w:top w:val="nil"/>
              <w:left w:val="nil"/>
              <w:bottom w:val="single" w:sz="8" w:space="0" w:color="auto"/>
              <w:right w:val="single" w:sz="8" w:space="0" w:color="auto"/>
            </w:tcBorders>
            <w:shd w:val="clear" w:color="auto" w:fill="auto"/>
            <w:vAlign w:val="center"/>
            <w:hideMark/>
          </w:tcPr>
          <w:p w14:paraId="1E320A78" w14:textId="22ECFEC8" w:rsidR="002F0D3F" w:rsidRPr="00D5752A" w:rsidRDefault="002F0D3F" w:rsidP="002F0D3F">
            <w:pPr>
              <w:overflowPunct/>
              <w:autoSpaceDE/>
              <w:autoSpaceDN/>
              <w:adjustRightInd/>
              <w:spacing w:before="0"/>
              <w:ind w:left="0" w:right="0"/>
              <w:jc w:val="right"/>
              <w:textAlignment w:val="auto"/>
              <w:rPr>
                <w:rFonts w:cs="Arial"/>
                <w:color w:val="000000"/>
                <w:sz w:val="18"/>
              </w:rPr>
            </w:pPr>
            <w:r w:rsidRPr="00D5752A">
              <w:rPr>
                <w:rFonts w:cs="Arial"/>
                <w:color w:val="000000"/>
                <w:sz w:val="18"/>
              </w:rPr>
              <w:t>18:00</w:t>
            </w:r>
          </w:p>
        </w:tc>
        <w:tc>
          <w:tcPr>
            <w:tcW w:w="1139" w:type="dxa"/>
            <w:tcBorders>
              <w:top w:val="nil"/>
              <w:left w:val="nil"/>
              <w:bottom w:val="single" w:sz="8" w:space="0" w:color="auto"/>
              <w:right w:val="single" w:sz="8" w:space="0" w:color="auto"/>
            </w:tcBorders>
            <w:shd w:val="clear" w:color="auto" w:fill="auto"/>
            <w:vAlign w:val="center"/>
            <w:hideMark/>
          </w:tcPr>
          <w:p w14:paraId="00C87018" w14:textId="39B01A9A"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90 Days</w:t>
            </w:r>
          </w:p>
        </w:tc>
      </w:tr>
      <w:tr w:rsidR="002F0D3F" w:rsidRPr="002F0D3F" w14:paraId="2748840C" w14:textId="77777777" w:rsidTr="002F0D3F">
        <w:trPr>
          <w:trHeight w:val="525"/>
        </w:trPr>
        <w:tc>
          <w:tcPr>
            <w:tcW w:w="1261" w:type="dxa"/>
            <w:tcBorders>
              <w:top w:val="nil"/>
              <w:left w:val="single" w:sz="8" w:space="0" w:color="auto"/>
              <w:bottom w:val="single" w:sz="8" w:space="0" w:color="auto"/>
              <w:right w:val="single" w:sz="8" w:space="0" w:color="auto"/>
            </w:tcBorders>
            <w:shd w:val="clear" w:color="auto" w:fill="auto"/>
            <w:vAlign w:val="center"/>
          </w:tcPr>
          <w:p w14:paraId="06CA89B3" w14:textId="202D0D1F" w:rsidR="002F0D3F" w:rsidRPr="00D5752A" w:rsidRDefault="002F0D3F" w:rsidP="002F0D3F">
            <w:pPr>
              <w:overflowPunct/>
              <w:autoSpaceDE/>
              <w:autoSpaceDN/>
              <w:adjustRightInd/>
              <w:spacing w:before="0"/>
              <w:ind w:left="0" w:right="0"/>
              <w:textAlignment w:val="auto"/>
              <w:rPr>
                <w:rFonts w:cs="Arial"/>
                <w:sz w:val="18"/>
                <w:szCs w:val="22"/>
              </w:rPr>
            </w:pPr>
            <w:r w:rsidRPr="00D5752A">
              <w:rPr>
                <w:rFonts w:cs="Arial"/>
                <w:sz w:val="18"/>
                <w:szCs w:val="22"/>
              </w:rPr>
              <w:t>MASG-1GATSDB</w:t>
            </w:r>
          </w:p>
        </w:tc>
        <w:tc>
          <w:tcPr>
            <w:tcW w:w="1439" w:type="dxa"/>
            <w:tcBorders>
              <w:top w:val="nil"/>
              <w:left w:val="nil"/>
              <w:bottom w:val="single" w:sz="8" w:space="0" w:color="auto"/>
              <w:right w:val="single" w:sz="8" w:space="0" w:color="auto"/>
            </w:tcBorders>
            <w:shd w:val="clear" w:color="auto" w:fill="auto"/>
            <w:vAlign w:val="center"/>
          </w:tcPr>
          <w:p w14:paraId="2311516D" w14:textId="7B5D1E79"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Production</w:t>
            </w:r>
          </w:p>
        </w:tc>
        <w:tc>
          <w:tcPr>
            <w:tcW w:w="1327" w:type="dxa"/>
            <w:tcBorders>
              <w:top w:val="nil"/>
              <w:left w:val="nil"/>
              <w:bottom w:val="single" w:sz="8" w:space="0" w:color="auto"/>
              <w:right w:val="single" w:sz="8" w:space="0" w:color="auto"/>
            </w:tcBorders>
            <w:shd w:val="clear" w:color="auto" w:fill="auto"/>
            <w:vAlign w:val="center"/>
          </w:tcPr>
          <w:p w14:paraId="6A6D7B51" w14:textId="3E66FB59"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Database</w:t>
            </w:r>
          </w:p>
        </w:tc>
        <w:tc>
          <w:tcPr>
            <w:tcW w:w="1406" w:type="dxa"/>
            <w:tcBorders>
              <w:top w:val="nil"/>
              <w:left w:val="nil"/>
              <w:bottom w:val="single" w:sz="8" w:space="0" w:color="auto"/>
              <w:right w:val="single" w:sz="8" w:space="0" w:color="auto"/>
            </w:tcBorders>
            <w:shd w:val="clear" w:color="auto" w:fill="auto"/>
            <w:vAlign w:val="center"/>
          </w:tcPr>
          <w:p w14:paraId="0520BF86" w14:textId="2CF4C9D7"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Log</w:t>
            </w:r>
          </w:p>
        </w:tc>
        <w:tc>
          <w:tcPr>
            <w:tcW w:w="1228" w:type="dxa"/>
            <w:tcBorders>
              <w:top w:val="nil"/>
              <w:left w:val="nil"/>
              <w:bottom w:val="single" w:sz="8" w:space="0" w:color="auto"/>
              <w:right w:val="single" w:sz="8" w:space="0" w:color="auto"/>
            </w:tcBorders>
            <w:shd w:val="clear" w:color="auto" w:fill="auto"/>
            <w:vAlign w:val="center"/>
          </w:tcPr>
          <w:p w14:paraId="54603D23" w14:textId="204E7EC4"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Daily</w:t>
            </w:r>
          </w:p>
        </w:tc>
        <w:tc>
          <w:tcPr>
            <w:tcW w:w="1106" w:type="dxa"/>
            <w:tcBorders>
              <w:top w:val="nil"/>
              <w:left w:val="nil"/>
              <w:bottom w:val="single" w:sz="8" w:space="0" w:color="auto"/>
              <w:right w:val="single" w:sz="8" w:space="0" w:color="auto"/>
            </w:tcBorders>
            <w:shd w:val="clear" w:color="auto" w:fill="auto"/>
            <w:vAlign w:val="center"/>
          </w:tcPr>
          <w:p w14:paraId="0B16502B" w14:textId="1E1E0613" w:rsidR="002F0D3F" w:rsidRPr="00D5752A" w:rsidRDefault="002F0D3F" w:rsidP="009218D6">
            <w:pPr>
              <w:overflowPunct/>
              <w:autoSpaceDE/>
              <w:autoSpaceDN/>
              <w:adjustRightInd/>
              <w:spacing w:before="0"/>
              <w:ind w:left="0" w:right="0"/>
              <w:jc w:val="center"/>
              <w:textAlignment w:val="auto"/>
              <w:rPr>
                <w:rFonts w:cs="Arial"/>
                <w:color w:val="000000"/>
                <w:sz w:val="18"/>
              </w:rPr>
            </w:pPr>
            <w:r w:rsidRPr="00D5752A">
              <w:rPr>
                <w:rFonts w:cs="Arial"/>
                <w:color w:val="000000"/>
                <w:sz w:val="18"/>
              </w:rPr>
              <w:t>Every hour</w:t>
            </w:r>
          </w:p>
        </w:tc>
        <w:tc>
          <w:tcPr>
            <w:tcW w:w="1139" w:type="dxa"/>
            <w:tcBorders>
              <w:top w:val="nil"/>
              <w:left w:val="nil"/>
              <w:bottom w:val="single" w:sz="8" w:space="0" w:color="auto"/>
              <w:right w:val="single" w:sz="8" w:space="0" w:color="auto"/>
            </w:tcBorders>
            <w:shd w:val="clear" w:color="auto" w:fill="auto"/>
            <w:vAlign w:val="center"/>
          </w:tcPr>
          <w:p w14:paraId="720E3D09" w14:textId="099557E4"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90 Days</w:t>
            </w:r>
          </w:p>
        </w:tc>
      </w:tr>
      <w:tr w:rsidR="002F0D3F" w:rsidRPr="002F0D3F" w14:paraId="6E3C2B16" w14:textId="77777777" w:rsidTr="002F0D3F">
        <w:trPr>
          <w:trHeight w:val="525"/>
        </w:trPr>
        <w:tc>
          <w:tcPr>
            <w:tcW w:w="1261" w:type="dxa"/>
            <w:tcBorders>
              <w:top w:val="nil"/>
              <w:left w:val="single" w:sz="8" w:space="0" w:color="auto"/>
              <w:bottom w:val="single" w:sz="8" w:space="0" w:color="auto"/>
              <w:right w:val="single" w:sz="8" w:space="0" w:color="auto"/>
            </w:tcBorders>
            <w:shd w:val="clear" w:color="auto" w:fill="auto"/>
            <w:vAlign w:val="center"/>
          </w:tcPr>
          <w:p w14:paraId="0C193569" w14:textId="2203E134" w:rsidR="002F0D3F" w:rsidRPr="00D5752A" w:rsidRDefault="002F0D3F" w:rsidP="002F0D3F">
            <w:pPr>
              <w:overflowPunct/>
              <w:autoSpaceDE/>
              <w:autoSpaceDN/>
              <w:adjustRightInd/>
              <w:spacing w:before="0"/>
              <w:ind w:left="0" w:right="0"/>
              <w:textAlignment w:val="auto"/>
              <w:rPr>
                <w:rFonts w:cs="Arial"/>
                <w:sz w:val="18"/>
                <w:szCs w:val="22"/>
              </w:rPr>
            </w:pPr>
            <w:r w:rsidRPr="00D5752A">
              <w:rPr>
                <w:rFonts w:cs="Arial"/>
                <w:sz w:val="18"/>
                <w:szCs w:val="22"/>
              </w:rPr>
              <w:t xml:space="preserve">MASG-1GATSDB </w:t>
            </w:r>
          </w:p>
        </w:tc>
        <w:tc>
          <w:tcPr>
            <w:tcW w:w="1439" w:type="dxa"/>
            <w:tcBorders>
              <w:top w:val="nil"/>
              <w:left w:val="nil"/>
              <w:bottom w:val="single" w:sz="8" w:space="0" w:color="auto"/>
              <w:right w:val="single" w:sz="8" w:space="0" w:color="auto"/>
            </w:tcBorders>
            <w:shd w:val="clear" w:color="auto" w:fill="auto"/>
            <w:vAlign w:val="center"/>
          </w:tcPr>
          <w:p w14:paraId="3E22C3F4" w14:textId="08E25D1A"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Production</w:t>
            </w:r>
          </w:p>
        </w:tc>
        <w:tc>
          <w:tcPr>
            <w:tcW w:w="1327" w:type="dxa"/>
            <w:tcBorders>
              <w:top w:val="nil"/>
              <w:left w:val="nil"/>
              <w:bottom w:val="single" w:sz="8" w:space="0" w:color="auto"/>
              <w:right w:val="single" w:sz="8" w:space="0" w:color="auto"/>
            </w:tcBorders>
            <w:shd w:val="clear" w:color="auto" w:fill="auto"/>
            <w:vAlign w:val="center"/>
          </w:tcPr>
          <w:p w14:paraId="56C43411" w14:textId="6F1A6823"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Database</w:t>
            </w:r>
          </w:p>
        </w:tc>
        <w:tc>
          <w:tcPr>
            <w:tcW w:w="1406" w:type="dxa"/>
            <w:tcBorders>
              <w:top w:val="nil"/>
              <w:left w:val="nil"/>
              <w:bottom w:val="single" w:sz="8" w:space="0" w:color="auto"/>
              <w:right w:val="single" w:sz="8" w:space="0" w:color="auto"/>
            </w:tcBorders>
            <w:shd w:val="clear" w:color="auto" w:fill="auto"/>
            <w:vAlign w:val="center"/>
          </w:tcPr>
          <w:p w14:paraId="400E5481" w14:textId="631A01AC"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Differential</w:t>
            </w:r>
          </w:p>
        </w:tc>
        <w:tc>
          <w:tcPr>
            <w:tcW w:w="1228" w:type="dxa"/>
            <w:tcBorders>
              <w:top w:val="nil"/>
              <w:left w:val="nil"/>
              <w:bottom w:val="single" w:sz="8" w:space="0" w:color="auto"/>
              <w:right w:val="single" w:sz="8" w:space="0" w:color="auto"/>
            </w:tcBorders>
            <w:shd w:val="clear" w:color="auto" w:fill="auto"/>
            <w:vAlign w:val="center"/>
          </w:tcPr>
          <w:p w14:paraId="00CCBB06" w14:textId="77BF002B"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Daily</w:t>
            </w:r>
          </w:p>
        </w:tc>
        <w:tc>
          <w:tcPr>
            <w:tcW w:w="1106" w:type="dxa"/>
            <w:tcBorders>
              <w:top w:val="nil"/>
              <w:left w:val="nil"/>
              <w:bottom w:val="single" w:sz="8" w:space="0" w:color="auto"/>
              <w:right w:val="single" w:sz="8" w:space="0" w:color="auto"/>
            </w:tcBorders>
            <w:shd w:val="clear" w:color="auto" w:fill="auto"/>
            <w:vAlign w:val="center"/>
          </w:tcPr>
          <w:p w14:paraId="492F86B5" w14:textId="757665E8" w:rsidR="002F0D3F" w:rsidRPr="00D5752A" w:rsidRDefault="002F0D3F" w:rsidP="009218D6">
            <w:pPr>
              <w:overflowPunct/>
              <w:autoSpaceDE/>
              <w:autoSpaceDN/>
              <w:adjustRightInd/>
              <w:spacing w:before="0"/>
              <w:ind w:left="0" w:right="0"/>
              <w:jc w:val="right"/>
              <w:textAlignment w:val="auto"/>
              <w:rPr>
                <w:rFonts w:cs="Arial"/>
                <w:color w:val="000000"/>
                <w:sz w:val="18"/>
              </w:rPr>
            </w:pPr>
            <w:r w:rsidRPr="00D5752A">
              <w:rPr>
                <w:rFonts w:cs="Arial"/>
                <w:color w:val="000000"/>
                <w:sz w:val="18"/>
              </w:rPr>
              <w:t>14:00</w:t>
            </w:r>
          </w:p>
        </w:tc>
        <w:tc>
          <w:tcPr>
            <w:tcW w:w="1139" w:type="dxa"/>
            <w:tcBorders>
              <w:top w:val="nil"/>
              <w:left w:val="nil"/>
              <w:bottom w:val="single" w:sz="8" w:space="0" w:color="auto"/>
              <w:right w:val="single" w:sz="8" w:space="0" w:color="auto"/>
            </w:tcBorders>
            <w:shd w:val="clear" w:color="auto" w:fill="auto"/>
            <w:vAlign w:val="center"/>
          </w:tcPr>
          <w:p w14:paraId="3F4FAA11" w14:textId="52F05C5A" w:rsidR="002F0D3F" w:rsidRPr="00D5752A" w:rsidRDefault="002F0D3F" w:rsidP="002F0D3F">
            <w:pPr>
              <w:overflowPunct/>
              <w:autoSpaceDE/>
              <w:autoSpaceDN/>
              <w:adjustRightInd/>
              <w:spacing w:before="0"/>
              <w:ind w:left="0" w:right="0"/>
              <w:textAlignment w:val="auto"/>
              <w:rPr>
                <w:rFonts w:cs="Arial"/>
                <w:color w:val="000000"/>
                <w:sz w:val="18"/>
              </w:rPr>
            </w:pPr>
            <w:r w:rsidRPr="00D5752A">
              <w:rPr>
                <w:rFonts w:cs="Arial"/>
                <w:color w:val="000000"/>
                <w:sz w:val="18"/>
              </w:rPr>
              <w:t>90 Days</w:t>
            </w:r>
          </w:p>
        </w:tc>
      </w:tr>
      <w:tr w:rsidR="009218D6" w:rsidRPr="002F0D3F" w14:paraId="36A360A5" w14:textId="77777777" w:rsidTr="002F0D3F">
        <w:trPr>
          <w:trHeight w:val="525"/>
        </w:trPr>
        <w:tc>
          <w:tcPr>
            <w:tcW w:w="1261" w:type="dxa"/>
            <w:tcBorders>
              <w:top w:val="nil"/>
              <w:left w:val="single" w:sz="8" w:space="0" w:color="auto"/>
              <w:bottom w:val="single" w:sz="8" w:space="0" w:color="auto"/>
              <w:right w:val="single" w:sz="8" w:space="0" w:color="auto"/>
            </w:tcBorders>
            <w:shd w:val="clear" w:color="auto" w:fill="auto"/>
            <w:vAlign w:val="center"/>
          </w:tcPr>
          <w:p w14:paraId="64C614EC" w14:textId="77777777" w:rsidR="009218D6" w:rsidRPr="00D5752A" w:rsidRDefault="009218D6" w:rsidP="009218D6">
            <w:pPr>
              <w:overflowPunct/>
              <w:autoSpaceDE/>
              <w:autoSpaceDN/>
              <w:adjustRightInd/>
              <w:spacing w:before="0"/>
              <w:ind w:left="0" w:right="0"/>
              <w:textAlignment w:val="auto"/>
              <w:rPr>
                <w:rFonts w:cs="Arial"/>
                <w:sz w:val="18"/>
                <w:szCs w:val="22"/>
              </w:rPr>
            </w:pPr>
            <w:r w:rsidRPr="00D5752A">
              <w:rPr>
                <w:rFonts w:cs="Arial"/>
                <w:sz w:val="18"/>
                <w:szCs w:val="22"/>
              </w:rPr>
              <w:t>MASG-3GATSDB1</w:t>
            </w:r>
          </w:p>
          <w:p w14:paraId="1F7733D4" w14:textId="77777777" w:rsidR="009218D6" w:rsidRPr="00D5752A" w:rsidRDefault="009218D6" w:rsidP="009218D6">
            <w:pPr>
              <w:overflowPunct/>
              <w:autoSpaceDE/>
              <w:autoSpaceDN/>
              <w:adjustRightInd/>
              <w:spacing w:before="0"/>
              <w:ind w:left="0" w:right="0"/>
              <w:textAlignment w:val="auto"/>
              <w:rPr>
                <w:rFonts w:cs="Arial"/>
                <w:sz w:val="18"/>
                <w:szCs w:val="22"/>
              </w:rPr>
            </w:pPr>
          </w:p>
        </w:tc>
        <w:tc>
          <w:tcPr>
            <w:tcW w:w="1439" w:type="dxa"/>
            <w:tcBorders>
              <w:top w:val="nil"/>
              <w:left w:val="nil"/>
              <w:bottom w:val="single" w:sz="8" w:space="0" w:color="auto"/>
              <w:right w:val="single" w:sz="8" w:space="0" w:color="auto"/>
            </w:tcBorders>
            <w:shd w:val="clear" w:color="auto" w:fill="auto"/>
            <w:vAlign w:val="center"/>
          </w:tcPr>
          <w:p w14:paraId="3B0C01E4" w14:textId="1E1D9E31"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UAT</w:t>
            </w:r>
          </w:p>
        </w:tc>
        <w:tc>
          <w:tcPr>
            <w:tcW w:w="1327" w:type="dxa"/>
            <w:tcBorders>
              <w:top w:val="nil"/>
              <w:left w:val="nil"/>
              <w:bottom w:val="single" w:sz="8" w:space="0" w:color="auto"/>
              <w:right w:val="single" w:sz="8" w:space="0" w:color="auto"/>
            </w:tcBorders>
            <w:shd w:val="clear" w:color="auto" w:fill="auto"/>
            <w:vAlign w:val="center"/>
          </w:tcPr>
          <w:p w14:paraId="56B1524E" w14:textId="714A8C53"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Database</w:t>
            </w:r>
          </w:p>
        </w:tc>
        <w:tc>
          <w:tcPr>
            <w:tcW w:w="1406" w:type="dxa"/>
            <w:tcBorders>
              <w:top w:val="nil"/>
              <w:left w:val="nil"/>
              <w:bottom w:val="single" w:sz="8" w:space="0" w:color="auto"/>
              <w:right w:val="single" w:sz="8" w:space="0" w:color="auto"/>
            </w:tcBorders>
            <w:shd w:val="clear" w:color="auto" w:fill="auto"/>
            <w:vAlign w:val="center"/>
          </w:tcPr>
          <w:p w14:paraId="6BAF694D" w14:textId="53F633C7"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Full</w:t>
            </w:r>
          </w:p>
        </w:tc>
        <w:tc>
          <w:tcPr>
            <w:tcW w:w="1228" w:type="dxa"/>
            <w:tcBorders>
              <w:top w:val="nil"/>
              <w:left w:val="nil"/>
              <w:bottom w:val="single" w:sz="8" w:space="0" w:color="auto"/>
              <w:right w:val="single" w:sz="8" w:space="0" w:color="auto"/>
            </w:tcBorders>
            <w:shd w:val="clear" w:color="auto" w:fill="auto"/>
            <w:vAlign w:val="center"/>
          </w:tcPr>
          <w:p w14:paraId="4367AF8D" w14:textId="272D3B3A"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Daily</w:t>
            </w:r>
          </w:p>
        </w:tc>
        <w:tc>
          <w:tcPr>
            <w:tcW w:w="1106" w:type="dxa"/>
            <w:tcBorders>
              <w:top w:val="nil"/>
              <w:left w:val="nil"/>
              <w:bottom w:val="single" w:sz="8" w:space="0" w:color="auto"/>
              <w:right w:val="single" w:sz="8" w:space="0" w:color="auto"/>
            </w:tcBorders>
            <w:shd w:val="clear" w:color="auto" w:fill="auto"/>
            <w:vAlign w:val="center"/>
          </w:tcPr>
          <w:p w14:paraId="7BC6825F" w14:textId="6E6C3EA0" w:rsidR="009218D6" w:rsidRPr="00D5752A" w:rsidRDefault="00AC16F2" w:rsidP="009218D6">
            <w:pPr>
              <w:overflowPunct/>
              <w:autoSpaceDE/>
              <w:autoSpaceDN/>
              <w:adjustRightInd/>
              <w:spacing w:before="0"/>
              <w:ind w:left="0" w:right="0"/>
              <w:jc w:val="right"/>
              <w:textAlignment w:val="auto"/>
              <w:rPr>
                <w:rFonts w:cs="Arial"/>
                <w:color w:val="000000"/>
                <w:sz w:val="18"/>
              </w:rPr>
            </w:pPr>
            <w:r w:rsidRPr="00D5752A">
              <w:rPr>
                <w:rFonts w:cs="Arial"/>
                <w:color w:val="000000"/>
                <w:sz w:val="18"/>
              </w:rPr>
              <w:t>22</w:t>
            </w:r>
            <w:r w:rsidR="009218D6" w:rsidRPr="00D5752A">
              <w:rPr>
                <w:rFonts w:cs="Arial"/>
                <w:color w:val="000000"/>
                <w:sz w:val="18"/>
              </w:rPr>
              <w:t>:00</w:t>
            </w:r>
          </w:p>
        </w:tc>
        <w:tc>
          <w:tcPr>
            <w:tcW w:w="1139" w:type="dxa"/>
            <w:tcBorders>
              <w:top w:val="nil"/>
              <w:left w:val="nil"/>
              <w:bottom w:val="single" w:sz="8" w:space="0" w:color="auto"/>
              <w:right w:val="single" w:sz="8" w:space="0" w:color="auto"/>
            </w:tcBorders>
            <w:shd w:val="clear" w:color="auto" w:fill="auto"/>
            <w:vAlign w:val="center"/>
          </w:tcPr>
          <w:p w14:paraId="098461AA" w14:textId="3CE8974F"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15 Days</w:t>
            </w:r>
          </w:p>
        </w:tc>
      </w:tr>
      <w:tr w:rsidR="009218D6" w:rsidRPr="002F0D3F" w14:paraId="054E5998" w14:textId="77777777" w:rsidTr="002F0D3F">
        <w:trPr>
          <w:trHeight w:val="269"/>
        </w:trPr>
        <w:tc>
          <w:tcPr>
            <w:tcW w:w="1261" w:type="dxa"/>
            <w:vMerge w:val="restart"/>
            <w:tcBorders>
              <w:top w:val="nil"/>
              <w:left w:val="single" w:sz="8" w:space="0" w:color="auto"/>
              <w:bottom w:val="single" w:sz="8" w:space="0" w:color="000000"/>
              <w:right w:val="single" w:sz="8" w:space="0" w:color="auto"/>
            </w:tcBorders>
            <w:shd w:val="clear" w:color="auto" w:fill="auto"/>
            <w:vAlign w:val="center"/>
          </w:tcPr>
          <w:p w14:paraId="67F17CD8" w14:textId="77777777" w:rsidR="009218D6" w:rsidRPr="00D5752A" w:rsidRDefault="009218D6" w:rsidP="009218D6">
            <w:pPr>
              <w:overflowPunct/>
              <w:autoSpaceDE/>
              <w:autoSpaceDN/>
              <w:adjustRightInd/>
              <w:spacing w:before="0"/>
              <w:ind w:left="0" w:right="0"/>
              <w:textAlignment w:val="auto"/>
              <w:rPr>
                <w:rFonts w:cs="Arial"/>
                <w:sz w:val="18"/>
                <w:szCs w:val="22"/>
              </w:rPr>
            </w:pPr>
            <w:r w:rsidRPr="00D5752A">
              <w:rPr>
                <w:rFonts w:cs="Arial"/>
                <w:sz w:val="18"/>
                <w:szCs w:val="22"/>
              </w:rPr>
              <w:t>MASG-3GATSDB1</w:t>
            </w:r>
          </w:p>
          <w:p w14:paraId="0343BCBF" w14:textId="660D4ECB" w:rsidR="009218D6" w:rsidRPr="00D5752A" w:rsidRDefault="009218D6" w:rsidP="009218D6">
            <w:pPr>
              <w:overflowPunct/>
              <w:autoSpaceDE/>
              <w:autoSpaceDN/>
              <w:adjustRightInd/>
              <w:spacing w:before="0"/>
              <w:ind w:left="0" w:right="0"/>
              <w:textAlignment w:val="auto"/>
              <w:rPr>
                <w:rFonts w:cs="Arial"/>
                <w:sz w:val="18"/>
                <w:szCs w:val="22"/>
              </w:rPr>
            </w:pPr>
          </w:p>
        </w:tc>
        <w:tc>
          <w:tcPr>
            <w:tcW w:w="1439" w:type="dxa"/>
            <w:vMerge w:val="restart"/>
            <w:tcBorders>
              <w:top w:val="nil"/>
              <w:left w:val="single" w:sz="8" w:space="0" w:color="auto"/>
              <w:bottom w:val="single" w:sz="8" w:space="0" w:color="000000"/>
              <w:right w:val="single" w:sz="8" w:space="0" w:color="auto"/>
            </w:tcBorders>
            <w:shd w:val="clear" w:color="auto" w:fill="auto"/>
            <w:vAlign w:val="center"/>
          </w:tcPr>
          <w:p w14:paraId="58ACA066" w14:textId="09E34AE1"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UAT</w:t>
            </w:r>
          </w:p>
        </w:tc>
        <w:tc>
          <w:tcPr>
            <w:tcW w:w="1327" w:type="dxa"/>
            <w:vMerge w:val="restart"/>
            <w:tcBorders>
              <w:top w:val="nil"/>
              <w:left w:val="single" w:sz="8" w:space="0" w:color="auto"/>
              <w:bottom w:val="single" w:sz="8" w:space="0" w:color="000000"/>
              <w:right w:val="single" w:sz="8" w:space="0" w:color="auto"/>
            </w:tcBorders>
            <w:shd w:val="clear" w:color="auto" w:fill="auto"/>
            <w:vAlign w:val="center"/>
          </w:tcPr>
          <w:p w14:paraId="7192434E" w14:textId="0F2DAE69"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Database</w:t>
            </w:r>
          </w:p>
        </w:tc>
        <w:tc>
          <w:tcPr>
            <w:tcW w:w="1406" w:type="dxa"/>
            <w:vMerge w:val="restart"/>
            <w:tcBorders>
              <w:top w:val="nil"/>
              <w:left w:val="single" w:sz="8" w:space="0" w:color="auto"/>
              <w:bottom w:val="single" w:sz="8" w:space="0" w:color="000000"/>
              <w:right w:val="single" w:sz="8" w:space="0" w:color="auto"/>
            </w:tcBorders>
            <w:shd w:val="clear" w:color="auto" w:fill="auto"/>
            <w:vAlign w:val="center"/>
          </w:tcPr>
          <w:p w14:paraId="132D031F" w14:textId="4D2478C3"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Log</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tcPr>
          <w:p w14:paraId="40DD726F" w14:textId="26E70CAA"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Daily</w:t>
            </w:r>
          </w:p>
        </w:tc>
        <w:tc>
          <w:tcPr>
            <w:tcW w:w="1106" w:type="dxa"/>
            <w:vMerge w:val="restart"/>
            <w:tcBorders>
              <w:top w:val="nil"/>
              <w:left w:val="single" w:sz="8" w:space="0" w:color="auto"/>
              <w:bottom w:val="single" w:sz="8" w:space="0" w:color="000000"/>
              <w:right w:val="single" w:sz="8" w:space="0" w:color="auto"/>
            </w:tcBorders>
            <w:shd w:val="clear" w:color="auto" w:fill="auto"/>
            <w:vAlign w:val="center"/>
          </w:tcPr>
          <w:p w14:paraId="0A7BF2AE" w14:textId="0B39A12B" w:rsidR="009218D6" w:rsidRPr="00D5752A" w:rsidRDefault="009218D6" w:rsidP="009218D6">
            <w:pPr>
              <w:overflowPunct/>
              <w:autoSpaceDE/>
              <w:autoSpaceDN/>
              <w:adjustRightInd/>
              <w:spacing w:before="0"/>
              <w:ind w:left="0" w:right="0"/>
              <w:jc w:val="center"/>
              <w:textAlignment w:val="auto"/>
              <w:rPr>
                <w:rFonts w:cs="Arial"/>
                <w:color w:val="000000"/>
                <w:sz w:val="18"/>
              </w:rPr>
            </w:pPr>
            <w:r w:rsidRPr="00D5752A">
              <w:rPr>
                <w:rFonts w:cs="Arial"/>
                <w:color w:val="000000"/>
                <w:sz w:val="18"/>
              </w:rPr>
              <w:t>Every hour</w:t>
            </w:r>
          </w:p>
        </w:tc>
        <w:tc>
          <w:tcPr>
            <w:tcW w:w="1139" w:type="dxa"/>
            <w:vMerge w:val="restart"/>
            <w:tcBorders>
              <w:top w:val="nil"/>
              <w:left w:val="single" w:sz="8" w:space="0" w:color="auto"/>
              <w:bottom w:val="single" w:sz="8" w:space="0" w:color="000000"/>
              <w:right w:val="single" w:sz="8" w:space="0" w:color="auto"/>
            </w:tcBorders>
            <w:shd w:val="clear" w:color="auto" w:fill="auto"/>
            <w:vAlign w:val="center"/>
          </w:tcPr>
          <w:p w14:paraId="5019B555" w14:textId="42017D61" w:rsidR="009218D6" w:rsidRPr="00D5752A" w:rsidRDefault="009218D6" w:rsidP="009218D6">
            <w:pPr>
              <w:overflowPunct/>
              <w:autoSpaceDE/>
              <w:autoSpaceDN/>
              <w:adjustRightInd/>
              <w:spacing w:before="0"/>
              <w:ind w:left="0" w:right="0"/>
              <w:textAlignment w:val="auto"/>
              <w:rPr>
                <w:rFonts w:cs="Arial"/>
                <w:color w:val="000000"/>
                <w:sz w:val="18"/>
              </w:rPr>
            </w:pPr>
            <w:r w:rsidRPr="00D5752A">
              <w:rPr>
                <w:rFonts w:cs="Arial"/>
                <w:color w:val="000000"/>
                <w:sz w:val="18"/>
              </w:rPr>
              <w:t>15 Days</w:t>
            </w:r>
          </w:p>
        </w:tc>
      </w:tr>
      <w:tr w:rsidR="009218D6" w:rsidRPr="002F0D3F" w14:paraId="065DA018" w14:textId="77777777" w:rsidTr="002F0D3F">
        <w:trPr>
          <w:trHeight w:val="255"/>
        </w:trPr>
        <w:tc>
          <w:tcPr>
            <w:tcW w:w="1261" w:type="dxa"/>
            <w:vMerge/>
            <w:tcBorders>
              <w:top w:val="nil"/>
              <w:left w:val="single" w:sz="8" w:space="0" w:color="auto"/>
              <w:bottom w:val="single" w:sz="8" w:space="0" w:color="000000"/>
              <w:right w:val="single" w:sz="8" w:space="0" w:color="auto"/>
            </w:tcBorders>
            <w:vAlign w:val="center"/>
          </w:tcPr>
          <w:p w14:paraId="29CFDC49"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439" w:type="dxa"/>
            <w:vMerge/>
            <w:tcBorders>
              <w:top w:val="nil"/>
              <w:left w:val="single" w:sz="8" w:space="0" w:color="auto"/>
              <w:bottom w:val="single" w:sz="8" w:space="0" w:color="000000"/>
              <w:right w:val="single" w:sz="8" w:space="0" w:color="auto"/>
            </w:tcBorders>
            <w:vAlign w:val="center"/>
          </w:tcPr>
          <w:p w14:paraId="26429B9C"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327" w:type="dxa"/>
            <w:vMerge/>
            <w:tcBorders>
              <w:top w:val="nil"/>
              <w:left w:val="single" w:sz="8" w:space="0" w:color="auto"/>
              <w:bottom w:val="single" w:sz="8" w:space="0" w:color="000000"/>
              <w:right w:val="single" w:sz="8" w:space="0" w:color="auto"/>
            </w:tcBorders>
            <w:vAlign w:val="center"/>
          </w:tcPr>
          <w:p w14:paraId="64588743"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406" w:type="dxa"/>
            <w:vMerge/>
            <w:tcBorders>
              <w:top w:val="nil"/>
              <w:left w:val="single" w:sz="8" w:space="0" w:color="auto"/>
              <w:bottom w:val="single" w:sz="8" w:space="0" w:color="000000"/>
              <w:right w:val="single" w:sz="8" w:space="0" w:color="auto"/>
            </w:tcBorders>
            <w:vAlign w:val="center"/>
          </w:tcPr>
          <w:p w14:paraId="3349FC24"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228" w:type="dxa"/>
            <w:vMerge/>
            <w:tcBorders>
              <w:top w:val="nil"/>
              <w:left w:val="single" w:sz="8" w:space="0" w:color="auto"/>
              <w:bottom w:val="single" w:sz="8" w:space="0" w:color="000000"/>
              <w:right w:val="single" w:sz="8" w:space="0" w:color="auto"/>
            </w:tcBorders>
            <w:vAlign w:val="center"/>
          </w:tcPr>
          <w:p w14:paraId="385AD303"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106" w:type="dxa"/>
            <w:vMerge/>
            <w:tcBorders>
              <w:top w:val="nil"/>
              <w:left w:val="single" w:sz="8" w:space="0" w:color="auto"/>
              <w:bottom w:val="single" w:sz="8" w:space="0" w:color="000000"/>
              <w:right w:val="single" w:sz="8" w:space="0" w:color="auto"/>
            </w:tcBorders>
            <w:vAlign w:val="center"/>
          </w:tcPr>
          <w:p w14:paraId="0F5DDD14" w14:textId="77777777" w:rsidR="009218D6" w:rsidRPr="002F0D3F" w:rsidRDefault="009218D6" w:rsidP="009218D6">
            <w:pPr>
              <w:overflowPunct/>
              <w:autoSpaceDE/>
              <w:autoSpaceDN/>
              <w:adjustRightInd/>
              <w:spacing w:before="0"/>
              <w:ind w:left="0" w:right="0"/>
              <w:textAlignment w:val="auto"/>
              <w:rPr>
                <w:rFonts w:ascii="Times New Roman" w:hAnsi="Times New Roman"/>
              </w:rPr>
            </w:pPr>
          </w:p>
        </w:tc>
        <w:tc>
          <w:tcPr>
            <w:tcW w:w="1139" w:type="dxa"/>
            <w:vMerge/>
            <w:tcBorders>
              <w:top w:val="nil"/>
              <w:left w:val="single" w:sz="8" w:space="0" w:color="auto"/>
              <w:bottom w:val="single" w:sz="8" w:space="0" w:color="000000"/>
              <w:right w:val="single" w:sz="8" w:space="0" w:color="auto"/>
            </w:tcBorders>
            <w:vAlign w:val="center"/>
          </w:tcPr>
          <w:p w14:paraId="1EF70A94" w14:textId="77777777" w:rsidR="009218D6" w:rsidRPr="002F0D3F" w:rsidRDefault="009218D6" w:rsidP="009218D6">
            <w:pPr>
              <w:overflowPunct/>
              <w:autoSpaceDE/>
              <w:autoSpaceDN/>
              <w:adjustRightInd/>
              <w:spacing w:before="0"/>
              <w:ind w:left="0" w:right="0"/>
              <w:textAlignment w:val="auto"/>
              <w:rPr>
                <w:rFonts w:cs="Arial"/>
                <w:color w:val="000000"/>
              </w:rPr>
            </w:pPr>
          </w:p>
        </w:tc>
      </w:tr>
      <w:tr w:rsidR="009218D6" w:rsidRPr="002F0D3F" w14:paraId="1BDA36A8" w14:textId="77777777" w:rsidTr="002F0D3F">
        <w:trPr>
          <w:trHeight w:val="270"/>
        </w:trPr>
        <w:tc>
          <w:tcPr>
            <w:tcW w:w="1261" w:type="dxa"/>
            <w:vMerge/>
            <w:tcBorders>
              <w:top w:val="nil"/>
              <w:left w:val="single" w:sz="8" w:space="0" w:color="auto"/>
              <w:bottom w:val="single" w:sz="8" w:space="0" w:color="000000"/>
              <w:right w:val="single" w:sz="8" w:space="0" w:color="auto"/>
            </w:tcBorders>
            <w:vAlign w:val="center"/>
          </w:tcPr>
          <w:p w14:paraId="50D36167"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439" w:type="dxa"/>
            <w:vMerge/>
            <w:tcBorders>
              <w:top w:val="nil"/>
              <w:left w:val="single" w:sz="8" w:space="0" w:color="auto"/>
              <w:bottom w:val="single" w:sz="8" w:space="0" w:color="000000"/>
              <w:right w:val="single" w:sz="8" w:space="0" w:color="auto"/>
            </w:tcBorders>
            <w:vAlign w:val="center"/>
          </w:tcPr>
          <w:p w14:paraId="584C9E75"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327" w:type="dxa"/>
            <w:vMerge/>
            <w:tcBorders>
              <w:top w:val="nil"/>
              <w:left w:val="single" w:sz="8" w:space="0" w:color="auto"/>
              <w:bottom w:val="single" w:sz="8" w:space="0" w:color="000000"/>
              <w:right w:val="single" w:sz="8" w:space="0" w:color="auto"/>
            </w:tcBorders>
            <w:vAlign w:val="center"/>
          </w:tcPr>
          <w:p w14:paraId="0E67D9E1"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406" w:type="dxa"/>
            <w:vMerge/>
            <w:tcBorders>
              <w:top w:val="nil"/>
              <w:left w:val="single" w:sz="8" w:space="0" w:color="auto"/>
              <w:bottom w:val="single" w:sz="8" w:space="0" w:color="000000"/>
              <w:right w:val="single" w:sz="8" w:space="0" w:color="auto"/>
            </w:tcBorders>
            <w:vAlign w:val="center"/>
          </w:tcPr>
          <w:p w14:paraId="411E4B61"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228" w:type="dxa"/>
            <w:vMerge/>
            <w:tcBorders>
              <w:top w:val="nil"/>
              <w:left w:val="single" w:sz="8" w:space="0" w:color="auto"/>
              <w:bottom w:val="single" w:sz="8" w:space="0" w:color="000000"/>
              <w:right w:val="single" w:sz="8" w:space="0" w:color="auto"/>
            </w:tcBorders>
            <w:vAlign w:val="center"/>
          </w:tcPr>
          <w:p w14:paraId="423E9C62" w14:textId="77777777" w:rsidR="009218D6" w:rsidRPr="002F0D3F" w:rsidRDefault="009218D6" w:rsidP="009218D6">
            <w:pPr>
              <w:overflowPunct/>
              <w:autoSpaceDE/>
              <w:autoSpaceDN/>
              <w:adjustRightInd/>
              <w:spacing w:before="0"/>
              <w:ind w:left="0" w:right="0"/>
              <w:textAlignment w:val="auto"/>
              <w:rPr>
                <w:rFonts w:cs="Arial"/>
                <w:color w:val="000000"/>
              </w:rPr>
            </w:pPr>
          </w:p>
        </w:tc>
        <w:tc>
          <w:tcPr>
            <w:tcW w:w="1106" w:type="dxa"/>
            <w:vMerge/>
            <w:tcBorders>
              <w:top w:val="nil"/>
              <w:left w:val="single" w:sz="8" w:space="0" w:color="auto"/>
              <w:bottom w:val="single" w:sz="8" w:space="0" w:color="000000"/>
              <w:right w:val="single" w:sz="8" w:space="0" w:color="auto"/>
            </w:tcBorders>
            <w:vAlign w:val="center"/>
          </w:tcPr>
          <w:p w14:paraId="770234C3" w14:textId="77777777" w:rsidR="009218D6" w:rsidRPr="002F0D3F" w:rsidRDefault="009218D6" w:rsidP="009218D6">
            <w:pPr>
              <w:overflowPunct/>
              <w:autoSpaceDE/>
              <w:autoSpaceDN/>
              <w:adjustRightInd/>
              <w:spacing w:before="0"/>
              <w:ind w:left="0" w:right="0"/>
              <w:textAlignment w:val="auto"/>
              <w:rPr>
                <w:rFonts w:ascii="Times New Roman" w:hAnsi="Times New Roman"/>
              </w:rPr>
            </w:pPr>
          </w:p>
        </w:tc>
        <w:tc>
          <w:tcPr>
            <w:tcW w:w="1139" w:type="dxa"/>
            <w:vMerge/>
            <w:tcBorders>
              <w:top w:val="nil"/>
              <w:left w:val="single" w:sz="8" w:space="0" w:color="auto"/>
              <w:bottom w:val="single" w:sz="8" w:space="0" w:color="000000"/>
              <w:right w:val="single" w:sz="8" w:space="0" w:color="auto"/>
            </w:tcBorders>
            <w:vAlign w:val="center"/>
          </w:tcPr>
          <w:p w14:paraId="2AAF22E3" w14:textId="77777777" w:rsidR="009218D6" w:rsidRPr="002F0D3F" w:rsidRDefault="009218D6" w:rsidP="009218D6">
            <w:pPr>
              <w:overflowPunct/>
              <w:autoSpaceDE/>
              <w:autoSpaceDN/>
              <w:adjustRightInd/>
              <w:spacing w:before="0"/>
              <w:ind w:left="0" w:right="0"/>
              <w:textAlignment w:val="auto"/>
              <w:rPr>
                <w:rFonts w:cs="Arial"/>
                <w:color w:val="000000"/>
              </w:rPr>
            </w:pPr>
          </w:p>
        </w:tc>
      </w:tr>
    </w:tbl>
    <w:p w14:paraId="04A89E46" w14:textId="77777777" w:rsidR="003E0F87" w:rsidRPr="003E0F87" w:rsidRDefault="003E0F87" w:rsidP="006E29AB">
      <w:pPr>
        <w:pStyle w:val="Caption"/>
        <w:rPr>
          <w:rFonts w:ascii="Arial" w:hAnsi="Arial" w:cs="Arial"/>
          <w:b/>
          <w:i w:val="0"/>
        </w:rPr>
      </w:pPr>
    </w:p>
    <w:p w14:paraId="6FE586B5" w14:textId="14CF4817" w:rsidR="000B3B8D" w:rsidRDefault="00D5752A" w:rsidP="00D5752A">
      <w:pPr>
        <w:pStyle w:val="Caption"/>
        <w:jc w:val="center"/>
        <w:rPr>
          <w:rFonts w:ascii="Arial" w:hAnsi="Arial" w:cs="Arial"/>
        </w:rPr>
      </w:pPr>
      <w:r w:rsidRPr="00451BD4">
        <w:rPr>
          <w:rFonts w:ascii="Arial" w:hAnsi="Arial" w:cs="Arial"/>
        </w:rPr>
        <w:t xml:space="preserve">Table </w:t>
      </w:r>
      <w:r w:rsidRPr="00451BD4">
        <w:rPr>
          <w:rFonts w:ascii="Arial" w:hAnsi="Arial" w:cs="Arial"/>
        </w:rPr>
        <w:fldChar w:fldCharType="begin"/>
      </w:r>
      <w:r w:rsidRPr="00451BD4">
        <w:rPr>
          <w:rFonts w:ascii="Arial" w:hAnsi="Arial" w:cs="Arial"/>
        </w:rPr>
        <w:instrText xml:space="preserve"> SEQ Table \* ARABIC </w:instrText>
      </w:r>
      <w:r w:rsidRPr="00451BD4">
        <w:rPr>
          <w:rFonts w:ascii="Arial" w:hAnsi="Arial" w:cs="Arial"/>
        </w:rPr>
        <w:fldChar w:fldCharType="separate"/>
      </w:r>
      <w:r>
        <w:rPr>
          <w:rFonts w:ascii="Arial" w:hAnsi="Arial" w:cs="Arial"/>
          <w:noProof/>
        </w:rPr>
        <w:t>1</w:t>
      </w:r>
      <w:r w:rsidRPr="00451BD4">
        <w:rPr>
          <w:rFonts w:ascii="Arial" w:hAnsi="Arial" w:cs="Arial"/>
          <w:noProof/>
        </w:rPr>
        <w:fldChar w:fldCharType="end"/>
      </w:r>
      <w:r>
        <w:rPr>
          <w:rFonts w:ascii="Arial" w:hAnsi="Arial" w:cs="Arial"/>
          <w:noProof/>
        </w:rPr>
        <w:t>7</w:t>
      </w:r>
      <w:r w:rsidRPr="00451BD4">
        <w:rPr>
          <w:rFonts w:ascii="Arial" w:hAnsi="Arial" w:cs="Arial"/>
        </w:rPr>
        <w:t>: Backup and recovery</w:t>
      </w:r>
    </w:p>
    <w:p w14:paraId="536DB83A" w14:textId="063FA7C8" w:rsidR="000B3B8D" w:rsidRPr="00D5752A" w:rsidRDefault="00D5752A" w:rsidP="006E29AB">
      <w:pPr>
        <w:pStyle w:val="Caption"/>
        <w:rPr>
          <w:rFonts w:ascii="Arial" w:hAnsi="Arial" w:cs="Arial"/>
          <w:i w:val="0"/>
        </w:rPr>
      </w:pPr>
      <w:r w:rsidRPr="00D5752A">
        <w:rPr>
          <w:rFonts w:ascii="Arial" w:hAnsi="Arial" w:cs="Arial"/>
          <w:i w:val="0"/>
        </w:rPr>
        <w:t>Backup and restore validation will be performed on every half yearly basis following the change management process.</w:t>
      </w:r>
    </w:p>
    <w:p w14:paraId="519A5822" w14:textId="7C1408E3" w:rsidR="001A4480" w:rsidRPr="00451BD4" w:rsidRDefault="006E29AB" w:rsidP="006E29AB">
      <w:pPr>
        <w:pStyle w:val="Caption"/>
        <w:rPr>
          <w:rFonts w:ascii="Arial" w:hAnsi="Arial" w:cs="Arial"/>
        </w:rPr>
      </w:pPr>
      <w:r w:rsidRPr="00451BD4">
        <w:rPr>
          <w:rFonts w:ascii="Arial" w:hAnsi="Arial" w:cs="Arial"/>
        </w:rPr>
        <w:t xml:space="preserve">                                                                </w:t>
      </w:r>
    </w:p>
    <w:p w14:paraId="2933E6AC" w14:textId="77777777" w:rsidR="00EA5F65" w:rsidRPr="00451BD4" w:rsidRDefault="00EA5F65" w:rsidP="00EA5F65">
      <w:pPr>
        <w:pStyle w:val="Heading2"/>
        <w:rPr>
          <w:rFonts w:ascii="Arial" w:hAnsi="Arial" w:cs="Arial"/>
          <w:b/>
          <w:color w:val="auto"/>
          <w:sz w:val="18"/>
          <w:szCs w:val="18"/>
        </w:rPr>
      </w:pPr>
      <w:bookmarkStart w:id="983" w:name="_Toc481162078"/>
      <w:bookmarkStart w:id="984" w:name="_Toc483216570"/>
      <w:r w:rsidRPr="00451BD4">
        <w:rPr>
          <w:rFonts w:ascii="Arial" w:hAnsi="Arial" w:cs="Arial"/>
          <w:b/>
          <w:color w:val="auto"/>
          <w:sz w:val="18"/>
          <w:szCs w:val="18"/>
        </w:rPr>
        <w:t>4.7.4</w:t>
      </w:r>
      <w:r w:rsidRPr="00451BD4">
        <w:rPr>
          <w:rFonts w:ascii="Arial" w:hAnsi="Arial" w:cs="Arial"/>
          <w:b/>
          <w:color w:val="auto"/>
          <w:sz w:val="18"/>
          <w:szCs w:val="18"/>
        </w:rPr>
        <w:tab/>
        <w:t>System Startup and Restart</w:t>
      </w:r>
      <w:bookmarkEnd w:id="983"/>
      <w:bookmarkEnd w:id="984"/>
    </w:p>
    <w:p w14:paraId="4725118D" w14:textId="77777777" w:rsidR="00EA5F65" w:rsidRPr="00451BD4" w:rsidRDefault="00EA5F65" w:rsidP="00EA5F65">
      <w:pPr>
        <w:pStyle w:val="BodyText"/>
        <w:ind w:left="720"/>
        <w:rPr>
          <w:rFonts w:cs="Arial"/>
          <w:sz w:val="20"/>
        </w:rPr>
      </w:pPr>
      <w:r w:rsidRPr="00451BD4">
        <w:rPr>
          <w:rFonts w:cs="Arial"/>
          <w:sz w:val="20"/>
        </w:rPr>
        <w:t>There will be a system startup activity due to following reasons:-</w:t>
      </w:r>
    </w:p>
    <w:p w14:paraId="741F297C" w14:textId="77777777" w:rsidR="00EA5F65" w:rsidRPr="00451BD4" w:rsidRDefault="00EA5F65" w:rsidP="00EA5F65">
      <w:pPr>
        <w:pStyle w:val="BodyText"/>
        <w:numPr>
          <w:ilvl w:val="0"/>
          <w:numId w:val="15"/>
        </w:numPr>
        <w:tabs>
          <w:tab w:val="clear" w:pos="1440"/>
          <w:tab w:val="left" w:pos="720"/>
          <w:tab w:val="num" w:pos="1584"/>
        </w:tabs>
        <w:overflowPunct/>
        <w:autoSpaceDE/>
        <w:adjustRightInd/>
        <w:spacing w:before="240"/>
        <w:ind w:left="1584" w:right="0"/>
        <w:jc w:val="both"/>
        <w:textAlignment w:val="auto"/>
        <w:rPr>
          <w:rFonts w:cs="Arial"/>
          <w:sz w:val="20"/>
        </w:rPr>
      </w:pPr>
      <w:r w:rsidRPr="00451BD4">
        <w:rPr>
          <w:rFonts w:cs="Arial"/>
          <w:sz w:val="20"/>
        </w:rPr>
        <w:t>Power Failure</w:t>
      </w:r>
    </w:p>
    <w:p w14:paraId="6A875D06" w14:textId="77777777" w:rsidR="00EA5F65" w:rsidRPr="00451BD4" w:rsidRDefault="00EA5F65" w:rsidP="00EA5F65">
      <w:pPr>
        <w:pStyle w:val="BodyText"/>
        <w:numPr>
          <w:ilvl w:val="0"/>
          <w:numId w:val="15"/>
        </w:numPr>
        <w:tabs>
          <w:tab w:val="clear" w:pos="1440"/>
          <w:tab w:val="left" w:pos="720"/>
          <w:tab w:val="num" w:pos="1584"/>
        </w:tabs>
        <w:overflowPunct/>
        <w:autoSpaceDE/>
        <w:adjustRightInd/>
        <w:spacing w:before="240"/>
        <w:ind w:left="1584" w:right="0"/>
        <w:jc w:val="both"/>
        <w:textAlignment w:val="auto"/>
        <w:rPr>
          <w:rFonts w:cs="Arial"/>
          <w:sz w:val="20"/>
        </w:rPr>
      </w:pPr>
      <w:r w:rsidRPr="00451BD4">
        <w:rPr>
          <w:rFonts w:cs="Arial"/>
          <w:sz w:val="20"/>
        </w:rPr>
        <w:t>System startup after it is successfully shutdown to clear the system hang-up problem.</w:t>
      </w:r>
    </w:p>
    <w:p w14:paraId="6608AD6F" w14:textId="185B5556" w:rsidR="00EA5F65" w:rsidRPr="00451BD4" w:rsidRDefault="00EA5F65" w:rsidP="00EA5F65">
      <w:pPr>
        <w:pStyle w:val="BodyText"/>
        <w:ind w:left="720"/>
        <w:rPr>
          <w:rFonts w:cs="Arial"/>
          <w:sz w:val="20"/>
        </w:rPr>
      </w:pPr>
      <w:r w:rsidRPr="00451BD4">
        <w:rPr>
          <w:rFonts w:cs="Arial"/>
          <w:sz w:val="20"/>
        </w:rPr>
        <w:t xml:space="preserve">Below is the procedure to startup the </w:t>
      </w:r>
      <w:r w:rsidR="002F3762" w:rsidRPr="00451BD4">
        <w:rPr>
          <w:rFonts w:cs="Arial"/>
          <w:sz w:val="20"/>
        </w:rPr>
        <w:t>system.</w:t>
      </w:r>
    </w:p>
    <w:p w14:paraId="75F257A2" w14:textId="77777777" w:rsidR="00EA5F65" w:rsidRPr="00451BD4" w:rsidRDefault="00EA5F65" w:rsidP="00EA5F65">
      <w:pPr>
        <w:pStyle w:val="BodyText"/>
        <w:ind w:left="720"/>
        <w:rPr>
          <w:rFonts w:cs="Arial"/>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3372"/>
        <w:gridCol w:w="3996"/>
      </w:tblGrid>
      <w:tr w:rsidR="002F3762" w:rsidRPr="002F3762" w14:paraId="5EB4C900"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shd w:val="clear" w:color="auto" w:fill="0070C0"/>
          </w:tcPr>
          <w:p w14:paraId="6D18D9A9" w14:textId="2F6F8F84" w:rsidR="00EA5F65" w:rsidRPr="002F3762" w:rsidRDefault="002F3762" w:rsidP="002F3762">
            <w:pPr>
              <w:pStyle w:val="BodyText"/>
              <w:ind w:left="0"/>
              <w:jc w:val="center"/>
              <w:rPr>
                <w:rFonts w:cs="Arial"/>
                <w:b/>
                <w:color w:val="FFFFFF" w:themeColor="background1"/>
                <w:sz w:val="20"/>
              </w:rPr>
            </w:pPr>
            <w:r w:rsidRPr="002F3762">
              <w:rPr>
                <w:rFonts w:cs="Arial"/>
                <w:b/>
                <w:color w:val="FFFFFF" w:themeColor="background1"/>
                <w:sz w:val="20"/>
              </w:rPr>
              <w:t>No</w:t>
            </w:r>
          </w:p>
        </w:tc>
        <w:tc>
          <w:tcPr>
            <w:tcW w:w="3372" w:type="dxa"/>
            <w:tcBorders>
              <w:top w:val="single" w:sz="4" w:space="0" w:color="auto"/>
              <w:left w:val="single" w:sz="4" w:space="0" w:color="auto"/>
              <w:bottom w:val="single" w:sz="4" w:space="0" w:color="auto"/>
              <w:right w:val="single" w:sz="4" w:space="0" w:color="auto"/>
            </w:tcBorders>
            <w:shd w:val="clear" w:color="auto" w:fill="0070C0"/>
            <w:hideMark/>
          </w:tcPr>
          <w:p w14:paraId="6D631351" w14:textId="77777777" w:rsidR="00EA5F65" w:rsidRPr="002F3762" w:rsidRDefault="00EA5F65" w:rsidP="002F3762">
            <w:pPr>
              <w:pStyle w:val="BodyText"/>
              <w:ind w:left="0"/>
              <w:jc w:val="center"/>
              <w:rPr>
                <w:rFonts w:cs="Arial"/>
                <w:b/>
                <w:color w:val="FFFFFF" w:themeColor="background1"/>
                <w:sz w:val="20"/>
                <w:u w:val="single"/>
              </w:rPr>
            </w:pPr>
            <w:r w:rsidRPr="002F3762">
              <w:rPr>
                <w:rFonts w:cs="Arial"/>
                <w:b/>
                <w:color w:val="FFFFFF" w:themeColor="background1"/>
                <w:sz w:val="20"/>
                <w:u w:val="single"/>
              </w:rPr>
              <w:t>Procedure</w:t>
            </w:r>
          </w:p>
        </w:tc>
        <w:tc>
          <w:tcPr>
            <w:tcW w:w="3996" w:type="dxa"/>
            <w:tcBorders>
              <w:top w:val="single" w:sz="4" w:space="0" w:color="auto"/>
              <w:left w:val="single" w:sz="4" w:space="0" w:color="auto"/>
              <w:bottom w:val="single" w:sz="4" w:space="0" w:color="auto"/>
              <w:right w:val="single" w:sz="4" w:space="0" w:color="auto"/>
            </w:tcBorders>
            <w:shd w:val="clear" w:color="auto" w:fill="0070C0"/>
            <w:hideMark/>
          </w:tcPr>
          <w:p w14:paraId="0CE8EC10" w14:textId="77777777" w:rsidR="00EA5F65" w:rsidRPr="002F3762" w:rsidRDefault="00EA5F65" w:rsidP="002F3762">
            <w:pPr>
              <w:pStyle w:val="BodyText"/>
              <w:ind w:left="0"/>
              <w:jc w:val="center"/>
              <w:rPr>
                <w:rFonts w:cs="Arial"/>
                <w:b/>
                <w:color w:val="FFFFFF" w:themeColor="background1"/>
                <w:sz w:val="20"/>
                <w:u w:val="single"/>
              </w:rPr>
            </w:pPr>
            <w:r w:rsidRPr="002F3762">
              <w:rPr>
                <w:rFonts w:cs="Arial"/>
                <w:b/>
                <w:color w:val="FFFFFF" w:themeColor="background1"/>
                <w:sz w:val="20"/>
                <w:u w:val="single"/>
              </w:rPr>
              <w:t>Description</w:t>
            </w:r>
          </w:p>
        </w:tc>
      </w:tr>
      <w:tr w:rsidR="00EA5F65" w:rsidRPr="00451BD4" w14:paraId="32FD3D99"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hideMark/>
          </w:tcPr>
          <w:p w14:paraId="588FDEC3" w14:textId="77777777" w:rsidR="00EA5F65" w:rsidRPr="00451BD4" w:rsidRDefault="00EA5F65" w:rsidP="00D005CD">
            <w:pPr>
              <w:pStyle w:val="BodyText"/>
              <w:ind w:left="0"/>
              <w:rPr>
                <w:rFonts w:cs="Arial"/>
                <w:sz w:val="20"/>
              </w:rPr>
            </w:pPr>
            <w:r w:rsidRPr="00451BD4">
              <w:rPr>
                <w:rFonts w:cs="Arial"/>
                <w:sz w:val="20"/>
              </w:rPr>
              <w:t>1.</w:t>
            </w:r>
          </w:p>
        </w:tc>
        <w:tc>
          <w:tcPr>
            <w:tcW w:w="3372" w:type="dxa"/>
            <w:tcBorders>
              <w:top w:val="single" w:sz="4" w:space="0" w:color="auto"/>
              <w:left w:val="single" w:sz="4" w:space="0" w:color="auto"/>
              <w:bottom w:val="single" w:sz="4" w:space="0" w:color="auto"/>
              <w:right w:val="single" w:sz="4" w:space="0" w:color="auto"/>
            </w:tcBorders>
            <w:hideMark/>
          </w:tcPr>
          <w:p w14:paraId="2261CFE9" w14:textId="77777777" w:rsidR="00EA5F65" w:rsidRPr="00451BD4" w:rsidRDefault="00EA5F65" w:rsidP="00D005CD">
            <w:pPr>
              <w:pStyle w:val="BodyText"/>
              <w:ind w:left="0"/>
              <w:rPr>
                <w:rFonts w:cs="Arial"/>
                <w:sz w:val="20"/>
              </w:rPr>
            </w:pPr>
            <w:r w:rsidRPr="00451BD4">
              <w:rPr>
                <w:rFonts w:cs="Arial"/>
                <w:sz w:val="20"/>
              </w:rPr>
              <w:t>Bring up the GATS Application Server</w:t>
            </w:r>
          </w:p>
        </w:tc>
        <w:tc>
          <w:tcPr>
            <w:tcW w:w="3996" w:type="dxa"/>
            <w:tcBorders>
              <w:top w:val="single" w:sz="4" w:space="0" w:color="auto"/>
              <w:left w:val="single" w:sz="4" w:space="0" w:color="auto"/>
              <w:bottom w:val="single" w:sz="4" w:space="0" w:color="auto"/>
              <w:right w:val="single" w:sz="4" w:space="0" w:color="auto"/>
            </w:tcBorders>
            <w:hideMark/>
          </w:tcPr>
          <w:p w14:paraId="1D71D4CB" w14:textId="77777777" w:rsidR="00EA5F65" w:rsidRPr="00451BD4" w:rsidRDefault="00EA5F65" w:rsidP="00D005CD">
            <w:pPr>
              <w:pStyle w:val="BodyText"/>
              <w:ind w:left="0"/>
              <w:rPr>
                <w:rFonts w:cs="Arial"/>
                <w:sz w:val="20"/>
              </w:rPr>
            </w:pPr>
            <w:r w:rsidRPr="00451BD4">
              <w:rPr>
                <w:rFonts w:cs="Arial"/>
                <w:sz w:val="20"/>
              </w:rPr>
              <w:t>Wintel Team will be performing this activity.</w:t>
            </w:r>
          </w:p>
        </w:tc>
      </w:tr>
      <w:tr w:rsidR="00EA5F65" w:rsidRPr="00451BD4" w14:paraId="12F2211F"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hideMark/>
          </w:tcPr>
          <w:p w14:paraId="3830E5DB" w14:textId="77777777" w:rsidR="00EA5F65" w:rsidRPr="00451BD4" w:rsidRDefault="00EA5F65" w:rsidP="00D005CD">
            <w:pPr>
              <w:pStyle w:val="BodyText"/>
              <w:ind w:left="0"/>
              <w:rPr>
                <w:rFonts w:cs="Arial"/>
                <w:sz w:val="20"/>
              </w:rPr>
            </w:pPr>
            <w:r w:rsidRPr="00451BD4">
              <w:rPr>
                <w:rFonts w:cs="Arial"/>
                <w:sz w:val="20"/>
              </w:rPr>
              <w:t>2.</w:t>
            </w:r>
          </w:p>
        </w:tc>
        <w:tc>
          <w:tcPr>
            <w:tcW w:w="3372" w:type="dxa"/>
            <w:tcBorders>
              <w:top w:val="single" w:sz="4" w:space="0" w:color="auto"/>
              <w:left w:val="single" w:sz="4" w:space="0" w:color="auto"/>
              <w:bottom w:val="single" w:sz="4" w:space="0" w:color="auto"/>
              <w:right w:val="single" w:sz="4" w:space="0" w:color="auto"/>
            </w:tcBorders>
            <w:hideMark/>
          </w:tcPr>
          <w:p w14:paraId="46EEE324" w14:textId="77777777" w:rsidR="00EA5F65" w:rsidRPr="00451BD4" w:rsidRDefault="00EA5F65" w:rsidP="00D005CD">
            <w:pPr>
              <w:pStyle w:val="BodyText"/>
              <w:ind w:left="0"/>
              <w:rPr>
                <w:rFonts w:cs="Arial"/>
                <w:sz w:val="20"/>
              </w:rPr>
            </w:pPr>
            <w:r w:rsidRPr="00451BD4">
              <w:rPr>
                <w:rFonts w:cs="Arial"/>
                <w:sz w:val="20"/>
              </w:rPr>
              <w:t>Bring up the GATS database.</w:t>
            </w:r>
          </w:p>
        </w:tc>
        <w:tc>
          <w:tcPr>
            <w:tcW w:w="3996" w:type="dxa"/>
            <w:tcBorders>
              <w:top w:val="single" w:sz="4" w:space="0" w:color="auto"/>
              <w:left w:val="single" w:sz="4" w:space="0" w:color="auto"/>
              <w:bottom w:val="single" w:sz="4" w:space="0" w:color="auto"/>
              <w:right w:val="single" w:sz="4" w:space="0" w:color="auto"/>
            </w:tcBorders>
            <w:hideMark/>
          </w:tcPr>
          <w:p w14:paraId="558CBB16" w14:textId="77777777" w:rsidR="00EA5F65" w:rsidRPr="00451BD4" w:rsidRDefault="00EA5F65" w:rsidP="006E29AB">
            <w:pPr>
              <w:pStyle w:val="BodyText"/>
              <w:keepNext/>
              <w:ind w:left="0"/>
              <w:rPr>
                <w:rFonts w:cs="Arial"/>
                <w:sz w:val="20"/>
              </w:rPr>
            </w:pPr>
            <w:r w:rsidRPr="00451BD4">
              <w:rPr>
                <w:rFonts w:cs="Arial"/>
                <w:sz w:val="20"/>
              </w:rPr>
              <w:t>Wintel team &amp; Database Team will be performing this activity.</w:t>
            </w:r>
          </w:p>
        </w:tc>
      </w:tr>
    </w:tbl>
    <w:p w14:paraId="6DED6BD7" w14:textId="6FF7B0F3" w:rsidR="00EA5F65" w:rsidRPr="00451BD4" w:rsidRDefault="006E29AB" w:rsidP="006E29AB">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18</w:t>
      </w:r>
      <w:r w:rsidR="0074035A" w:rsidRPr="00451BD4">
        <w:rPr>
          <w:rFonts w:ascii="Arial" w:hAnsi="Arial" w:cs="Arial"/>
          <w:noProof/>
        </w:rPr>
        <w:fldChar w:fldCharType="end"/>
      </w:r>
      <w:r w:rsidRPr="00451BD4">
        <w:rPr>
          <w:rFonts w:ascii="Arial" w:hAnsi="Arial" w:cs="Arial"/>
        </w:rPr>
        <w:t>: Procedure</w:t>
      </w:r>
    </w:p>
    <w:p w14:paraId="484EFF2E" w14:textId="77777777" w:rsidR="00EA5F65" w:rsidRPr="00451BD4" w:rsidRDefault="00EA5F65" w:rsidP="00EA5F65">
      <w:pPr>
        <w:pStyle w:val="BodyText"/>
        <w:ind w:left="720"/>
        <w:rPr>
          <w:rFonts w:cs="Arial"/>
          <w:sz w:val="20"/>
        </w:rPr>
      </w:pPr>
      <w:r w:rsidRPr="00451BD4">
        <w:rPr>
          <w:rFonts w:cs="Arial"/>
          <w:sz w:val="20"/>
        </w:rPr>
        <w:lastRenderedPageBreak/>
        <w:t>Note: Application services has to be taken care by AMS team, also issue related to application related services has to be addressed by AMS team</w:t>
      </w:r>
    </w:p>
    <w:p w14:paraId="19A06D17" w14:textId="77777777" w:rsidR="00EA5F65" w:rsidRPr="00451BD4" w:rsidRDefault="00EA5F65" w:rsidP="00EA5F65">
      <w:pPr>
        <w:pStyle w:val="Heading3"/>
        <w:tabs>
          <w:tab w:val="num" w:pos="1440"/>
        </w:tabs>
        <w:ind w:left="720" w:hanging="720"/>
        <w:rPr>
          <w:rFonts w:ascii="Arial" w:hAnsi="Arial" w:cs="Arial"/>
          <w:b/>
          <w:sz w:val="18"/>
          <w:szCs w:val="18"/>
        </w:rPr>
      </w:pPr>
      <w:r w:rsidRPr="00451BD4">
        <w:rPr>
          <w:rFonts w:ascii="Arial" w:hAnsi="Arial" w:cs="Arial"/>
        </w:rPr>
        <w:tab/>
      </w:r>
      <w:r w:rsidRPr="00451BD4">
        <w:rPr>
          <w:rFonts w:ascii="Arial" w:hAnsi="Arial" w:cs="Arial"/>
          <w:b/>
          <w:color w:val="auto"/>
          <w:sz w:val="20"/>
          <w:szCs w:val="20"/>
        </w:rPr>
        <w:tab/>
      </w:r>
      <w:bookmarkStart w:id="985" w:name="_Toc452637861"/>
      <w:bookmarkStart w:id="986" w:name="_Toc481162079"/>
      <w:bookmarkStart w:id="987" w:name="_Toc483216571"/>
      <w:r w:rsidRPr="00451BD4">
        <w:rPr>
          <w:rFonts w:ascii="Arial" w:hAnsi="Arial" w:cs="Arial"/>
          <w:b/>
          <w:color w:val="auto"/>
          <w:sz w:val="18"/>
          <w:szCs w:val="18"/>
        </w:rPr>
        <w:t>4.7.4.1</w:t>
      </w:r>
      <w:r w:rsidRPr="00451BD4">
        <w:rPr>
          <w:rFonts w:ascii="Arial" w:hAnsi="Arial" w:cs="Arial"/>
          <w:b/>
          <w:color w:val="auto"/>
          <w:sz w:val="18"/>
          <w:szCs w:val="18"/>
        </w:rPr>
        <w:tab/>
        <w:t>Production Server</w:t>
      </w:r>
      <w:bookmarkEnd w:id="985"/>
      <w:bookmarkEnd w:id="986"/>
      <w:bookmarkEnd w:id="987"/>
    </w:p>
    <w:p w14:paraId="3A85DBFB" w14:textId="77777777" w:rsidR="00EA5F65" w:rsidRPr="00451BD4" w:rsidRDefault="00EA5F65" w:rsidP="00EA5F65">
      <w:pPr>
        <w:ind w:left="1080" w:firstLine="360"/>
        <w:jc w:val="both"/>
        <w:rPr>
          <w:rFonts w:cs="Arial"/>
        </w:rPr>
      </w:pPr>
      <w:r w:rsidRPr="00451BD4">
        <w:rPr>
          <w:rFonts w:cs="Arial"/>
        </w:rPr>
        <w:t xml:space="preserve">GATS Database and Application services are to be started/stopped manually. </w:t>
      </w:r>
    </w:p>
    <w:p w14:paraId="3C54F0BE" w14:textId="77777777" w:rsidR="001A4480" w:rsidRPr="00451BD4" w:rsidRDefault="001A4480" w:rsidP="00EA5F65">
      <w:pPr>
        <w:pStyle w:val="Heading3"/>
        <w:keepNext w:val="0"/>
        <w:tabs>
          <w:tab w:val="num" w:pos="1440"/>
        </w:tabs>
        <w:overflowPunct/>
        <w:autoSpaceDE/>
        <w:adjustRightInd/>
        <w:spacing w:before="240"/>
        <w:ind w:left="1440" w:right="0" w:hanging="720"/>
        <w:rPr>
          <w:rFonts w:ascii="Arial" w:hAnsi="Arial" w:cs="Arial"/>
          <w:b/>
          <w:color w:val="auto"/>
          <w:sz w:val="20"/>
          <w:szCs w:val="20"/>
        </w:rPr>
      </w:pPr>
      <w:bookmarkStart w:id="988" w:name="_Toc448915818"/>
    </w:p>
    <w:p w14:paraId="21A48A95" w14:textId="77777777" w:rsidR="006E29AB" w:rsidRPr="00451BD4" w:rsidRDefault="006E29AB" w:rsidP="006E29AB">
      <w:pPr>
        <w:rPr>
          <w:rFonts w:cs="Arial"/>
        </w:rPr>
      </w:pPr>
    </w:p>
    <w:p w14:paraId="40653CA3" w14:textId="77777777" w:rsidR="00EA5F65" w:rsidRPr="00451BD4" w:rsidRDefault="00EA5F65" w:rsidP="00EA5F65">
      <w:pPr>
        <w:pStyle w:val="Heading3"/>
        <w:keepNext w:val="0"/>
        <w:tabs>
          <w:tab w:val="num" w:pos="1440"/>
        </w:tabs>
        <w:overflowPunct/>
        <w:autoSpaceDE/>
        <w:adjustRightInd/>
        <w:spacing w:before="240"/>
        <w:ind w:left="1440" w:right="0" w:hanging="720"/>
        <w:rPr>
          <w:rFonts w:ascii="Arial" w:hAnsi="Arial" w:cs="Arial"/>
          <w:b/>
          <w:color w:val="auto"/>
          <w:sz w:val="18"/>
          <w:szCs w:val="18"/>
        </w:rPr>
      </w:pPr>
      <w:r w:rsidRPr="00451BD4">
        <w:rPr>
          <w:rFonts w:ascii="Arial" w:hAnsi="Arial" w:cs="Arial"/>
          <w:b/>
          <w:color w:val="auto"/>
          <w:sz w:val="20"/>
          <w:szCs w:val="20"/>
        </w:rPr>
        <w:tab/>
      </w:r>
      <w:bookmarkStart w:id="989" w:name="_Toc452637862"/>
      <w:bookmarkStart w:id="990" w:name="_Toc481162080"/>
      <w:bookmarkStart w:id="991" w:name="_Toc483216572"/>
      <w:r w:rsidRPr="00451BD4">
        <w:rPr>
          <w:rFonts w:ascii="Arial" w:hAnsi="Arial" w:cs="Arial"/>
          <w:b/>
          <w:color w:val="auto"/>
          <w:sz w:val="18"/>
          <w:szCs w:val="18"/>
        </w:rPr>
        <w:t>4.7.4.2</w:t>
      </w:r>
      <w:r w:rsidRPr="00451BD4">
        <w:rPr>
          <w:rFonts w:ascii="Arial" w:hAnsi="Arial" w:cs="Arial"/>
          <w:b/>
          <w:color w:val="auto"/>
          <w:sz w:val="18"/>
          <w:szCs w:val="18"/>
        </w:rPr>
        <w:tab/>
        <w:t>DR Server</w:t>
      </w:r>
      <w:bookmarkEnd w:id="988"/>
      <w:bookmarkEnd w:id="989"/>
      <w:bookmarkEnd w:id="990"/>
      <w:bookmarkEnd w:id="991"/>
    </w:p>
    <w:p w14:paraId="06D41023" w14:textId="77777777" w:rsidR="00EA5F65" w:rsidRPr="00451BD4" w:rsidRDefault="00EA5F65" w:rsidP="00EA5F65">
      <w:pPr>
        <w:ind w:left="1080" w:firstLine="360"/>
        <w:jc w:val="both"/>
        <w:rPr>
          <w:rFonts w:cs="Arial"/>
        </w:rPr>
      </w:pPr>
      <w:r w:rsidRPr="00451BD4">
        <w:rPr>
          <w:rFonts w:cs="Arial"/>
        </w:rPr>
        <w:t xml:space="preserve">GATS Database and Application services are to be started/stopped manually. </w:t>
      </w:r>
    </w:p>
    <w:p w14:paraId="107BB6CE" w14:textId="77777777" w:rsidR="00EA5F65" w:rsidRPr="00451BD4" w:rsidRDefault="00EA5F65" w:rsidP="00EA5F65">
      <w:pPr>
        <w:jc w:val="both"/>
        <w:rPr>
          <w:rFonts w:cs="Arial"/>
        </w:rPr>
      </w:pPr>
    </w:p>
    <w:p w14:paraId="7520B721" w14:textId="77777777" w:rsidR="00EA5F65" w:rsidRPr="00451BD4" w:rsidRDefault="00EA5F65" w:rsidP="00EA5F65">
      <w:pPr>
        <w:pStyle w:val="Heading2"/>
        <w:rPr>
          <w:rFonts w:ascii="Arial" w:hAnsi="Arial" w:cs="Arial"/>
          <w:b/>
          <w:color w:val="auto"/>
          <w:sz w:val="18"/>
          <w:szCs w:val="18"/>
        </w:rPr>
      </w:pPr>
      <w:bookmarkStart w:id="992" w:name="_Toc481162081"/>
      <w:bookmarkStart w:id="993" w:name="_Toc483216573"/>
      <w:r w:rsidRPr="00451BD4">
        <w:rPr>
          <w:rFonts w:ascii="Arial" w:hAnsi="Arial" w:cs="Arial"/>
          <w:b/>
          <w:color w:val="auto"/>
          <w:sz w:val="18"/>
          <w:szCs w:val="18"/>
        </w:rPr>
        <w:t>4.7.5</w:t>
      </w:r>
      <w:r w:rsidRPr="00451BD4">
        <w:rPr>
          <w:rFonts w:ascii="Arial" w:hAnsi="Arial" w:cs="Arial"/>
          <w:b/>
          <w:color w:val="auto"/>
          <w:sz w:val="18"/>
          <w:szCs w:val="18"/>
        </w:rPr>
        <w:tab/>
        <w:t>System Shutdown</w:t>
      </w:r>
      <w:bookmarkEnd w:id="992"/>
      <w:bookmarkEnd w:id="993"/>
    </w:p>
    <w:p w14:paraId="031E52F8" w14:textId="77777777" w:rsidR="00EA5F65" w:rsidRPr="00451BD4" w:rsidRDefault="00EA5F65" w:rsidP="00EA5F65">
      <w:pPr>
        <w:pStyle w:val="BodyText"/>
        <w:ind w:left="720"/>
        <w:rPr>
          <w:rFonts w:cs="Arial"/>
          <w:sz w:val="20"/>
        </w:rPr>
      </w:pPr>
      <w:r w:rsidRPr="00451BD4">
        <w:rPr>
          <w:rFonts w:cs="Arial"/>
        </w:rPr>
        <w:tab/>
      </w:r>
      <w:r w:rsidRPr="00451BD4">
        <w:rPr>
          <w:rFonts w:cs="Arial"/>
          <w:sz w:val="20"/>
        </w:rPr>
        <w:t>Below is a list of procedure to bring down the system:</w:t>
      </w:r>
    </w:p>
    <w:p w14:paraId="3D61AFD0" w14:textId="77777777" w:rsidR="00EA5F65" w:rsidRPr="00451BD4" w:rsidRDefault="00EA5F65" w:rsidP="00EA5F65">
      <w:pPr>
        <w:pStyle w:val="BodyText"/>
        <w:rPr>
          <w:rFonts w:cs="Arial"/>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3369"/>
        <w:gridCol w:w="3999"/>
      </w:tblGrid>
      <w:tr w:rsidR="002F3762" w:rsidRPr="002F3762" w14:paraId="0A4761EB"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shd w:val="clear" w:color="auto" w:fill="0070C0"/>
          </w:tcPr>
          <w:p w14:paraId="67A28F7C" w14:textId="02E58C1A" w:rsidR="00EA5F65" w:rsidRPr="002F3762" w:rsidRDefault="002F3762" w:rsidP="002F3762">
            <w:pPr>
              <w:pStyle w:val="BodyText"/>
              <w:ind w:left="0"/>
              <w:jc w:val="center"/>
              <w:rPr>
                <w:rFonts w:cs="Arial"/>
                <w:b/>
                <w:color w:val="FFFFFF" w:themeColor="background1"/>
                <w:sz w:val="20"/>
              </w:rPr>
            </w:pPr>
            <w:r w:rsidRPr="002F3762">
              <w:rPr>
                <w:rFonts w:cs="Arial"/>
                <w:b/>
                <w:color w:val="FFFFFF" w:themeColor="background1"/>
                <w:sz w:val="20"/>
              </w:rPr>
              <w:t>No</w:t>
            </w:r>
          </w:p>
        </w:tc>
        <w:tc>
          <w:tcPr>
            <w:tcW w:w="3369" w:type="dxa"/>
            <w:tcBorders>
              <w:top w:val="single" w:sz="4" w:space="0" w:color="auto"/>
              <w:left w:val="single" w:sz="4" w:space="0" w:color="auto"/>
              <w:bottom w:val="single" w:sz="4" w:space="0" w:color="auto"/>
              <w:right w:val="single" w:sz="4" w:space="0" w:color="auto"/>
            </w:tcBorders>
            <w:shd w:val="clear" w:color="auto" w:fill="0070C0"/>
            <w:hideMark/>
          </w:tcPr>
          <w:p w14:paraId="62677F7B" w14:textId="77777777" w:rsidR="00EA5F65" w:rsidRPr="002F3762" w:rsidRDefault="00EA5F65" w:rsidP="002F3762">
            <w:pPr>
              <w:pStyle w:val="BodyText"/>
              <w:ind w:left="0"/>
              <w:jc w:val="center"/>
              <w:rPr>
                <w:rFonts w:cs="Arial"/>
                <w:b/>
                <w:color w:val="FFFFFF" w:themeColor="background1"/>
                <w:sz w:val="20"/>
                <w:u w:val="single"/>
              </w:rPr>
            </w:pPr>
            <w:r w:rsidRPr="002F3762">
              <w:rPr>
                <w:rFonts w:cs="Arial"/>
                <w:b/>
                <w:color w:val="FFFFFF" w:themeColor="background1"/>
                <w:sz w:val="20"/>
                <w:u w:val="single"/>
              </w:rPr>
              <w:t>Procedure</w:t>
            </w:r>
          </w:p>
        </w:tc>
        <w:tc>
          <w:tcPr>
            <w:tcW w:w="3999" w:type="dxa"/>
            <w:tcBorders>
              <w:top w:val="single" w:sz="4" w:space="0" w:color="auto"/>
              <w:left w:val="single" w:sz="4" w:space="0" w:color="auto"/>
              <w:bottom w:val="single" w:sz="4" w:space="0" w:color="auto"/>
              <w:right w:val="single" w:sz="4" w:space="0" w:color="auto"/>
            </w:tcBorders>
            <w:shd w:val="clear" w:color="auto" w:fill="0070C0"/>
            <w:hideMark/>
          </w:tcPr>
          <w:p w14:paraId="3792800E" w14:textId="77777777" w:rsidR="00EA5F65" w:rsidRPr="002F3762" w:rsidRDefault="00EA5F65" w:rsidP="002F3762">
            <w:pPr>
              <w:pStyle w:val="BodyText"/>
              <w:ind w:left="0"/>
              <w:jc w:val="center"/>
              <w:rPr>
                <w:rFonts w:cs="Arial"/>
                <w:b/>
                <w:color w:val="FFFFFF" w:themeColor="background1"/>
                <w:sz w:val="20"/>
                <w:u w:val="single"/>
              </w:rPr>
            </w:pPr>
            <w:r w:rsidRPr="002F3762">
              <w:rPr>
                <w:rFonts w:cs="Arial"/>
                <w:b/>
                <w:color w:val="FFFFFF" w:themeColor="background1"/>
                <w:sz w:val="20"/>
                <w:u w:val="single"/>
              </w:rPr>
              <w:t>Description</w:t>
            </w:r>
          </w:p>
        </w:tc>
      </w:tr>
      <w:tr w:rsidR="00EA5F65" w:rsidRPr="00451BD4" w14:paraId="6F6D442A"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hideMark/>
          </w:tcPr>
          <w:p w14:paraId="6F843D20" w14:textId="77777777" w:rsidR="00EA5F65" w:rsidRPr="00451BD4" w:rsidRDefault="00EA5F65" w:rsidP="00D005CD">
            <w:pPr>
              <w:pStyle w:val="BodyText"/>
              <w:ind w:left="0"/>
              <w:rPr>
                <w:rFonts w:cs="Arial"/>
                <w:sz w:val="20"/>
              </w:rPr>
            </w:pPr>
            <w:r w:rsidRPr="00451BD4">
              <w:rPr>
                <w:rFonts w:cs="Arial"/>
                <w:sz w:val="20"/>
              </w:rPr>
              <w:t>1.</w:t>
            </w:r>
          </w:p>
        </w:tc>
        <w:tc>
          <w:tcPr>
            <w:tcW w:w="3369" w:type="dxa"/>
            <w:tcBorders>
              <w:top w:val="single" w:sz="4" w:space="0" w:color="auto"/>
              <w:left w:val="single" w:sz="4" w:space="0" w:color="auto"/>
              <w:bottom w:val="single" w:sz="4" w:space="0" w:color="auto"/>
              <w:right w:val="single" w:sz="4" w:space="0" w:color="auto"/>
            </w:tcBorders>
            <w:hideMark/>
          </w:tcPr>
          <w:p w14:paraId="3F29DCC7" w14:textId="77777777" w:rsidR="00EA5F65" w:rsidRPr="00451BD4" w:rsidRDefault="00EA5F65" w:rsidP="00D005CD">
            <w:pPr>
              <w:pStyle w:val="BodyText"/>
              <w:ind w:left="0" w:right="-81"/>
              <w:rPr>
                <w:rFonts w:cs="Arial"/>
                <w:sz w:val="20"/>
              </w:rPr>
            </w:pPr>
            <w:r w:rsidRPr="00451BD4">
              <w:rPr>
                <w:rFonts w:cs="Arial"/>
                <w:sz w:val="20"/>
              </w:rPr>
              <w:t>Bring down the GATS Database</w:t>
            </w:r>
          </w:p>
        </w:tc>
        <w:tc>
          <w:tcPr>
            <w:tcW w:w="3999" w:type="dxa"/>
            <w:tcBorders>
              <w:top w:val="single" w:sz="4" w:space="0" w:color="auto"/>
              <w:left w:val="single" w:sz="4" w:space="0" w:color="auto"/>
              <w:bottom w:val="single" w:sz="4" w:space="0" w:color="auto"/>
              <w:right w:val="single" w:sz="4" w:space="0" w:color="auto"/>
            </w:tcBorders>
            <w:hideMark/>
          </w:tcPr>
          <w:p w14:paraId="4407845A" w14:textId="791B28D4" w:rsidR="00EA5F65" w:rsidRPr="00451BD4" w:rsidRDefault="00EA5F65" w:rsidP="00D005CD">
            <w:pPr>
              <w:pStyle w:val="BodyText"/>
              <w:ind w:left="0"/>
              <w:rPr>
                <w:rFonts w:cs="Arial"/>
                <w:sz w:val="20"/>
              </w:rPr>
            </w:pPr>
            <w:r w:rsidRPr="00451BD4">
              <w:rPr>
                <w:rFonts w:cs="Arial"/>
                <w:sz w:val="20"/>
              </w:rPr>
              <w:t xml:space="preserve">DBA Team will be </w:t>
            </w:r>
            <w:proofErr w:type="spellStart"/>
            <w:r w:rsidRPr="00451BD4">
              <w:rPr>
                <w:rFonts w:cs="Arial"/>
                <w:sz w:val="20"/>
              </w:rPr>
              <w:t>perf</w:t>
            </w:r>
            <w:r w:rsidR="00A246A9">
              <w:rPr>
                <w:rFonts w:cs="Arial"/>
                <w:sz w:val="20"/>
              </w:rPr>
              <w:t>`</w:t>
            </w:r>
            <w:r w:rsidRPr="00451BD4">
              <w:rPr>
                <w:rFonts w:cs="Arial"/>
                <w:sz w:val="20"/>
              </w:rPr>
              <w:t>orming</w:t>
            </w:r>
            <w:proofErr w:type="spellEnd"/>
            <w:r w:rsidRPr="00451BD4">
              <w:rPr>
                <w:rFonts w:cs="Arial"/>
                <w:sz w:val="20"/>
              </w:rPr>
              <w:t xml:space="preserve"> this activity.</w:t>
            </w:r>
          </w:p>
        </w:tc>
      </w:tr>
      <w:tr w:rsidR="00EA5F65" w:rsidRPr="00451BD4" w14:paraId="3A0A2F12" w14:textId="77777777" w:rsidTr="002F3762">
        <w:trPr>
          <w:jc w:val="center"/>
        </w:trPr>
        <w:tc>
          <w:tcPr>
            <w:tcW w:w="959" w:type="dxa"/>
            <w:tcBorders>
              <w:top w:val="single" w:sz="4" w:space="0" w:color="auto"/>
              <w:left w:val="single" w:sz="4" w:space="0" w:color="auto"/>
              <w:bottom w:val="single" w:sz="4" w:space="0" w:color="auto"/>
              <w:right w:val="single" w:sz="4" w:space="0" w:color="auto"/>
            </w:tcBorders>
            <w:hideMark/>
          </w:tcPr>
          <w:p w14:paraId="4DDCE66F" w14:textId="77777777" w:rsidR="00EA5F65" w:rsidRPr="00451BD4" w:rsidRDefault="00EA5F65" w:rsidP="00D005CD">
            <w:pPr>
              <w:pStyle w:val="BodyText"/>
              <w:ind w:left="0"/>
              <w:rPr>
                <w:rFonts w:cs="Arial"/>
                <w:sz w:val="20"/>
              </w:rPr>
            </w:pPr>
            <w:r w:rsidRPr="00451BD4">
              <w:rPr>
                <w:rFonts w:cs="Arial"/>
                <w:sz w:val="20"/>
              </w:rPr>
              <w:t>2.</w:t>
            </w:r>
          </w:p>
        </w:tc>
        <w:tc>
          <w:tcPr>
            <w:tcW w:w="3369" w:type="dxa"/>
            <w:tcBorders>
              <w:top w:val="single" w:sz="4" w:space="0" w:color="auto"/>
              <w:left w:val="single" w:sz="4" w:space="0" w:color="auto"/>
              <w:bottom w:val="single" w:sz="4" w:space="0" w:color="auto"/>
              <w:right w:val="single" w:sz="4" w:space="0" w:color="auto"/>
            </w:tcBorders>
            <w:hideMark/>
          </w:tcPr>
          <w:p w14:paraId="2E810ECF" w14:textId="77777777" w:rsidR="00EA5F65" w:rsidRPr="00451BD4" w:rsidRDefault="00EA5F65" w:rsidP="00D005CD">
            <w:pPr>
              <w:pStyle w:val="BodyText"/>
              <w:ind w:left="0" w:right="-81"/>
              <w:rPr>
                <w:rFonts w:cs="Arial"/>
                <w:sz w:val="20"/>
              </w:rPr>
            </w:pPr>
            <w:r w:rsidRPr="00451BD4">
              <w:rPr>
                <w:rFonts w:cs="Arial"/>
                <w:sz w:val="20"/>
              </w:rPr>
              <w:t>Bring down the GATS Application Server</w:t>
            </w:r>
          </w:p>
        </w:tc>
        <w:tc>
          <w:tcPr>
            <w:tcW w:w="3999" w:type="dxa"/>
            <w:tcBorders>
              <w:top w:val="single" w:sz="4" w:space="0" w:color="auto"/>
              <w:left w:val="single" w:sz="4" w:space="0" w:color="auto"/>
              <w:bottom w:val="single" w:sz="4" w:space="0" w:color="auto"/>
              <w:right w:val="single" w:sz="4" w:space="0" w:color="auto"/>
            </w:tcBorders>
            <w:hideMark/>
          </w:tcPr>
          <w:p w14:paraId="2821F6EA" w14:textId="77777777" w:rsidR="00EA5F65" w:rsidRPr="00451BD4" w:rsidRDefault="00EA5F65" w:rsidP="006E29AB">
            <w:pPr>
              <w:pStyle w:val="BodyText"/>
              <w:keepNext/>
              <w:ind w:left="0"/>
              <w:rPr>
                <w:rFonts w:cs="Arial"/>
                <w:sz w:val="20"/>
              </w:rPr>
            </w:pPr>
            <w:r w:rsidRPr="00451BD4">
              <w:rPr>
                <w:rFonts w:cs="Arial"/>
                <w:sz w:val="20"/>
              </w:rPr>
              <w:t>Wintel Team will be performing this activity.</w:t>
            </w:r>
          </w:p>
        </w:tc>
      </w:tr>
    </w:tbl>
    <w:p w14:paraId="33BCAAFE" w14:textId="4088B2C0" w:rsidR="00EA5F65" w:rsidRPr="00451BD4" w:rsidRDefault="006E29AB" w:rsidP="006E29AB">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19</w:t>
      </w:r>
      <w:r w:rsidR="0074035A" w:rsidRPr="00451BD4">
        <w:rPr>
          <w:rFonts w:ascii="Arial" w:hAnsi="Arial" w:cs="Arial"/>
          <w:noProof/>
        </w:rPr>
        <w:fldChar w:fldCharType="end"/>
      </w:r>
      <w:r w:rsidRPr="00451BD4">
        <w:rPr>
          <w:rFonts w:ascii="Arial" w:hAnsi="Arial" w:cs="Arial"/>
        </w:rPr>
        <w:t>: Shutdown procedure</w:t>
      </w:r>
    </w:p>
    <w:p w14:paraId="67F8A9DD" w14:textId="77777777" w:rsidR="00EA5F65" w:rsidRPr="00451BD4" w:rsidRDefault="00EA5F65" w:rsidP="00EA5F65">
      <w:pPr>
        <w:pStyle w:val="BodyText"/>
        <w:ind w:left="720"/>
        <w:rPr>
          <w:rFonts w:cs="Arial"/>
        </w:rPr>
      </w:pPr>
      <w:r w:rsidRPr="00451BD4">
        <w:rPr>
          <w:rFonts w:cs="Arial"/>
          <w:sz w:val="20"/>
        </w:rPr>
        <w:t>Note: Application services has to be taken care by AMS team, also issue related to application related services has to be addressed by AMS team</w:t>
      </w:r>
    </w:p>
    <w:p w14:paraId="49996A16" w14:textId="77777777" w:rsidR="00EA5F65" w:rsidRPr="00451BD4" w:rsidRDefault="00EA5F65" w:rsidP="00EA5F65">
      <w:pPr>
        <w:pStyle w:val="Heading2"/>
        <w:rPr>
          <w:rFonts w:ascii="Arial" w:hAnsi="Arial" w:cs="Arial"/>
          <w:b/>
          <w:color w:val="auto"/>
          <w:sz w:val="18"/>
          <w:szCs w:val="18"/>
        </w:rPr>
      </w:pPr>
      <w:bookmarkStart w:id="994" w:name="_Toc481162082"/>
      <w:bookmarkStart w:id="995" w:name="_Toc483216574"/>
      <w:r w:rsidRPr="00451BD4">
        <w:rPr>
          <w:rFonts w:ascii="Arial" w:hAnsi="Arial" w:cs="Arial"/>
          <w:b/>
          <w:color w:val="auto"/>
          <w:sz w:val="18"/>
          <w:szCs w:val="18"/>
        </w:rPr>
        <w:t>4.7.6</w:t>
      </w:r>
      <w:r w:rsidRPr="00451BD4">
        <w:rPr>
          <w:rFonts w:ascii="Arial" w:hAnsi="Arial" w:cs="Arial"/>
          <w:b/>
          <w:color w:val="auto"/>
          <w:sz w:val="18"/>
          <w:szCs w:val="18"/>
        </w:rPr>
        <w:tab/>
        <w:t>Monitoring Tools</w:t>
      </w:r>
      <w:bookmarkEnd w:id="994"/>
      <w:bookmarkEnd w:id="995"/>
    </w:p>
    <w:p w14:paraId="13E10931" w14:textId="418B4DAD" w:rsidR="00EF24CE" w:rsidRPr="00EF24CE" w:rsidRDefault="00EF24CE" w:rsidP="00EF24CE">
      <w:pPr>
        <w:ind w:left="720"/>
        <w:rPr>
          <w:rFonts w:cs="Arial"/>
          <w:color w:val="000000" w:themeColor="text1"/>
        </w:rPr>
      </w:pPr>
      <w:r>
        <w:rPr>
          <w:rFonts w:cs="Arial"/>
        </w:rPr>
        <w:t xml:space="preserve"> GATS</w:t>
      </w:r>
      <w:r w:rsidRPr="00EF24CE">
        <w:rPr>
          <w:rFonts w:cs="Arial"/>
          <w:color w:val="000000" w:themeColor="text1"/>
        </w:rPr>
        <w:t xml:space="preserve"> servers will be monitoring by SCOM Monitoring System.</w:t>
      </w:r>
    </w:p>
    <w:p w14:paraId="3B2A47E3" w14:textId="6ED304D7" w:rsidR="00EF24CE" w:rsidRPr="00EF24CE" w:rsidRDefault="00EF24CE" w:rsidP="00EF24CE">
      <w:pPr>
        <w:ind w:left="810"/>
        <w:rPr>
          <w:rFonts w:cs="Arial"/>
          <w:color w:val="000000" w:themeColor="text1"/>
        </w:rPr>
      </w:pPr>
      <w:r w:rsidRPr="00EF24CE">
        <w:rPr>
          <w:rFonts w:cs="Arial"/>
          <w:color w:val="000000" w:themeColor="text1"/>
        </w:rPr>
        <w:t>System Center Operations Manager (SCOM) is a cross-platform data center monitoring system for   operating systems, applications and hypervisors. It uses a single interface that shows state, health and performance information of computer systems.</w:t>
      </w:r>
    </w:p>
    <w:p w14:paraId="107CABDE" w14:textId="78953A2B" w:rsidR="00EF24CE" w:rsidRPr="00EF24CE" w:rsidRDefault="00EF24CE" w:rsidP="00EF24CE">
      <w:pPr>
        <w:ind w:left="810"/>
        <w:rPr>
          <w:rFonts w:cs="Arial"/>
          <w:color w:val="000000" w:themeColor="text1"/>
        </w:rPr>
      </w:pPr>
      <w:r w:rsidRPr="00EF24CE">
        <w:rPr>
          <w:rFonts w:cs="Arial"/>
          <w:color w:val="000000" w:themeColor="text1"/>
        </w:rPr>
        <w:t>WAU Operator should contact relevant person(s) from Infra or AMS team whenever an alert message is flagged on the console.</w:t>
      </w:r>
    </w:p>
    <w:p w14:paraId="1D87AFED" w14:textId="3F5944AC" w:rsidR="00EA5F65" w:rsidRPr="00451BD4" w:rsidRDefault="00EA5F65" w:rsidP="00EA5F65">
      <w:pPr>
        <w:ind w:left="0" w:firstLine="360"/>
        <w:rPr>
          <w:rFonts w:cs="Arial"/>
        </w:rPr>
      </w:pPr>
    </w:p>
    <w:p w14:paraId="7974DA15" w14:textId="77777777" w:rsidR="00EA5F65" w:rsidRPr="00451BD4" w:rsidRDefault="00EA5F65" w:rsidP="00EA5F65">
      <w:pPr>
        <w:numPr>
          <w:ilvl w:val="0"/>
          <w:numId w:val="16"/>
        </w:numPr>
        <w:suppressAutoHyphens/>
        <w:overflowPunct/>
        <w:autoSpaceDE/>
        <w:autoSpaceDN/>
        <w:adjustRightInd/>
        <w:spacing w:before="0" w:after="160" w:line="288" w:lineRule="auto"/>
        <w:ind w:right="0"/>
        <w:textAlignment w:val="auto"/>
        <w:rPr>
          <w:rFonts w:cs="Arial"/>
        </w:rPr>
      </w:pPr>
      <w:r w:rsidRPr="00451BD4">
        <w:rPr>
          <w:rFonts w:cs="Arial"/>
        </w:rPr>
        <w:t>Disk Space</w:t>
      </w:r>
    </w:p>
    <w:p w14:paraId="12DF404F" w14:textId="77777777" w:rsidR="00EA5F65" w:rsidRPr="00451BD4" w:rsidRDefault="00EA5F65" w:rsidP="00EA5F65">
      <w:pPr>
        <w:numPr>
          <w:ilvl w:val="0"/>
          <w:numId w:val="16"/>
        </w:numPr>
        <w:suppressAutoHyphens/>
        <w:overflowPunct/>
        <w:autoSpaceDE/>
        <w:autoSpaceDN/>
        <w:adjustRightInd/>
        <w:spacing w:before="0" w:after="160" w:line="288" w:lineRule="auto"/>
        <w:ind w:right="0"/>
        <w:textAlignment w:val="auto"/>
        <w:rPr>
          <w:rFonts w:cs="Arial"/>
        </w:rPr>
      </w:pPr>
      <w:r w:rsidRPr="00451BD4">
        <w:rPr>
          <w:rFonts w:cs="Arial"/>
        </w:rPr>
        <w:t>Memory</w:t>
      </w:r>
    </w:p>
    <w:p w14:paraId="19B2C0BD" w14:textId="77777777" w:rsidR="00EA5F65" w:rsidRPr="00451BD4" w:rsidRDefault="00EA5F65" w:rsidP="00EA5F65">
      <w:pPr>
        <w:numPr>
          <w:ilvl w:val="0"/>
          <w:numId w:val="16"/>
        </w:numPr>
        <w:suppressAutoHyphens/>
        <w:overflowPunct/>
        <w:autoSpaceDE/>
        <w:autoSpaceDN/>
        <w:adjustRightInd/>
        <w:spacing w:before="0" w:after="160" w:line="288" w:lineRule="auto"/>
        <w:ind w:right="0"/>
        <w:textAlignment w:val="auto"/>
        <w:rPr>
          <w:rFonts w:cs="Arial"/>
        </w:rPr>
      </w:pPr>
      <w:r w:rsidRPr="00451BD4">
        <w:rPr>
          <w:rFonts w:cs="Arial"/>
        </w:rPr>
        <w:t>Log Files</w:t>
      </w:r>
    </w:p>
    <w:p w14:paraId="7998C250" w14:textId="77777777" w:rsidR="00EA5F65" w:rsidRPr="00451BD4" w:rsidRDefault="00EA5F65" w:rsidP="00EA5F65">
      <w:pPr>
        <w:numPr>
          <w:ilvl w:val="0"/>
          <w:numId w:val="16"/>
        </w:numPr>
        <w:suppressAutoHyphens/>
        <w:overflowPunct/>
        <w:autoSpaceDE/>
        <w:autoSpaceDN/>
        <w:adjustRightInd/>
        <w:spacing w:before="0" w:after="160" w:line="288" w:lineRule="auto"/>
        <w:ind w:right="0"/>
        <w:textAlignment w:val="auto"/>
        <w:rPr>
          <w:rFonts w:cs="Arial"/>
        </w:rPr>
      </w:pPr>
      <w:r w:rsidRPr="00451BD4">
        <w:rPr>
          <w:rFonts w:cs="Arial"/>
        </w:rPr>
        <w:t>Threads Usage</w:t>
      </w:r>
    </w:p>
    <w:p w14:paraId="746364FB" w14:textId="77777777" w:rsidR="00EA5F65" w:rsidRPr="00451BD4" w:rsidRDefault="00EA5F65" w:rsidP="00EA5F65">
      <w:pPr>
        <w:numPr>
          <w:ilvl w:val="0"/>
          <w:numId w:val="16"/>
        </w:numPr>
        <w:suppressAutoHyphens/>
        <w:overflowPunct/>
        <w:autoSpaceDE/>
        <w:autoSpaceDN/>
        <w:adjustRightInd/>
        <w:spacing w:before="0" w:after="160" w:line="288" w:lineRule="auto"/>
        <w:ind w:right="0"/>
        <w:textAlignment w:val="auto"/>
        <w:rPr>
          <w:rFonts w:cs="Arial"/>
        </w:rPr>
      </w:pPr>
      <w:r w:rsidRPr="00451BD4">
        <w:rPr>
          <w:rFonts w:cs="Arial"/>
        </w:rPr>
        <w:t>Database Statistics</w:t>
      </w:r>
    </w:p>
    <w:p w14:paraId="2425DD02" w14:textId="77777777" w:rsidR="00EA5F65" w:rsidRPr="00451BD4" w:rsidRDefault="00EA5F65" w:rsidP="00EA5F65">
      <w:pPr>
        <w:pStyle w:val="Heading2"/>
        <w:rPr>
          <w:rFonts w:ascii="Arial" w:hAnsi="Arial" w:cs="Arial"/>
          <w:b/>
          <w:color w:val="auto"/>
          <w:sz w:val="18"/>
          <w:szCs w:val="18"/>
        </w:rPr>
      </w:pPr>
      <w:bookmarkStart w:id="996" w:name="_Toc481162083"/>
      <w:bookmarkStart w:id="997" w:name="_Toc483216575"/>
      <w:r w:rsidRPr="00451BD4">
        <w:rPr>
          <w:rFonts w:ascii="Arial" w:hAnsi="Arial" w:cs="Arial"/>
          <w:b/>
          <w:color w:val="auto"/>
          <w:sz w:val="18"/>
          <w:szCs w:val="18"/>
        </w:rPr>
        <w:t>4.7.7</w:t>
      </w:r>
      <w:r w:rsidRPr="00451BD4">
        <w:rPr>
          <w:rFonts w:ascii="Arial" w:hAnsi="Arial" w:cs="Arial"/>
          <w:b/>
          <w:color w:val="auto"/>
          <w:sz w:val="18"/>
          <w:szCs w:val="18"/>
        </w:rPr>
        <w:tab/>
        <w:t>Source Code Version Control</w:t>
      </w:r>
      <w:bookmarkEnd w:id="996"/>
      <w:bookmarkEnd w:id="997"/>
    </w:p>
    <w:p w14:paraId="5B9C57E3" w14:textId="77777777" w:rsidR="006E29AB" w:rsidRPr="00451BD4" w:rsidRDefault="006E29AB" w:rsidP="006E29AB">
      <w:pPr>
        <w:rPr>
          <w:rFonts w:cs="Arial"/>
        </w:rPr>
      </w:pPr>
    </w:p>
    <w:p w14:paraId="17E48838" w14:textId="77777777" w:rsidR="00EA5F65" w:rsidRPr="00451BD4" w:rsidRDefault="00EA5F65" w:rsidP="00EA5F65">
      <w:pPr>
        <w:pStyle w:val="Heading2"/>
        <w:rPr>
          <w:rFonts w:ascii="Arial" w:hAnsi="Arial" w:cs="Arial"/>
          <w:b/>
          <w:caps/>
          <w:sz w:val="20"/>
          <w:szCs w:val="20"/>
        </w:rPr>
      </w:pPr>
      <w:r w:rsidRPr="00451BD4">
        <w:rPr>
          <w:rFonts w:ascii="Arial" w:hAnsi="Arial" w:cs="Arial"/>
        </w:rPr>
        <w:tab/>
      </w:r>
      <w:bookmarkStart w:id="998" w:name="_Toc481162084"/>
      <w:bookmarkStart w:id="999" w:name="_Toc483216576"/>
      <w:r w:rsidRPr="00451BD4">
        <w:rPr>
          <w:rFonts w:ascii="Arial" w:hAnsi="Arial" w:cs="Arial"/>
          <w:b/>
          <w:color w:val="auto"/>
          <w:sz w:val="20"/>
          <w:szCs w:val="20"/>
        </w:rPr>
        <w:t xml:space="preserve">GATS </w:t>
      </w:r>
      <w:r w:rsidRPr="00451BD4">
        <w:rPr>
          <w:rFonts w:ascii="Arial" w:hAnsi="Arial" w:cs="Arial"/>
          <w:b/>
          <w:caps/>
          <w:color w:val="auto"/>
          <w:sz w:val="20"/>
          <w:szCs w:val="20"/>
        </w:rPr>
        <w:t>Binaries</w:t>
      </w:r>
      <w:bookmarkEnd w:id="998"/>
      <w:bookmarkEnd w:id="999"/>
    </w:p>
    <w:p w14:paraId="354A7D46" w14:textId="77777777" w:rsidR="00EA5F65" w:rsidRPr="00451BD4" w:rsidRDefault="00EA5F65" w:rsidP="00EA5F65">
      <w:pPr>
        <w:rPr>
          <w:rFonts w:cs="Arial"/>
        </w:rPr>
      </w:pPr>
      <w:r w:rsidRPr="00451BD4">
        <w:rPr>
          <w:rFonts w:cs="Arial"/>
          <w:b/>
          <w:caps/>
        </w:rPr>
        <w:tab/>
      </w:r>
    </w:p>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 w:type="dxa"/>
          <w:left w:w="15" w:type="dxa"/>
          <w:bottom w:w="7" w:type="dxa"/>
          <w:right w:w="15" w:type="dxa"/>
        </w:tblCellMar>
        <w:tblLook w:val="00A0" w:firstRow="1" w:lastRow="0" w:firstColumn="1" w:lastColumn="0" w:noHBand="0" w:noVBand="0"/>
      </w:tblPr>
      <w:tblGrid>
        <w:gridCol w:w="1548"/>
        <w:gridCol w:w="1548"/>
        <w:gridCol w:w="6462"/>
      </w:tblGrid>
      <w:tr w:rsidR="002F3762" w:rsidRPr="002F3762" w14:paraId="4D778C99" w14:textId="77777777" w:rsidTr="002F3762">
        <w:trPr>
          <w:trHeight w:val="515"/>
          <w:jc w:val="center"/>
        </w:trPr>
        <w:tc>
          <w:tcPr>
            <w:tcW w:w="1548" w:type="dxa"/>
            <w:shd w:val="clear" w:color="auto" w:fill="0070C0"/>
          </w:tcPr>
          <w:p w14:paraId="05B4B15D" w14:textId="77777777" w:rsidR="00A11FBB" w:rsidRPr="002F3762" w:rsidRDefault="00A11FBB" w:rsidP="002F3762">
            <w:pPr>
              <w:keepNext/>
              <w:keepLines/>
              <w:ind w:left="0" w:right="-15"/>
              <w:jc w:val="center"/>
              <w:rPr>
                <w:rFonts w:cs="Arial"/>
                <w:b/>
                <w:bCs/>
                <w:color w:val="FFFFFF" w:themeColor="background1"/>
              </w:rPr>
            </w:pPr>
            <w:r w:rsidRPr="002F3762">
              <w:rPr>
                <w:rFonts w:cs="Arial"/>
                <w:b/>
                <w:bCs/>
                <w:color w:val="FFFFFF" w:themeColor="background1"/>
              </w:rPr>
              <w:lastRenderedPageBreak/>
              <w:t>S.NO</w:t>
            </w:r>
          </w:p>
        </w:tc>
        <w:tc>
          <w:tcPr>
            <w:tcW w:w="1548" w:type="dxa"/>
            <w:shd w:val="clear" w:color="auto" w:fill="0070C0"/>
            <w:vAlign w:val="center"/>
          </w:tcPr>
          <w:p w14:paraId="0004E27A" w14:textId="77777777" w:rsidR="00A11FBB" w:rsidRPr="002F3762" w:rsidRDefault="00A11FBB" w:rsidP="002F3762">
            <w:pPr>
              <w:keepNext/>
              <w:keepLines/>
              <w:ind w:left="0" w:right="-15"/>
              <w:jc w:val="center"/>
              <w:rPr>
                <w:rFonts w:cs="Arial"/>
                <w:b/>
                <w:bCs/>
                <w:color w:val="FFFFFF" w:themeColor="background1"/>
              </w:rPr>
            </w:pPr>
            <w:r w:rsidRPr="002F3762">
              <w:rPr>
                <w:rFonts w:cs="Arial"/>
                <w:b/>
                <w:bCs/>
                <w:color w:val="FFFFFF" w:themeColor="background1"/>
              </w:rPr>
              <w:t>Binaries</w:t>
            </w:r>
          </w:p>
        </w:tc>
        <w:tc>
          <w:tcPr>
            <w:tcW w:w="6462" w:type="dxa"/>
            <w:shd w:val="clear" w:color="auto" w:fill="0070C0"/>
            <w:vAlign w:val="center"/>
          </w:tcPr>
          <w:p w14:paraId="567123CE" w14:textId="77777777" w:rsidR="00A11FBB" w:rsidRPr="002F3762" w:rsidRDefault="00A11FBB" w:rsidP="002F3762">
            <w:pPr>
              <w:keepNext/>
              <w:keepLines/>
              <w:ind w:left="0"/>
              <w:jc w:val="center"/>
              <w:rPr>
                <w:rFonts w:cs="Arial"/>
                <w:b/>
                <w:bCs/>
                <w:color w:val="FFFFFF" w:themeColor="background1"/>
              </w:rPr>
            </w:pPr>
            <w:r w:rsidRPr="002F3762">
              <w:rPr>
                <w:rFonts w:cs="Arial"/>
                <w:b/>
                <w:bCs/>
                <w:color w:val="FFFFFF" w:themeColor="background1"/>
              </w:rPr>
              <w:t>Description</w:t>
            </w:r>
          </w:p>
        </w:tc>
      </w:tr>
      <w:tr w:rsidR="00A11FBB" w:rsidRPr="00451BD4" w14:paraId="518FC7E1" w14:textId="77777777" w:rsidTr="002F3762">
        <w:trPr>
          <w:trHeight w:val="515"/>
          <w:jc w:val="center"/>
        </w:trPr>
        <w:tc>
          <w:tcPr>
            <w:tcW w:w="1548" w:type="dxa"/>
          </w:tcPr>
          <w:p w14:paraId="7E59AD75" w14:textId="77777777" w:rsidR="00A11FBB" w:rsidRPr="00451BD4" w:rsidRDefault="00A11FBB" w:rsidP="00D005CD">
            <w:pPr>
              <w:pStyle w:val="BodyText"/>
              <w:spacing w:before="60" w:after="60"/>
              <w:ind w:left="0" w:right="-62"/>
              <w:rPr>
                <w:rFonts w:cs="Arial"/>
                <w:iCs/>
                <w:sz w:val="20"/>
              </w:rPr>
            </w:pPr>
            <w:r w:rsidRPr="00451BD4">
              <w:rPr>
                <w:rFonts w:cs="Arial"/>
                <w:iCs/>
                <w:sz w:val="20"/>
              </w:rPr>
              <w:t xml:space="preserve">          1</w:t>
            </w:r>
          </w:p>
        </w:tc>
        <w:tc>
          <w:tcPr>
            <w:tcW w:w="1548" w:type="dxa"/>
          </w:tcPr>
          <w:p w14:paraId="51606693" w14:textId="77777777" w:rsidR="00A11FBB" w:rsidRPr="00451BD4" w:rsidRDefault="00A11FBB" w:rsidP="00D005CD">
            <w:pPr>
              <w:pStyle w:val="BodyText"/>
              <w:spacing w:before="60" w:after="60"/>
              <w:ind w:left="0" w:right="-62"/>
              <w:rPr>
                <w:rFonts w:cs="Arial"/>
                <w:sz w:val="20"/>
              </w:rPr>
            </w:pPr>
            <w:proofErr w:type="spellStart"/>
            <w:r w:rsidRPr="00451BD4">
              <w:rPr>
                <w:rFonts w:cs="Arial"/>
                <w:iCs/>
                <w:sz w:val="20"/>
              </w:rPr>
              <w:t>gats.war</w:t>
            </w:r>
            <w:proofErr w:type="spellEnd"/>
          </w:p>
        </w:tc>
        <w:tc>
          <w:tcPr>
            <w:tcW w:w="6462" w:type="dxa"/>
          </w:tcPr>
          <w:p w14:paraId="7A4C0604" w14:textId="77777777" w:rsidR="00A11FBB" w:rsidRPr="00451BD4" w:rsidRDefault="00A11FBB" w:rsidP="00D005CD">
            <w:pPr>
              <w:pStyle w:val="BodyText"/>
              <w:spacing w:before="60" w:after="60"/>
              <w:ind w:left="0"/>
              <w:rPr>
                <w:rFonts w:cs="Arial"/>
              </w:rPr>
            </w:pPr>
            <w:r w:rsidRPr="00451BD4">
              <w:rPr>
                <w:rFonts w:cs="Arial"/>
                <w:sz w:val="20"/>
              </w:rPr>
              <w:t>Location: http://10.221.4.5/svn/SRAS/SRAS/GATS/Binaries</w:t>
            </w:r>
          </w:p>
        </w:tc>
      </w:tr>
      <w:tr w:rsidR="00A11FBB" w:rsidRPr="00451BD4" w14:paraId="33860D5E" w14:textId="77777777" w:rsidTr="002F3762">
        <w:trPr>
          <w:trHeight w:val="515"/>
          <w:jc w:val="center"/>
        </w:trPr>
        <w:tc>
          <w:tcPr>
            <w:tcW w:w="1548" w:type="dxa"/>
          </w:tcPr>
          <w:p w14:paraId="13F3E978" w14:textId="77777777" w:rsidR="00A11FBB" w:rsidRPr="00451BD4" w:rsidRDefault="00A11FBB" w:rsidP="00D005CD">
            <w:pPr>
              <w:pStyle w:val="BodyText"/>
              <w:spacing w:before="60" w:after="60"/>
              <w:ind w:left="0" w:right="-62"/>
              <w:rPr>
                <w:rFonts w:cs="Arial"/>
                <w:iCs/>
                <w:sz w:val="20"/>
              </w:rPr>
            </w:pPr>
            <w:r w:rsidRPr="00451BD4">
              <w:rPr>
                <w:rFonts w:cs="Arial"/>
                <w:iCs/>
                <w:sz w:val="20"/>
              </w:rPr>
              <w:t xml:space="preserve">          2</w:t>
            </w:r>
          </w:p>
        </w:tc>
        <w:tc>
          <w:tcPr>
            <w:tcW w:w="1548" w:type="dxa"/>
          </w:tcPr>
          <w:p w14:paraId="0F505532" w14:textId="77777777" w:rsidR="00A11FBB" w:rsidRPr="00451BD4" w:rsidRDefault="00A11FBB" w:rsidP="00D005CD">
            <w:pPr>
              <w:pStyle w:val="BodyText"/>
              <w:spacing w:before="60" w:after="60"/>
              <w:ind w:left="0" w:right="-62"/>
              <w:rPr>
                <w:rFonts w:cs="Arial"/>
                <w:iCs/>
                <w:sz w:val="20"/>
              </w:rPr>
            </w:pPr>
            <w:r w:rsidRPr="00451BD4">
              <w:rPr>
                <w:rFonts w:cs="Arial"/>
                <w:iCs/>
                <w:sz w:val="20"/>
              </w:rPr>
              <w:t>Trunk</w:t>
            </w:r>
          </w:p>
        </w:tc>
        <w:tc>
          <w:tcPr>
            <w:tcW w:w="6462" w:type="dxa"/>
          </w:tcPr>
          <w:p w14:paraId="17E12646" w14:textId="77777777" w:rsidR="00A11FBB" w:rsidRPr="00451BD4" w:rsidRDefault="00A11FBB" w:rsidP="00D005CD">
            <w:pPr>
              <w:pStyle w:val="BodyText"/>
              <w:spacing w:before="60" w:after="60"/>
              <w:ind w:left="0"/>
              <w:rPr>
                <w:rFonts w:cs="Arial"/>
                <w:sz w:val="20"/>
              </w:rPr>
            </w:pPr>
            <w:r w:rsidRPr="00451BD4">
              <w:rPr>
                <w:rFonts w:cs="Arial"/>
                <w:sz w:val="20"/>
              </w:rPr>
              <w:t>http://10.221.4.5/svn/SRAS/SRAS/GATS/Source_Code/trunk</w:t>
            </w:r>
          </w:p>
        </w:tc>
      </w:tr>
      <w:tr w:rsidR="00A11FBB" w:rsidRPr="00451BD4" w14:paraId="2A8B2052" w14:textId="77777777" w:rsidTr="002F3762">
        <w:trPr>
          <w:trHeight w:val="515"/>
          <w:jc w:val="center"/>
        </w:trPr>
        <w:tc>
          <w:tcPr>
            <w:tcW w:w="1548" w:type="dxa"/>
          </w:tcPr>
          <w:p w14:paraId="38BBA2FE" w14:textId="77777777" w:rsidR="00A11FBB" w:rsidRPr="00451BD4" w:rsidRDefault="00A11FBB" w:rsidP="00D005CD">
            <w:pPr>
              <w:pStyle w:val="BodyText"/>
              <w:spacing w:before="60" w:after="60"/>
              <w:ind w:left="0" w:right="-62"/>
              <w:rPr>
                <w:rFonts w:cs="Arial"/>
                <w:iCs/>
                <w:sz w:val="20"/>
              </w:rPr>
            </w:pPr>
            <w:r w:rsidRPr="00451BD4">
              <w:rPr>
                <w:rFonts w:cs="Arial"/>
                <w:iCs/>
                <w:sz w:val="20"/>
              </w:rPr>
              <w:t xml:space="preserve">          3</w:t>
            </w:r>
          </w:p>
        </w:tc>
        <w:tc>
          <w:tcPr>
            <w:tcW w:w="1548" w:type="dxa"/>
          </w:tcPr>
          <w:p w14:paraId="1168CDEE" w14:textId="77777777" w:rsidR="00A11FBB" w:rsidRPr="00451BD4" w:rsidRDefault="00A11FBB" w:rsidP="00D005CD">
            <w:pPr>
              <w:pStyle w:val="BodyText"/>
              <w:spacing w:before="60" w:after="60"/>
              <w:ind w:left="0" w:right="-62"/>
              <w:rPr>
                <w:rFonts w:cs="Arial"/>
                <w:iCs/>
                <w:sz w:val="20"/>
              </w:rPr>
            </w:pPr>
            <w:r w:rsidRPr="00451BD4">
              <w:rPr>
                <w:rFonts w:cs="Arial"/>
                <w:iCs/>
                <w:sz w:val="20"/>
              </w:rPr>
              <w:t>Branch</w:t>
            </w:r>
          </w:p>
        </w:tc>
        <w:tc>
          <w:tcPr>
            <w:tcW w:w="6462" w:type="dxa"/>
          </w:tcPr>
          <w:p w14:paraId="7CB0ED43" w14:textId="77777777" w:rsidR="00A11FBB" w:rsidRPr="00451BD4" w:rsidRDefault="00A11FBB" w:rsidP="006E29AB">
            <w:pPr>
              <w:pStyle w:val="BodyText"/>
              <w:keepNext/>
              <w:spacing w:before="60" w:after="60"/>
              <w:ind w:left="0"/>
              <w:rPr>
                <w:rFonts w:cs="Arial"/>
                <w:sz w:val="20"/>
              </w:rPr>
            </w:pPr>
            <w:r w:rsidRPr="00451BD4">
              <w:rPr>
                <w:rFonts w:cs="Arial"/>
                <w:sz w:val="20"/>
              </w:rPr>
              <w:t>http://10.221.4.5/svn/SRAS/SRAS/GATS/Source_Code/branches/B3-CHG0010517</w:t>
            </w:r>
          </w:p>
        </w:tc>
      </w:tr>
    </w:tbl>
    <w:p w14:paraId="3663C2BB" w14:textId="66DE5B6B" w:rsidR="00EA5F65" w:rsidRPr="00451BD4" w:rsidRDefault="006E29AB" w:rsidP="006E29AB">
      <w:pPr>
        <w:pStyle w:val="Caption"/>
        <w:rPr>
          <w:rFonts w:ascii="Arial" w:hAnsi="Arial" w:cs="Arial"/>
          <w:color w:val="0000FF"/>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20</w:t>
      </w:r>
      <w:r w:rsidR="0074035A" w:rsidRPr="00451BD4">
        <w:rPr>
          <w:rFonts w:ascii="Arial" w:hAnsi="Arial" w:cs="Arial"/>
          <w:noProof/>
        </w:rPr>
        <w:fldChar w:fldCharType="end"/>
      </w:r>
      <w:r w:rsidRPr="00451BD4">
        <w:rPr>
          <w:rFonts w:ascii="Arial" w:hAnsi="Arial" w:cs="Arial"/>
        </w:rPr>
        <w:t>: Binaries</w:t>
      </w:r>
    </w:p>
    <w:p w14:paraId="2C324AB7" w14:textId="77777777" w:rsidR="006E29AB" w:rsidRPr="00451BD4" w:rsidRDefault="006E29AB" w:rsidP="00EA5F65">
      <w:pPr>
        <w:pStyle w:val="BodyText"/>
        <w:rPr>
          <w:rFonts w:cs="Arial"/>
          <w:color w:val="0000FF"/>
          <w:sz w:val="20"/>
        </w:rPr>
      </w:pPr>
    </w:p>
    <w:p w14:paraId="20690C99" w14:textId="77777777" w:rsidR="006E29AB" w:rsidRPr="00451BD4" w:rsidRDefault="006E29AB" w:rsidP="00EA5F65">
      <w:pPr>
        <w:pStyle w:val="BodyText"/>
        <w:rPr>
          <w:rFonts w:cs="Arial"/>
          <w:color w:val="0000FF"/>
          <w:sz w:val="20"/>
        </w:rPr>
      </w:pPr>
    </w:p>
    <w:p w14:paraId="7915134F" w14:textId="77777777" w:rsidR="006E29AB" w:rsidRPr="00451BD4" w:rsidRDefault="006E29AB" w:rsidP="00EA5F65">
      <w:pPr>
        <w:pStyle w:val="BodyText"/>
        <w:rPr>
          <w:rFonts w:cs="Arial"/>
          <w:color w:val="0000FF"/>
          <w:sz w:val="20"/>
        </w:rPr>
      </w:pPr>
    </w:p>
    <w:p w14:paraId="3892B3B6" w14:textId="1A7AE69C" w:rsidR="00EA5F65" w:rsidRPr="00451BD4" w:rsidRDefault="00EA5F65" w:rsidP="00EA5F65">
      <w:pPr>
        <w:pStyle w:val="BodyText"/>
        <w:ind w:left="0" w:firstLine="360"/>
        <w:rPr>
          <w:rFonts w:cs="Arial"/>
          <w:i/>
          <w:iCs/>
          <w:sz w:val="20"/>
        </w:rPr>
      </w:pPr>
      <w:r w:rsidRPr="00451BD4">
        <w:rPr>
          <w:rFonts w:cs="Arial"/>
          <w:b/>
        </w:rPr>
        <w:tab/>
      </w:r>
      <w:r w:rsidR="002F3762" w:rsidRPr="00451BD4">
        <w:rPr>
          <w:rFonts w:cs="Arial"/>
          <w:sz w:val="20"/>
        </w:rPr>
        <w:t>Executable</w:t>
      </w:r>
      <w:r w:rsidRPr="00451BD4">
        <w:rPr>
          <w:rFonts w:cs="Arial"/>
          <w:sz w:val="20"/>
        </w:rPr>
        <w:t xml:space="preserve"> are store in the following </w:t>
      </w:r>
      <w:proofErr w:type="gramStart"/>
      <w:r w:rsidRPr="00451BD4">
        <w:rPr>
          <w:rFonts w:cs="Arial"/>
          <w:sz w:val="20"/>
        </w:rPr>
        <w:t>path :</w:t>
      </w:r>
      <w:proofErr w:type="gramEnd"/>
    </w:p>
    <w:p w14:paraId="6F052A40" w14:textId="77777777" w:rsidR="003E002A" w:rsidRPr="00451BD4" w:rsidRDefault="003E002A" w:rsidP="003E002A">
      <w:pPr>
        <w:pStyle w:val="BodyText"/>
        <w:numPr>
          <w:ilvl w:val="0"/>
          <w:numId w:val="17"/>
        </w:numPr>
        <w:tabs>
          <w:tab w:val="left" w:pos="1296"/>
        </w:tabs>
        <w:suppressAutoHyphens/>
        <w:overflowPunct/>
        <w:autoSpaceDE/>
        <w:autoSpaceDN/>
        <w:adjustRightInd/>
        <w:spacing w:before="60" w:after="160" w:line="288" w:lineRule="auto"/>
        <w:ind w:right="0"/>
        <w:jc w:val="both"/>
        <w:textAlignment w:val="auto"/>
        <w:rPr>
          <w:rFonts w:cs="Arial"/>
          <w:i/>
          <w:iCs/>
          <w:sz w:val="20"/>
        </w:rPr>
      </w:pPr>
      <w:r w:rsidRPr="00451BD4">
        <w:rPr>
          <w:rFonts w:cs="Arial"/>
          <w:i/>
          <w:iCs/>
          <w:sz w:val="20"/>
        </w:rPr>
        <w:t>Phase-</w:t>
      </w:r>
      <w:r w:rsidR="00EA5F65" w:rsidRPr="00451BD4">
        <w:rPr>
          <w:rFonts w:cs="Arial"/>
          <w:i/>
          <w:iCs/>
          <w:sz w:val="20"/>
        </w:rPr>
        <w:t xml:space="preserve">1 </w:t>
      </w:r>
      <w:hyperlink r:id="rId42" w:history="1">
        <w:r w:rsidRPr="00451BD4">
          <w:rPr>
            <w:rStyle w:val="Hyperlink"/>
            <w:rFonts w:cs="Arial"/>
            <w:i/>
            <w:iCs/>
            <w:sz w:val="20"/>
          </w:rPr>
          <w:t>http://10.221.4.5/svn/SRAS/SRAS/GATS/Binaries/BUG_FIX_RELEASE_17APR2017/gats.war</w:t>
        </w:r>
      </w:hyperlink>
    </w:p>
    <w:p w14:paraId="3432D0FD" w14:textId="77777777" w:rsidR="00EA5F65" w:rsidRPr="00451BD4" w:rsidRDefault="003E002A" w:rsidP="003E002A">
      <w:pPr>
        <w:pStyle w:val="BodyText"/>
        <w:numPr>
          <w:ilvl w:val="0"/>
          <w:numId w:val="17"/>
        </w:numPr>
        <w:tabs>
          <w:tab w:val="left" w:pos="1296"/>
        </w:tabs>
        <w:suppressAutoHyphens/>
        <w:overflowPunct/>
        <w:autoSpaceDE/>
        <w:autoSpaceDN/>
        <w:adjustRightInd/>
        <w:spacing w:before="60" w:after="160" w:line="288" w:lineRule="auto"/>
        <w:ind w:right="0"/>
        <w:jc w:val="both"/>
        <w:textAlignment w:val="auto"/>
        <w:rPr>
          <w:rFonts w:cs="Arial"/>
          <w:i/>
          <w:iCs/>
          <w:sz w:val="20"/>
        </w:rPr>
      </w:pPr>
      <w:r w:rsidRPr="00451BD4">
        <w:rPr>
          <w:rFonts w:cs="Arial"/>
          <w:i/>
          <w:iCs/>
          <w:sz w:val="20"/>
        </w:rPr>
        <w:t xml:space="preserve">Phase-2 http://10.221.4.5/svn/SRAS/SRAS/GATS/Binaries </w:t>
      </w:r>
      <w:r w:rsidR="00EA5F65" w:rsidRPr="00451BD4">
        <w:rPr>
          <w:rFonts w:cs="Arial"/>
          <w:i/>
          <w:iCs/>
          <w:sz w:val="20"/>
        </w:rPr>
        <w:t>&lt;Exact URL will be updated later&gt;.</w:t>
      </w:r>
    </w:p>
    <w:p w14:paraId="1C883794" w14:textId="77777777" w:rsidR="0020366E" w:rsidRPr="00451BD4" w:rsidRDefault="0020366E" w:rsidP="0020366E">
      <w:pPr>
        <w:pStyle w:val="BodyText"/>
        <w:tabs>
          <w:tab w:val="left" w:pos="1296"/>
        </w:tabs>
        <w:suppressAutoHyphens/>
        <w:overflowPunct/>
        <w:autoSpaceDE/>
        <w:autoSpaceDN/>
        <w:adjustRightInd/>
        <w:spacing w:before="60" w:after="160" w:line="288" w:lineRule="auto"/>
        <w:ind w:right="0"/>
        <w:jc w:val="both"/>
        <w:textAlignment w:val="auto"/>
        <w:rPr>
          <w:rFonts w:cs="Arial"/>
          <w:i/>
          <w:iCs/>
          <w:sz w:val="20"/>
        </w:rPr>
      </w:pPr>
    </w:p>
    <w:p w14:paraId="30C8EF0D" w14:textId="77777777" w:rsidR="00EA5F65" w:rsidRPr="00451BD4" w:rsidRDefault="00EA5F65" w:rsidP="00EA5F65">
      <w:pPr>
        <w:pStyle w:val="Heading2"/>
        <w:rPr>
          <w:rFonts w:ascii="Arial" w:hAnsi="Arial" w:cs="Arial"/>
          <w:b/>
          <w:color w:val="auto"/>
          <w:sz w:val="18"/>
          <w:szCs w:val="18"/>
        </w:rPr>
      </w:pPr>
      <w:bookmarkStart w:id="1000" w:name="_Toc481162085"/>
      <w:bookmarkStart w:id="1001" w:name="_Toc483216577"/>
      <w:r w:rsidRPr="00451BD4">
        <w:rPr>
          <w:rFonts w:ascii="Arial" w:hAnsi="Arial" w:cs="Arial"/>
          <w:b/>
          <w:color w:val="auto"/>
          <w:sz w:val="18"/>
          <w:szCs w:val="18"/>
        </w:rPr>
        <w:t>4.7.8</w:t>
      </w:r>
      <w:r w:rsidRPr="00451BD4">
        <w:rPr>
          <w:rFonts w:ascii="Arial" w:hAnsi="Arial" w:cs="Arial"/>
          <w:b/>
          <w:color w:val="auto"/>
          <w:sz w:val="18"/>
          <w:szCs w:val="18"/>
        </w:rPr>
        <w:tab/>
        <w:t>Preparation of Production Environment</w:t>
      </w:r>
      <w:bookmarkEnd w:id="1000"/>
      <w:bookmarkEnd w:id="1001"/>
    </w:p>
    <w:p w14:paraId="278787BC" w14:textId="77777777" w:rsidR="00EA5F65" w:rsidRPr="00451BD4" w:rsidRDefault="00EA5F65" w:rsidP="00EA5F65">
      <w:pPr>
        <w:pStyle w:val="Heading3"/>
        <w:keepNext w:val="0"/>
        <w:numPr>
          <w:ilvl w:val="2"/>
          <w:numId w:val="0"/>
        </w:numPr>
        <w:tabs>
          <w:tab w:val="num" w:pos="1440"/>
        </w:tabs>
        <w:overflowPunct/>
        <w:autoSpaceDE/>
        <w:autoSpaceDN/>
        <w:adjustRightInd/>
        <w:spacing w:before="240"/>
        <w:ind w:left="1440" w:right="0" w:hanging="720"/>
        <w:textAlignment w:val="auto"/>
        <w:rPr>
          <w:rFonts w:ascii="Arial" w:hAnsi="Arial" w:cs="Arial"/>
          <w:b/>
          <w:caps/>
          <w:color w:val="auto"/>
          <w:sz w:val="18"/>
          <w:szCs w:val="18"/>
        </w:rPr>
      </w:pPr>
      <w:bookmarkStart w:id="1002" w:name="_Toc481162086"/>
      <w:bookmarkStart w:id="1003" w:name="_Toc483216578"/>
      <w:r w:rsidRPr="00451BD4">
        <w:rPr>
          <w:rFonts w:ascii="Arial" w:hAnsi="Arial" w:cs="Arial"/>
          <w:b/>
          <w:caps/>
          <w:color w:val="auto"/>
          <w:sz w:val="18"/>
          <w:szCs w:val="18"/>
        </w:rPr>
        <w:t>4.7.8.1</w:t>
      </w:r>
      <w:r w:rsidRPr="00451BD4">
        <w:rPr>
          <w:rFonts w:ascii="Arial" w:hAnsi="Arial" w:cs="Arial"/>
          <w:b/>
          <w:caps/>
          <w:color w:val="auto"/>
          <w:sz w:val="18"/>
          <w:szCs w:val="18"/>
        </w:rPr>
        <w:tab/>
        <w:t>Program / Macro</w:t>
      </w:r>
      <w:bookmarkEnd w:id="1002"/>
      <w:bookmarkEnd w:id="1003"/>
    </w:p>
    <w:p w14:paraId="156F121D" w14:textId="77777777" w:rsidR="00EA5F65" w:rsidRPr="00451BD4" w:rsidRDefault="00EA5F65" w:rsidP="00EA5F65">
      <w:pPr>
        <w:ind w:left="1440"/>
        <w:rPr>
          <w:rFonts w:cs="Arial"/>
          <w:caps/>
        </w:rPr>
      </w:pPr>
      <w:r w:rsidRPr="00451BD4">
        <w:rPr>
          <w:rFonts w:cs="Arial"/>
        </w:rPr>
        <w:t>None</w:t>
      </w:r>
    </w:p>
    <w:p w14:paraId="61169BB4" w14:textId="77777777" w:rsidR="00EA5F65" w:rsidRPr="00451BD4" w:rsidRDefault="00EA5F65" w:rsidP="00EA5F65">
      <w:pPr>
        <w:rPr>
          <w:rFonts w:cs="Arial"/>
        </w:rPr>
      </w:pPr>
    </w:p>
    <w:p w14:paraId="3B6038EF" w14:textId="77777777" w:rsidR="00EA5F65" w:rsidRPr="00451BD4" w:rsidRDefault="00EA5F65" w:rsidP="00EA5F65">
      <w:pPr>
        <w:pStyle w:val="Heading3"/>
        <w:keepNext w:val="0"/>
        <w:numPr>
          <w:ilvl w:val="2"/>
          <w:numId w:val="0"/>
        </w:numPr>
        <w:tabs>
          <w:tab w:val="num" w:pos="1440"/>
        </w:tabs>
        <w:overflowPunct/>
        <w:autoSpaceDE/>
        <w:autoSpaceDN/>
        <w:adjustRightInd/>
        <w:spacing w:before="240"/>
        <w:ind w:left="1440" w:right="0" w:hanging="720"/>
        <w:textAlignment w:val="auto"/>
        <w:rPr>
          <w:rFonts w:ascii="Arial" w:hAnsi="Arial" w:cs="Arial"/>
          <w:b/>
          <w:caps/>
          <w:color w:val="auto"/>
          <w:sz w:val="18"/>
          <w:szCs w:val="18"/>
        </w:rPr>
      </w:pPr>
      <w:bookmarkStart w:id="1004" w:name="_Toc481162087"/>
      <w:bookmarkStart w:id="1005" w:name="_Toc483216579"/>
      <w:r w:rsidRPr="00451BD4">
        <w:rPr>
          <w:rFonts w:ascii="Arial" w:hAnsi="Arial" w:cs="Arial"/>
          <w:b/>
          <w:caps/>
          <w:color w:val="auto"/>
          <w:sz w:val="18"/>
          <w:szCs w:val="18"/>
        </w:rPr>
        <w:t>4.7.8.2</w:t>
      </w:r>
      <w:r w:rsidRPr="00451BD4">
        <w:rPr>
          <w:rFonts w:ascii="Arial" w:hAnsi="Arial" w:cs="Arial"/>
          <w:b/>
          <w:caps/>
          <w:color w:val="auto"/>
          <w:sz w:val="18"/>
          <w:szCs w:val="18"/>
        </w:rPr>
        <w:tab/>
        <w:t>Network Definitions</w:t>
      </w:r>
      <w:bookmarkEnd w:id="1004"/>
      <w:bookmarkEnd w:id="1005"/>
    </w:p>
    <w:p w14:paraId="7574FBEB" w14:textId="77777777" w:rsidR="00EA5F65" w:rsidRPr="00451BD4" w:rsidRDefault="00EA5F65" w:rsidP="00EA5F65">
      <w:pPr>
        <w:ind w:left="1440"/>
        <w:rPr>
          <w:rFonts w:cs="Arial"/>
          <w:caps/>
        </w:rPr>
      </w:pPr>
      <w:r w:rsidRPr="00451BD4">
        <w:rPr>
          <w:rFonts w:cs="Arial"/>
        </w:rPr>
        <w:t>None</w:t>
      </w:r>
    </w:p>
    <w:p w14:paraId="23F15112" w14:textId="77777777" w:rsidR="00EA5F65" w:rsidRPr="00451BD4" w:rsidRDefault="00EA5F65" w:rsidP="00EA5F65">
      <w:pPr>
        <w:pStyle w:val="Heading3"/>
        <w:keepNext w:val="0"/>
        <w:numPr>
          <w:ilvl w:val="2"/>
          <w:numId w:val="0"/>
        </w:numPr>
        <w:tabs>
          <w:tab w:val="num" w:pos="1440"/>
        </w:tabs>
        <w:overflowPunct/>
        <w:autoSpaceDE/>
        <w:autoSpaceDN/>
        <w:adjustRightInd/>
        <w:spacing w:before="240"/>
        <w:ind w:left="1440" w:right="0" w:hanging="720"/>
        <w:textAlignment w:val="auto"/>
        <w:rPr>
          <w:rFonts w:ascii="Arial" w:hAnsi="Arial" w:cs="Arial"/>
          <w:b/>
          <w:caps/>
          <w:color w:val="auto"/>
          <w:sz w:val="18"/>
          <w:szCs w:val="18"/>
        </w:rPr>
      </w:pPr>
      <w:bookmarkStart w:id="1006" w:name="_Toc481162088"/>
      <w:bookmarkStart w:id="1007" w:name="_Toc483216580"/>
      <w:r w:rsidRPr="00451BD4">
        <w:rPr>
          <w:rFonts w:ascii="Arial" w:hAnsi="Arial" w:cs="Arial"/>
          <w:b/>
          <w:caps/>
          <w:color w:val="auto"/>
          <w:sz w:val="18"/>
          <w:szCs w:val="18"/>
        </w:rPr>
        <w:t>4.7.8.3</w:t>
      </w:r>
      <w:r w:rsidRPr="00451BD4">
        <w:rPr>
          <w:rFonts w:ascii="Arial" w:hAnsi="Arial" w:cs="Arial"/>
          <w:b/>
          <w:caps/>
          <w:color w:val="auto"/>
          <w:sz w:val="18"/>
          <w:szCs w:val="18"/>
        </w:rPr>
        <w:tab/>
        <w:t>Desktop Configuration</w:t>
      </w:r>
      <w:bookmarkEnd w:id="1006"/>
      <w:bookmarkEnd w:id="1007"/>
    </w:p>
    <w:p w14:paraId="7BBFEC30" w14:textId="77777777" w:rsidR="00EA5F65" w:rsidRPr="00451BD4" w:rsidRDefault="00EA5F65" w:rsidP="00EA5F65">
      <w:pPr>
        <w:ind w:left="1440"/>
        <w:rPr>
          <w:rFonts w:cs="Arial"/>
        </w:rPr>
      </w:pPr>
      <w:r w:rsidRPr="00451BD4">
        <w:rPr>
          <w:rFonts w:cs="Arial"/>
        </w:rPr>
        <w:t>None</w:t>
      </w:r>
    </w:p>
    <w:p w14:paraId="0CD4E6AD" w14:textId="77777777" w:rsidR="00EA5F65" w:rsidRPr="00451BD4" w:rsidRDefault="00EA5F65" w:rsidP="00EA5F65">
      <w:pPr>
        <w:ind w:left="1440"/>
        <w:rPr>
          <w:rFonts w:cs="Arial"/>
          <w:caps/>
        </w:rPr>
      </w:pPr>
    </w:p>
    <w:p w14:paraId="5EA22A6D" w14:textId="77777777" w:rsidR="00EA5F65" w:rsidRPr="00451BD4" w:rsidRDefault="00EA5F65" w:rsidP="00EA5F65">
      <w:pPr>
        <w:pStyle w:val="Heading2"/>
        <w:rPr>
          <w:rFonts w:ascii="Arial" w:hAnsi="Arial" w:cs="Arial"/>
          <w:b/>
          <w:color w:val="auto"/>
          <w:sz w:val="18"/>
          <w:szCs w:val="18"/>
        </w:rPr>
      </w:pPr>
      <w:bookmarkStart w:id="1008" w:name="_Toc481162089"/>
      <w:bookmarkStart w:id="1009" w:name="_Toc483216581"/>
      <w:r w:rsidRPr="00451BD4">
        <w:rPr>
          <w:rFonts w:ascii="Arial" w:hAnsi="Arial" w:cs="Arial"/>
          <w:b/>
          <w:color w:val="auto"/>
          <w:sz w:val="18"/>
          <w:szCs w:val="18"/>
        </w:rPr>
        <w:t>4.7.9</w:t>
      </w:r>
      <w:r w:rsidRPr="00451BD4">
        <w:rPr>
          <w:rFonts w:ascii="Arial" w:hAnsi="Arial" w:cs="Arial"/>
          <w:b/>
          <w:color w:val="auto"/>
          <w:sz w:val="18"/>
          <w:szCs w:val="18"/>
        </w:rPr>
        <w:tab/>
        <w:t>Batch Jobs</w:t>
      </w:r>
      <w:bookmarkEnd w:id="1008"/>
      <w:bookmarkEnd w:id="1009"/>
    </w:p>
    <w:p w14:paraId="0E427E8D" w14:textId="77777777" w:rsidR="00EA5F65" w:rsidRPr="00451BD4" w:rsidRDefault="00EA5F65" w:rsidP="00EA5F65">
      <w:pPr>
        <w:ind w:left="1440"/>
        <w:rPr>
          <w:rFonts w:cs="Arial"/>
          <w:caps/>
        </w:rPr>
      </w:pPr>
      <w:r w:rsidRPr="00451BD4">
        <w:rPr>
          <w:rFonts w:cs="Arial"/>
        </w:rPr>
        <w:t>None</w:t>
      </w:r>
    </w:p>
    <w:p w14:paraId="27FDB0BB" w14:textId="77777777" w:rsidR="00EA5F65" w:rsidRPr="00451BD4" w:rsidRDefault="00EA5F65" w:rsidP="00EA5F65">
      <w:pPr>
        <w:pStyle w:val="Heading2"/>
        <w:rPr>
          <w:rFonts w:ascii="Arial" w:hAnsi="Arial" w:cs="Arial"/>
        </w:rPr>
      </w:pPr>
    </w:p>
    <w:p w14:paraId="4A71B0AD" w14:textId="77777777" w:rsidR="00EA5F65" w:rsidRPr="00451BD4" w:rsidRDefault="00EA5F65" w:rsidP="00EA5F65">
      <w:pPr>
        <w:pStyle w:val="Heading2"/>
        <w:rPr>
          <w:rFonts w:ascii="Arial" w:hAnsi="Arial" w:cs="Arial"/>
          <w:b/>
          <w:color w:val="auto"/>
          <w:sz w:val="18"/>
          <w:szCs w:val="18"/>
        </w:rPr>
      </w:pPr>
      <w:bookmarkStart w:id="1010" w:name="_Toc481162090"/>
      <w:bookmarkStart w:id="1011" w:name="_Toc483216582"/>
      <w:r w:rsidRPr="00451BD4">
        <w:rPr>
          <w:rFonts w:ascii="Arial" w:hAnsi="Arial" w:cs="Arial"/>
          <w:b/>
          <w:color w:val="auto"/>
          <w:sz w:val="18"/>
          <w:szCs w:val="18"/>
        </w:rPr>
        <w:t>4.7.10</w:t>
      </w:r>
      <w:r w:rsidRPr="00451BD4">
        <w:rPr>
          <w:rFonts w:ascii="Arial" w:hAnsi="Arial" w:cs="Arial"/>
          <w:b/>
          <w:color w:val="auto"/>
          <w:sz w:val="18"/>
          <w:szCs w:val="18"/>
        </w:rPr>
        <w:tab/>
        <w:t>Report Management</w:t>
      </w:r>
      <w:bookmarkEnd w:id="1010"/>
      <w:bookmarkEnd w:id="1011"/>
    </w:p>
    <w:p w14:paraId="0693C647" w14:textId="77777777" w:rsidR="00EA5F65" w:rsidRPr="00451BD4" w:rsidRDefault="00EA5F65" w:rsidP="00EA5F65">
      <w:pPr>
        <w:ind w:left="1440"/>
        <w:rPr>
          <w:rFonts w:cs="Arial"/>
          <w:caps/>
        </w:rPr>
      </w:pPr>
      <w:r w:rsidRPr="00451BD4">
        <w:rPr>
          <w:rFonts w:cs="Arial"/>
        </w:rPr>
        <w:t>None</w:t>
      </w:r>
    </w:p>
    <w:p w14:paraId="6E2A34B5" w14:textId="77777777" w:rsidR="00EA5F65" w:rsidRPr="00451BD4" w:rsidRDefault="00EA5F65" w:rsidP="00EA5F65">
      <w:pPr>
        <w:ind w:left="0"/>
        <w:rPr>
          <w:rFonts w:cs="Arial"/>
        </w:rPr>
      </w:pPr>
    </w:p>
    <w:p w14:paraId="6434F651" w14:textId="77777777" w:rsidR="00EA5F65" w:rsidRPr="00451BD4" w:rsidRDefault="00EA5F65" w:rsidP="00EA5F65">
      <w:pPr>
        <w:pStyle w:val="Heading2"/>
        <w:rPr>
          <w:rFonts w:ascii="Arial" w:hAnsi="Arial" w:cs="Arial"/>
          <w:b/>
          <w:color w:val="auto"/>
          <w:sz w:val="18"/>
          <w:szCs w:val="18"/>
        </w:rPr>
      </w:pPr>
      <w:bookmarkStart w:id="1012" w:name="_Toc481162091"/>
      <w:bookmarkStart w:id="1013" w:name="_Toc483216583"/>
      <w:r w:rsidRPr="00451BD4">
        <w:rPr>
          <w:rFonts w:ascii="Arial" w:hAnsi="Arial" w:cs="Arial"/>
          <w:b/>
          <w:color w:val="auto"/>
          <w:sz w:val="18"/>
          <w:szCs w:val="18"/>
        </w:rPr>
        <w:t>4.7.11</w:t>
      </w:r>
      <w:r w:rsidRPr="00451BD4">
        <w:rPr>
          <w:rFonts w:ascii="Arial" w:hAnsi="Arial" w:cs="Arial"/>
          <w:b/>
          <w:color w:val="auto"/>
          <w:sz w:val="18"/>
          <w:szCs w:val="18"/>
        </w:rPr>
        <w:tab/>
        <w:t>Baseline Performance Information</w:t>
      </w:r>
      <w:bookmarkEnd w:id="1012"/>
      <w:bookmarkEnd w:id="1013"/>
    </w:p>
    <w:p w14:paraId="5EDA7749" w14:textId="77777777" w:rsidR="00EA5F65" w:rsidRPr="00451BD4" w:rsidRDefault="00EA5F65" w:rsidP="00EA5F65">
      <w:pPr>
        <w:pStyle w:val="BodyText"/>
        <w:spacing w:after="120"/>
        <w:ind w:left="720"/>
        <w:rPr>
          <w:rFonts w:cs="Arial"/>
        </w:rPr>
      </w:pPr>
      <w:r w:rsidRPr="00451BD4">
        <w:rPr>
          <w:rFonts w:cs="Arial"/>
        </w:rPr>
        <w:tab/>
      </w:r>
      <w:r w:rsidRPr="00451BD4">
        <w:rPr>
          <w:rFonts w:cs="Arial"/>
          <w:color w:val="000000"/>
          <w:sz w:val="20"/>
        </w:rPr>
        <w:t>Expected GATS response time are as following with respect to the listed activities:</w:t>
      </w:r>
    </w:p>
    <w:p w14:paraId="7E1F2101" w14:textId="77777777" w:rsidR="00EA5F65" w:rsidRPr="00451BD4" w:rsidRDefault="00EA5F65" w:rsidP="00EA5F65">
      <w:pPr>
        <w:rPr>
          <w:rFonts w:cs="Arial"/>
        </w:rPr>
      </w:pPr>
      <w:r w:rsidRPr="00451BD4">
        <w:rPr>
          <w:rFonts w:cs="Arial"/>
        </w:rPr>
        <w:lastRenderedPageBreak/>
        <w:tab/>
      </w:r>
    </w:p>
    <w:tbl>
      <w:tblPr>
        <w:tblW w:w="6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 w:type="dxa"/>
          <w:left w:w="15" w:type="dxa"/>
          <w:bottom w:w="7" w:type="dxa"/>
          <w:right w:w="15" w:type="dxa"/>
        </w:tblCellMar>
        <w:tblLook w:val="00A0" w:firstRow="1" w:lastRow="0" w:firstColumn="1" w:lastColumn="0" w:noHBand="0" w:noVBand="0"/>
      </w:tblPr>
      <w:tblGrid>
        <w:gridCol w:w="2860"/>
        <w:gridCol w:w="3169"/>
      </w:tblGrid>
      <w:tr w:rsidR="00724278" w:rsidRPr="00451BD4" w14:paraId="04CEB118" w14:textId="77777777" w:rsidTr="00EC722C">
        <w:trPr>
          <w:trHeight w:val="515"/>
          <w:jc w:val="center"/>
        </w:trPr>
        <w:tc>
          <w:tcPr>
            <w:tcW w:w="2860" w:type="dxa"/>
            <w:shd w:val="clear" w:color="auto" w:fill="0070C0"/>
            <w:vAlign w:val="center"/>
          </w:tcPr>
          <w:p w14:paraId="0B421C60" w14:textId="77777777" w:rsidR="00724278" w:rsidRPr="00EC722C" w:rsidRDefault="00724278" w:rsidP="00D005CD">
            <w:pPr>
              <w:keepNext/>
              <w:keepLines/>
              <w:ind w:left="0"/>
              <w:rPr>
                <w:rFonts w:cs="Arial"/>
                <w:b/>
                <w:bCs/>
                <w:color w:val="FFFFFF" w:themeColor="background1"/>
              </w:rPr>
            </w:pPr>
            <w:r w:rsidRPr="00EC722C">
              <w:rPr>
                <w:rFonts w:cs="Arial"/>
                <w:b/>
                <w:bCs/>
                <w:color w:val="FFFFFF" w:themeColor="background1"/>
              </w:rPr>
              <w:t>Activity</w:t>
            </w:r>
          </w:p>
        </w:tc>
        <w:tc>
          <w:tcPr>
            <w:tcW w:w="3169" w:type="dxa"/>
            <w:shd w:val="clear" w:color="auto" w:fill="0070C0"/>
            <w:vAlign w:val="center"/>
          </w:tcPr>
          <w:p w14:paraId="02474FD8" w14:textId="77777777" w:rsidR="00724278" w:rsidRPr="00EC722C" w:rsidRDefault="00724278" w:rsidP="00D005CD">
            <w:pPr>
              <w:keepNext/>
              <w:keepLines/>
              <w:ind w:left="0" w:right="0"/>
              <w:rPr>
                <w:rFonts w:cs="Arial"/>
                <w:b/>
                <w:bCs/>
                <w:color w:val="FFFFFF" w:themeColor="background1"/>
              </w:rPr>
            </w:pPr>
            <w:r w:rsidRPr="00EC722C">
              <w:rPr>
                <w:rFonts w:cs="Arial"/>
                <w:b/>
                <w:bCs/>
                <w:color w:val="FFFFFF" w:themeColor="background1"/>
              </w:rPr>
              <w:t>Expected Response Time</w:t>
            </w:r>
          </w:p>
        </w:tc>
      </w:tr>
      <w:tr w:rsidR="00724278" w:rsidRPr="00451BD4" w14:paraId="3CFD3AE8" w14:textId="77777777" w:rsidTr="00EC722C">
        <w:trPr>
          <w:trHeight w:val="515"/>
          <w:jc w:val="center"/>
        </w:trPr>
        <w:tc>
          <w:tcPr>
            <w:tcW w:w="2860" w:type="dxa"/>
          </w:tcPr>
          <w:p w14:paraId="086C8BDD" w14:textId="77777777" w:rsidR="00724278" w:rsidRPr="00451BD4" w:rsidRDefault="00724278" w:rsidP="00D005CD">
            <w:pPr>
              <w:pStyle w:val="BodyText"/>
              <w:spacing w:before="60" w:after="60"/>
              <w:ind w:left="0"/>
              <w:rPr>
                <w:rFonts w:cs="Arial"/>
                <w:sz w:val="20"/>
              </w:rPr>
            </w:pPr>
            <w:r w:rsidRPr="00451BD4">
              <w:rPr>
                <w:rFonts w:cs="Arial"/>
                <w:sz w:val="20"/>
              </w:rPr>
              <w:t>Loading each screens</w:t>
            </w:r>
          </w:p>
        </w:tc>
        <w:tc>
          <w:tcPr>
            <w:tcW w:w="3169" w:type="dxa"/>
          </w:tcPr>
          <w:p w14:paraId="473E52D9" w14:textId="77777777" w:rsidR="00724278" w:rsidRPr="00451BD4" w:rsidRDefault="00724278" w:rsidP="00D005CD">
            <w:pPr>
              <w:pStyle w:val="BodyText"/>
              <w:spacing w:before="60" w:after="60"/>
              <w:ind w:left="0"/>
              <w:rPr>
                <w:rFonts w:cs="Arial"/>
                <w:sz w:val="20"/>
              </w:rPr>
            </w:pPr>
            <w:r w:rsidRPr="00451BD4">
              <w:rPr>
                <w:rFonts w:cs="Arial"/>
                <w:sz w:val="20"/>
              </w:rPr>
              <w:t>&lt; 5 seconds</w:t>
            </w:r>
          </w:p>
        </w:tc>
      </w:tr>
      <w:tr w:rsidR="00724278" w:rsidRPr="00451BD4" w14:paraId="051EF38C" w14:textId="77777777" w:rsidTr="00EC722C">
        <w:trPr>
          <w:trHeight w:val="515"/>
          <w:jc w:val="center"/>
        </w:trPr>
        <w:tc>
          <w:tcPr>
            <w:tcW w:w="2860" w:type="dxa"/>
          </w:tcPr>
          <w:p w14:paraId="59C9B4B1" w14:textId="77777777" w:rsidR="00724278" w:rsidRPr="00451BD4" w:rsidRDefault="00724278" w:rsidP="00D005CD">
            <w:pPr>
              <w:pStyle w:val="BodyText"/>
              <w:spacing w:before="60" w:after="60"/>
              <w:ind w:left="0"/>
              <w:rPr>
                <w:rFonts w:cs="Arial"/>
                <w:sz w:val="20"/>
              </w:rPr>
            </w:pPr>
            <w:r w:rsidRPr="00451BD4">
              <w:rPr>
                <w:rFonts w:cs="Arial"/>
                <w:sz w:val="20"/>
              </w:rPr>
              <w:t>Loading each module</w:t>
            </w:r>
          </w:p>
        </w:tc>
        <w:tc>
          <w:tcPr>
            <w:tcW w:w="3169" w:type="dxa"/>
          </w:tcPr>
          <w:p w14:paraId="2A25BF0C" w14:textId="77777777" w:rsidR="00724278" w:rsidRPr="00451BD4" w:rsidRDefault="00724278" w:rsidP="006E29AB">
            <w:pPr>
              <w:pStyle w:val="BodyText"/>
              <w:keepNext/>
              <w:spacing w:before="60" w:after="60"/>
              <w:ind w:left="0"/>
              <w:rPr>
                <w:rFonts w:cs="Arial"/>
                <w:sz w:val="20"/>
              </w:rPr>
            </w:pPr>
            <w:r w:rsidRPr="00451BD4">
              <w:rPr>
                <w:rFonts w:cs="Arial"/>
                <w:sz w:val="20"/>
              </w:rPr>
              <w:t>&lt; 5 seconds</w:t>
            </w:r>
          </w:p>
        </w:tc>
      </w:tr>
    </w:tbl>
    <w:p w14:paraId="0F720094" w14:textId="50FB4DD0" w:rsidR="006E29AB" w:rsidRPr="00451BD4" w:rsidRDefault="006E29AB">
      <w:pPr>
        <w:pStyle w:val="Caption"/>
        <w:rPr>
          <w:rFonts w:ascii="Arial" w:hAnsi="Arial" w:cs="Arial"/>
        </w:rPr>
      </w:pPr>
      <w:bookmarkStart w:id="1014" w:name="_Toc483216584"/>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21</w:t>
      </w:r>
      <w:r w:rsidR="0074035A" w:rsidRPr="00451BD4">
        <w:rPr>
          <w:rFonts w:ascii="Arial" w:hAnsi="Arial" w:cs="Arial"/>
          <w:noProof/>
        </w:rPr>
        <w:fldChar w:fldCharType="end"/>
      </w:r>
      <w:r w:rsidRPr="00451BD4">
        <w:rPr>
          <w:rFonts w:ascii="Arial" w:hAnsi="Arial" w:cs="Arial"/>
        </w:rPr>
        <w:t xml:space="preserve">: Baseline performance information </w:t>
      </w:r>
    </w:p>
    <w:p w14:paraId="238CE284" w14:textId="77777777" w:rsidR="00EA5F65" w:rsidRPr="00451BD4" w:rsidRDefault="00EA5F65" w:rsidP="00EA5F65">
      <w:pPr>
        <w:pStyle w:val="Heading1"/>
        <w:pageBreakBefore/>
        <w:overflowPunct/>
        <w:autoSpaceDE/>
        <w:autoSpaceDN/>
        <w:adjustRightInd/>
        <w:ind w:left="0" w:right="0"/>
        <w:textAlignment w:val="auto"/>
        <w:rPr>
          <w:rFonts w:ascii="Arial" w:hAnsi="Arial" w:cs="Arial"/>
          <w:b/>
          <w:caps/>
          <w:color w:val="auto"/>
          <w:sz w:val="20"/>
          <w:szCs w:val="20"/>
        </w:rPr>
      </w:pPr>
      <w:r w:rsidRPr="00451BD4">
        <w:rPr>
          <w:rFonts w:ascii="Arial" w:hAnsi="Arial" w:cs="Arial"/>
          <w:b/>
          <w:caps/>
          <w:color w:val="auto"/>
          <w:sz w:val="20"/>
          <w:szCs w:val="20"/>
        </w:rPr>
        <w:lastRenderedPageBreak/>
        <w:t>4.8</w:t>
      </w:r>
      <w:r w:rsidRPr="00451BD4">
        <w:rPr>
          <w:rFonts w:ascii="Arial" w:hAnsi="Arial" w:cs="Arial"/>
          <w:b/>
          <w:caps/>
          <w:color w:val="auto"/>
          <w:sz w:val="20"/>
          <w:szCs w:val="20"/>
        </w:rPr>
        <w:tab/>
        <w:t>Maintenance and support</w:t>
      </w:r>
      <w:bookmarkEnd w:id="1014"/>
    </w:p>
    <w:p w14:paraId="6EDAB6FF" w14:textId="77777777" w:rsidR="007C0BF1" w:rsidRPr="00451BD4" w:rsidRDefault="007C0BF1" w:rsidP="007C0BF1">
      <w:pPr>
        <w:rPr>
          <w:rFonts w:cs="Arial"/>
        </w:rPr>
      </w:pPr>
    </w:p>
    <w:p w14:paraId="57AB34B2" w14:textId="77777777" w:rsidR="00EA5F65" w:rsidRPr="00451BD4" w:rsidRDefault="00EA5F65" w:rsidP="00EA5F65">
      <w:pPr>
        <w:pStyle w:val="Heading2"/>
        <w:rPr>
          <w:rFonts w:ascii="Arial" w:hAnsi="Arial" w:cs="Arial"/>
          <w:b/>
          <w:color w:val="auto"/>
          <w:sz w:val="18"/>
          <w:szCs w:val="18"/>
        </w:rPr>
      </w:pPr>
      <w:bookmarkStart w:id="1015" w:name="_Toc481162093"/>
      <w:bookmarkStart w:id="1016" w:name="_Toc483216585"/>
      <w:r w:rsidRPr="00451BD4">
        <w:rPr>
          <w:rFonts w:ascii="Arial" w:hAnsi="Arial" w:cs="Arial"/>
          <w:b/>
          <w:color w:val="auto"/>
          <w:sz w:val="18"/>
          <w:szCs w:val="18"/>
        </w:rPr>
        <w:t>4.8.1</w:t>
      </w:r>
      <w:r w:rsidRPr="00451BD4">
        <w:rPr>
          <w:rFonts w:ascii="Arial" w:hAnsi="Arial" w:cs="Arial"/>
          <w:b/>
          <w:color w:val="auto"/>
          <w:sz w:val="18"/>
          <w:szCs w:val="18"/>
        </w:rPr>
        <w:tab/>
        <w:t>Problem Logging</w:t>
      </w:r>
      <w:bookmarkEnd w:id="1015"/>
      <w:bookmarkEnd w:id="1016"/>
    </w:p>
    <w:p w14:paraId="5E116568" w14:textId="77777777" w:rsidR="00EA5F65" w:rsidRPr="00451BD4" w:rsidRDefault="00EA5F65" w:rsidP="00EA5F65">
      <w:pPr>
        <w:pStyle w:val="BodyText"/>
        <w:rPr>
          <w:rFonts w:cs="Arial"/>
          <w:sz w:val="20"/>
        </w:rPr>
      </w:pPr>
      <w:r w:rsidRPr="00451BD4">
        <w:rPr>
          <w:rFonts w:cs="Arial"/>
          <w:sz w:val="20"/>
        </w:rPr>
        <w:t>Users will log any problem pertaining Apps to Helpdesk by telephone call or by sending mail to HELPDESK.</w:t>
      </w:r>
    </w:p>
    <w:p w14:paraId="5C6C3154" w14:textId="78E4DB98" w:rsidR="00EA5F65" w:rsidRDefault="00EA5F65" w:rsidP="00EA5F65">
      <w:pPr>
        <w:pStyle w:val="BodyText"/>
        <w:rPr>
          <w:ins w:id="1017" w:author="Nor Hayati Abdullah" w:date="2020-07-22T09:52:00Z"/>
          <w:rFonts w:cs="Arial"/>
          <w:sz w:val="20"/>
        </w:rPr>
      </w:pPr>
      <w:r w:rsidRPr="00451BD4">
        <w:rPr>
          <w:rFonts w:cs="Arial"/>
          <w:sz w:val="20"/>
        </w:rPr>
        <w:t>Helpdesk will be equipped with guidelines on how to perform 1</w:t>
      </w:r>
      <w:r w:rsidRPr="00451BD4">
        <w:rPr>
          <w:rFonts w:cs="Arial"/>
          <w:sz w:val="20"/>
          <w:vertAlign w:val="superscript"/>
        </w:rPr>
        <w:t>st</w:t>
      </w:r>
      <w:r w:rsidRPr="00451BD4">
        <w:rPr>
          <w:rFonts w:cs="Arial"/>
          <w:sz w:val="20"/>
        </w:rPr>
        <w:t xml:space="preserve"> level troubleshooting and log problem accordingly</w:t>
      </w:r>
    </w:p>
    <w:p w14:paraId="7EC93E11" w14:textId="77777777" w:rsidR="00F50F5C" w:rsidRPr="00451BD4" w:rsidRDefault="00F50F5C" w:rsidP="00EA5F65">
      <w:pPr>
        <w:pStyle w:val="BodyText"/>
        <w:rPr>
          <w:rFonts w:cs="Arial"/>
          <w:i/>
          <w:color w:val="0000FF"/>
          <w:sz w:val="20"/>
        </w:rPr>
      </w:pPr>
    </w:p>
    <w:p w14:paraId="3DAD4898" w14:textId="77777777" w:rsidR="00EA5F65" w:rsidRPr="00451BD4" w:rsidRDefault="00EA5F65" w:rsidP="00EA5F65">
      <w:pPr>
        <w:pStyle w:val="Heading2"/>
        <w:rPr>
          <w:rFonts w:ascii="Arial" w:hAnsi="Arial" w:cs="Arial"/>
          <w:b/>
          <w:color w:val="auto"/>
          <w:sz w:val="18"/>
          <w:szCs w:val="18"/>
        </w:rPr>
      </w:pPr>
      <w:bookmarkStart w:id="1018" w:name="_Toc481162094"/>
      <w:bookmarkStart w:id="1019" w:name="_Toc483216586"/>
      <w:r w:rsidRPr="00451BD4">
        <w:rPr>
          <w:rFonts w:ascii="Arial" w:hAnsi="Arial" w:cs="Arial"/>
          <w:b/>
          <w:color w:val="auto"/>
          <w:sz w:val="18"/>
          <w:szCs w:val="18"/>
        </w:rPr>
        <w:t>4.8.2</w:t>
      </w:r>
      <w:r w:rsidRPr="00451BD4">
        <w:rPr>
          <w:rFonts w:ascii="Arial" w:hAnsi="Arial" w:cs="Arial"/>
          <w:b/>
          <w:color w:val="auto"/>
          <w:sz w:val="18"/>
          <w:szCs w:val="18"/>
        </w:rPr>
        <w:tab/>
        <w:t>Problem Categorization and Escalation</w:t>
      </w:r>
      <w:bookmarkEnd w:id="1018"/>
      <w:bookmarkEnd w:id="1019"/>
    </w:p>
    <w:p w14:paraId="3BC6CA55" w14:textId="77777777" w:rsidR="00EA5F65" w:rsidRPr="00451BD4" w:rsidRDefault="00EA5F65" w:rsidP="00EA5F65">
      <w:pPr>
        <w:pStyle w:val="BodyText"/>
        <w:rPr>
          <w:rFonts w:eastAsia="Arial Unicode MS" w:cs="Arial"/>
          <w:sz w:val="20"/>
        </w:rPr>
      </w:pPr>
      <w:r w:rsidRPr="00451BD4">
        <w:rPr>
          <w:rFonts w:cs="Arial"/>
          <w:caps/>
          <w:sz w:val="20"/>
        </w:rPr>
        <w:tab/>
      </w:r>
      <w:r w:rsidRPr="00451BD4">
        <w:rPr>
          <w:rFonts w:eastAsia="Arial Unicode MS" w:cs="Arial"/>
          <w:sz w:val="20"/>
        </w:rPr>
        <w:t>Helpdesk will analyze the problem and assign a ticket number and a severity level which is mutually agreed by the user. However, the severity will be revised downward based on business assessment and impact as shown below</w:t>
      </w:r>
    </w:p>
    <w:p w14:paraId="544CF3EC" w14:textId="77777777" w:rsidR="00EA5F65" w:rsidRPr="00451BD4" w:rsidRDefault="00EA5F65" w:rsidP="00EA5F65">
      <w:pPr>
        <w:pStyle w:val="BodyText"/>
        <w:rPr>
          <w:rFonts w:eastAsia="Arial Unicode MS" w:cs="Arial"/>
          <w:sz w:val="20"/>
        </w:rPr>
      </w:pPr>
    </w:p>
    <w:tbl>
      <w:tblPr>
        <w:tblW w:w="8445" w:type="dxa"/>
        <w:jc w:val="center"/>
        <w:tblLook w:val="04A0" w:firstRow="1" w:lastRow="0" w:firstColumn="1" w:lastColumn="0" w:noHBand="0" w:noVBand="1"/>
      </w:tblPr>
      <w:tblGrid>
        <w:gridCol w:w="1925"/>
        <w:gridCol w:w="992"/>
        <w:gridCol w:w="5528"/>
      </w:tblGrid>
      <w:tr w:rsidR="00EC722C" w:rsidRPr="00EC722C" w14:paraId="76078D4C" w14:textId="77777777" w:rsidTr="00EC722C">
        <w:trPr>
          <w:trHeight w:val="300"/>
          <w:jc w:val="center"/>
        </w:trPr>
        <w:tc>
          <w:tcPr>
            <w:tcW w:w="1925" w:type="dxa"/>
            <w:tcBorders>
              <w:top w:val="single" w:sz="4" w:space="0" w:color="auto"/>
              <w:left w:val="single" w:sz="4" w:space="0" w:color="auto"/>
              <w:bottom w:val="single" w:sz="4" w:space="0" w:color="auto"/>
              <w:right w:val="single" w:sz="4" w:space="0" w:color="auto"/>
            </w:tcBorders>
            <w:shd w:val="clear" w:color="auto" w:fill="0070C0"/>
            <w:noWrap/>
            <w:vAlign w:val="bottom"/>
            <w:hideMark/>
          </w:tcPr>
          <w:p w14:paraId="273684CB" w14:textId="77777777" w:rsidR="00EA5F65" w:rsidRPr="00EC722C" w:rsidRDefault="00EA5F65" w:rsidP="00EC722C">
            <w:pPr>
              <w:overflowPunct/>
              <w:autoSpaceDE/>
              <w:autoSpaceDN/>
              <w:adjustRightInd/>
              <w:spacing w:before="0"/>
              <w:ind w:left="0" w:right="0"/>
              <w:jc w:val="center"/>
              <w:textAlignment w:val="auto"/>
              <w:rPr>
                <w:rFonts w:cs="Arial"/>
                <w:b/>
                <w:bCs/>
                <w:color w:val="FFFFFF" w:themeColor="background1"/>
                <w:lang w:val="en-MY" w:eastAsia="en-MY"/>
              </w:rPr>
            </w:pPr>
            <w:r w:rsidRPr="00EC722C">
              <w:rPr>
                <w:rFonts w:cs="Arial"/>
                <w:b/>
                <w:bCs/>
                <w:color w:val="FFFFFF" w:themeColor="background1"/>
                <w:lang w:eastAsia="en-MY"/>
              </w:rPr>
              <w:t>Severity</w:t>
            </w:r>
          </w:p>
        </w:tc>
        <w:tc>
          <w:tcPr>
            <w:tcW w:w="992" w:type="dxa"/>
            <w:tcBorders>
              <w:top w:val="single" w:sz="4" w:space="0" w:color="auto"/>
              <w:left w:val="nil"/>
              <w:bottom w:val="single" w:sz="4" w:space="0" w:color="auto"/>
              <w:right w:val="single" w:sz="4" w:space="0" w:color="auto"/>
            </w:tcBorders>
            <w:shd w:val="clear" w:color="auto" w:fill="0070C0"/>
            <w:noWrap/>
            <w:vAlign w:val="bottom"/>
            <w:hideMark/>
          </w:tcPr>
          <w:p w14:paraId="71913456" w14:textId="77777777" w:rsidR="00EA5F65" w:rsidRPr="00EC722C" w:rsidRDefault="00EA5F65" w:rsidP="00EC722C">
            <w:pPr>
              <w:overflowPunct/>
              <w:autoSpaceDE/>
              <w:autoSpaceDN/>
              <w:adjustRightInd/>
              <w:spacing w:before="0"/>
              <w:ind w:left="0" w:right="0"/>
              <w:jc w:val="center"/>
              <w:textAlignment w:val="auto"/>
              <w:rPr>
                <w:rFonts w:cs="Arial"/>
                <w:b/>
                <w:bCs/>
                <w:color w:val="FFFFFF" w:themeColor="background1"/>
                <w:lang w:val="en-MY" w:eastAsia="en-MY"/>
              </w:rPr>
            </w:pPr>
            <w:r w:rsidRPr="00EC722C">
              <w:rPr>
                <w:rFonts w:cs="Arial"/>
                <w:b/>
                <w:bCs/>
                <w:color w:val="FFFFFF" w:themeColor="background1"/>
                <w:lang w:eastAsia="en-MY"/>
              </w:rPr>
              <w:t>Code</w:t>
            </w:r>
          </w:p>
        </w:tc>
        <w:tc>
          <w:tcPr>
            <w:tcW w:w="5528" w:type="dxa"/>
            <w:tcBorders>
              <w:top w:val="single" w:sz="4" w:space="0" w:color="auto"/>
              <w:left w:val="nil"/>
              <w:bottom w:val="single" w:sz="4" w:space="0" w:color="auto"/>
              <w:right w:val="single" w:sz="4" w:space="0" w:color="auto"/>
            </w:tcBorders>
            <w:shd w:val="clear" w:color="auto" w:fill="0070C0"/>
            <w:noWrap/>
            <w:vAlign w:val="bottom"/>
            <w:hideMark/>
          </w:tcPr>
          <w:p w14:paraId="6A91CA37" w14:textId="77777777" w:rsidR="00EA5F65" w:rsidRPr="00EC722C" w:rsidRDefault="00EA5F65" w:rsidP="00EC722C">
            <w:pPr>
              <w:overflowPunct/>
              <w:autoSpaceDE/>
              <w:autoSpaceDN/>
              <w:adjustRightInd/>
              <w:spacing w:before="0"/>
              <w:ind w:left="0" w:right="0" w:firstLineChars="400" w:firstLine="803"/>
              <w:jc w:val="center"/>
              <w:textAlignment w:val="auto"/>
              <w:rPr>
                <w:rFonts w:cs="Arial"/>
                <w:b/>
                <w:bCs/>
                <w:color w:val="FFFFFF" w:themeColor="background1"/>
                <w:lang w:val="en-MY" w:eastAsia="en-MY"/>
              </w:rPr>
            </w:pPr>
            <w:r w:rsidRPr="00EC722C">
              <w:rPr>
                <w:rFonts w:cs="Arial"/>
                <w:b/>
                <w:bCs/>
                <w:color w:val="FFFFFF" w:themeColor="background1"/>
                <w:lang w:eastAsia="en-MY"/>
              </w:rPr>
              <w:t>Definition of Severity Level</w:t>
            </w:r>
          </w:p>
        </w:tc>
      </w:tr>
      <w:tr w:rsidR="00EA5F65" w:rsidRPr="00451BD4" w14:paraId="6999D0DC" w14:textId="77777777" w:rsidTr="00EC722C">
        <w:trPr>
          <w:trHeight w:val="300"/>
          <w:jc w:val="center"/>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1AC49D57"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Critical</w:t>
            </w:r>
          </w:p>
        </w:tc>
        <w:tc>
          <w:tcPr>
            <w:tcW w:w="992" w:type="dxa"/>
            <w:tcBorders>
              <w:top w:val="nil"/>
              <w:left w:val="nil"/>
              <w:bottom w:val="single" w:sz="4" w:space="0" w:color="auto"/>
              <w:right w:val="single" w:sz="4" w:space="0" w:color="auto"/>
            </w:tcBorders>
            <w:shd w:val="clear" w:color="auto" w:fill="auto"/>
            <w:noWrap/>
            <w:vAlign w:val="bottom"/>
            <w:hideMark/>
          </w:tcPr>
          <w:p w14:paraId="03D4C87C"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val="en-MY" w:eastAsia="en-MY"/>
              </w:rPr>
              <w:t>S1</w:t>
            </w:r>
          </w:p>
        </w:tc>
        <w:tc>
          <w:tcPr>
            <w:tcW w:w="5528" w:type="dxa"/>
            <w:tcBorders>
              <w:top w:val="nil"/>
              <w:left w:val="nil"/>
              <w:bottom w:val="single" w:sz="4" w:space="0" w:color="auto"/>
              <w:right w:val="single" w:sz="4" w:space="0" w:color="auto"/>
            </w:tcBorders>
            <w:shd w:val="clear" w:color="auto" w:fill="auto"/>
            <w:noWrap/>
            <w:vAlign w:val="bottom"/>
            <w:hideMark/>
          </w:tcPr>
          <w:p w14:paraId="151BE12A"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Total Biz Operation Disruption</w:t>
            </w:r>
          </w:p>
        </w:tc>
      </w:tr>
      <w:tr w:rsidR="00EA5F65" w:rsidRPr="00451BD4" w14:paraId="740C7563" w14:textId="77777777" w:rsidTr="00EC722C">
        <w:trPr>
          <w:trHeight w:val="300"/>
          <w:jc w:val="center"/>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4CEE8880"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 xml:space="preserve"> High (Urgent)</w:t>
            </w:r>
          </w:p>
        </w:tc>
        <w:tc>
          <w:tcPr>
            <w:tcW w:w="992" w:type="dxa"/>
            <w:tcBorders>
              <w:top w:val="nil"/>
              <w:left w:val="nil"/>
              <w:bottom w:val="single" w:sz="4" w:space="0" w:color="auto"/>
              <w:right w:val="single" w:sz="4" w:space="0" w:color="auto"/>
            </w:tcBorders>
            <w:shd w:val="clear" w:color="auto" w:fill="auto"/>
            <w:noWrap/>
            <w:vAlign w:val="bottom"/>
            <w:hideMark/>
          </w:tcPr>
          <w:p w14:paraId="75F764A6"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val="en-MY" w:eastAsia="en-MY"/>
              </w:rPr>
              <w:t>S2</w:t>
            </w:r>
          </w:p>
        </w:tc>
        <w:tc>
          <w:tcPr>
            <w:tcW w:w="5528" w:type="dxa"/>
            <w:tcBorders>
              <w:top w:val="nil"/>
              <w:left w:val="nil"/>
              <w:bottom w:val="single" w:sz="4" w:space="0" w:color="auto"/>
              <w:right w:val="single" w:sz="4" w:space="0" w:color="auto"/>
            </w:tcBorders>
            <w:shd w:val="clear" w:color="auto" w:fill="auto"/>
            <w:noWrap/>
            <w:vAlign w:val="bottom"/>
            <w:hideMark/>
          </w:tcPr>
          <w:p w14:paraId="2EDD1F74"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Partial Biz Operation Disruption</w:t>
            </w:r>
          </w:p>
        </w:tc>
      </w:tr>
      <w:tr w:rsidR="00EA5F65" w:rsidRPr="00451BD4" w14:paraId="56A01B2A" w14:textId="77777777" w:rsidTr="00EC722C">
        <w:trPr>
          <w:trHeight w:val="300"/>
          <w:jc w:val="center"/>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1D004569"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Moderate (Minor)</w:t>
            </w:r>
          </w:p>
        </w:tc>
        <w:tc>
          <w:tcPr>
            <w:tcW w:w="992" w:type="dxa"/>
            <w:tcBorders>
              <w:top w:val="nil"/>
              <w:left w:val="nil"/>
              <w:bottom w:val="single" w:sz="4" w:space="0" w:color="auto"/>
              <w:right w:val="single" w:sz="4" w:space="0" w:color="auto"/>
            </w:tcBorders>
            <w:shd w:val="clear" w:color="auto" w:fill="auto"/>
            <w:noWrap/>
            <w:vAlign w:val="bottom"/>
            <w:hideMark/>
          </w:tcPr>
          <w:p w14:paraId="2E739D18"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val="en-MY" w:eastAsia="en-MY"/>
              </w:rPr>
              <w:t>S3</w:t>
            </w:r>
          </w:p>
        </w:tc>
        <w:tc>
          <w:tcPr>
            <w:tcW w:w="5528" w:type="dxa"/>
            <w:tcBorders>
              <w:top w:val="nil"/>
              <w:left w:val="nil"/>
              <w:bottom w:val="single" w:sz="4" w:space="0" w:color="auto"/>
              <w:right w:val="single" w:sz="4" w:space="0" w:color="auto"/>
            </w:tcBorders>
            <w:shd w:val="clear" w:color="auto" w:fill="auto"/>
            <w:noWrap/>
            <w:vAlign w:val="bottom"/>
            <w:hideMark/>
          </w:tcPr>
          <w:p w14:paraId="245E744B"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No critical impact to Biz operations, Workaround is available</w:t>
            </w:r>
          </w:p>
        </w:tc>
      </w:tr>
      <w:tr w:rsidR="00EA5F65" w:rsidRPr="00451BD4" w14:paraId="47040277" w14:textId="77777777" w:rsidTr="00EC722C">
        <w:trPr>
          <w:trHeight w:val="300"/>
          <w:jc w:val="center"/>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573F03C1"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Low (Monitor)</w:t>
            </w:r>
          </w:p>
        </w:tc>
        <w:tc>
          <w:tcPr>
            <w:tcW w:w="992" w:type="dxa"/>
            <w:tcBorders>
              <w:top w:val="nil"/>
              <w:left w:val="nil"/>
              <w:bottom w:val="single" w:sz="4" w:space="0" w:color="auto"/>
              <w:right w:val="single" w:sz="4" w:space="0" w:color="auto"/>
            </w:tcBorders>
            <w:shd w:val="clear" w:color="auto" w:fill="auto"/>
            <w:noWrap/>
            <w:vAlign w:val="bottom"/>
            <w:hideMark/>
          </w:tcPr>
          <w:p w14:paraId="277FF9BA" w14:textId="77777777" w:rsidR="00EA5F65" w:rsidRPr="00451BD4" w:rsidRDefault="00EA5F65" w:rsidP="00D005CD">
            <w:pPr>
              <w:overflowPunct/>
              <w:autoSpaceDE/>
              <w:autoSpaceDN/>
              <w:adjustRightInd/>
              <w:spacing w:before="0"/>
              <w:ind w:left="0" w:right="0"/>
              <w:jc w:val="both"/>
              <w:textAlignment w:val="auto"/>
              <w:rPr>
                <w:rFonts w:cs="Arial"/>
                <w:color w:val="000000"/>
                <w:lang w:val="en-MY" w:eastAsia="en-MY"/>
              </w:rPr>
            </w:pPr>
            <w:r w:rsidRPr="00451BD4">
              <w:rPr>
                <w:rFonts w:cs="Arial"/>
                <w:color w:val="000000"/>
                <w:lang w:val="en-MY" w:eastAsia="en-MY"/>
              </w:rPr>
              <w:t>S4</w:t>
            </w:r>
          </w:p>
        </w:tc>
        <w:tc>
          <w:tcPr>
            <w:tcW w:w="5528" w:type="dxa"/>
            <w:tcBorders>
              <w:top w:val="nil"/>
              <w:left w:val="nil"/>
              <w:bottom w:val="single" w:sz="4" w:space="0" w:color="auto"/>
              <w:right w:val="single" w:sz="4" w:space="0" w:color="auto"/>
            </w:tcBorders>
            <w:shd w:val="clear" w:color="auto" w:fill="auto"/>
            <w:noWrap/>
            <w:vAlign w:val="bottom"/>
            <w:hideMark/>
          </w:tcPr>
          <w:p w14:paraId="739C1CA6" w14:textId="77777777" w:rsidR="00EA5F65" w:rsidRPr="00451BD4" w:rsidRDefault="00EA5F65" w:rsidP="006E29AB">
            <w:pPr>
              <w:keepNext/>
              <w:overflowPunct/>
              <w:autoSpaceDE/>
              <w:autoSpaceDN/>
              <w:adjustRightInd/>
              <w:spacing w:before="0"/>
              <w:ind w:left="0" w:right="0"/>
              <w:jc w:val="both"/>
              <w:textAlignment w:val="auto"/>
              <w:rPr>
                <w:rFonts w:cs="Arial"/>
                <w:color w:val="000000"/>
                <w:lang w:val="en-MY" w:eastAsia="en-MY"/>
              </w:rPr>
            </w:pPr>
            <w:r w:rsidRPr="00451BD4">
              <w:rPr>
                <w:rFonts w:cs="Arial"/>
                <w:color w:val="000000"/>
                <w:lang w:eastAsia="en-MY"/>
              </w:rPr>
              <w:t>Problem that cause inconvenience</w:t>
            </w:r>
          </w:p>
        </w:tc>
      </w:tr>
    </w:tbl>
    <w:p w14:paraId="7FDF7A4D" w14:textId="0603A19A" w:rsidR="006E29AB" w:rsidRPr="00451BD4" w:rsidRDefault="006E29AB" w:rsidP="006E29AB">
      <w:pPr>
        <w:pStyle w:val="Caption"/>
        <w:rPr>
          <w:rFonts w:ascii="Arial" w:hAnsi="Arial" w:cs="Arial"/>
          <w:iCs w:val="0"/>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22</w:t>
      </w:r>
      <w:r w:rsidR="0074035A" w:rsidRPr="00451BD4">
        <w:rPr>
          <w:rFonts w:ascii="Arial" w:hAnsi="Arial" w:cs="Arial"/>
          <w:noProof/>
        </w:rPr>
        <w:fldChar w:fldCharType="end"/>
      </w:r>
      <w:r w:rsidRPr="00451BD4">
        <w:rPr>
          <w:rFonts w:ascii="Arial" w:hAnsi="Arial" w:cs="Arial"/>
        </w:rPr>
        <w:t>: Problem categorization</w:t>
      </w:r>
    </w:p>
    <w:p w14:paraId="3B63CB77" w14:textId="77777777" w:rsidR="00EA5F65" w:rsidRPr="00451BD4" w:rsidRDefault="00EA5F65" w:rsidP="00EA5F65">
      <w:pPr>
        <w:pStyle w:val="BodyText"/>
        <w:jc w:val="both"/>
        <w:rPr>
          <w:rFonts w:cs="Arial"/>
          <w:iCs/>
          <w:sz w:val="20"/>
        </w:rPr>
      </w:pPr>
      <w:r w:rsidRPr="00451BD4">
        <w:rPr>
          <w:rFonts w:cs="Arial"/>
          <w:iCs/>
          <w:sz w:val="20"/>
        </w:rPr>
        <w:t>Any issues with GATS application, users will escalate to MAB IT HELPDESK.A problem ticket will be created by the Level 1 MAB Helpdesk and route to the MAB second level support for application related problem to AMS team, system related problem to Wintel team and database related problem to DBA team.</w:t>
      </w:r>
    </w:p>
    <w:p w14:paraId="7E8178DB" w14:textId="77777777" w:rsidR="00EA5F65" w:rsidRPr="00451BD4" w:rsidRDefault="00EA5F65" w:rsidP="00EA5F65">
      <w:pPr>
        <w:pStyle w:val="BodyText"/>
        <w:jc w:val="both"/>
        <w:rPr>
          <w:rFonts w:cs="Arial"/>
          <w:iCs/>
          <w:sz w:val="20"/>
        </w:rPr>
      </w:pPr>
      <w:r w:rsidRPr="00451BD4">
        <w:rPr>
          <w:rFonts w:cs="Arial"/>
          <w:iCs/>
          <w:sz w:val="20"/>
        </w:rPr>
        <w:t xml:space="preserve">BCD for this application is 2. </w:t>
      </w:r>
    </w:p>
    <w:p w14:paraId="48066796" w14:textId="77777777" w:rsidR="00EA5F65" w:rsidRPr="00451BD4" w:rsidRDefault="00EA5F65" w:rsidP="00EA5F65">
      <w:pPr>
        <w:pStyle w:val="BodyText"/>
        <w:jc w:val="both"/>
        <w:rPr>
          <w:rFonts w:cs="Arial"/>
          <w:iCs/>
          <w:sz w:val="20"/>
        </w:rPr>
      </w:pPr>
    </w:p>
    <w:tbl>
      <w:tblPr>
        <w:tblW w:w="8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020" w:author="Krishnakant Bairagi" w:date="2020-07-23T13:46:00Z">
          <w:tblPr>
            <w:tblW w:w="10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484"/>
        <w:gridCol w:w="1874"/>
        <w:gridCol w:w="1370"/>
        <w:gridCol w:w="1657"/>
        <w:gridCol w:w="2447"/>
        <w:tblGridChange w:id="1021">
          <w:tblGrid>
            <w:gridCol w:w="1711"/>
            <w:gridCol w:w="2160"/>
            <w:gridCol w:w="1579"/>
            <w:gridCol w:w="1910"/>
            <w:gridCol w:w="2820"/>
          </w:tblGrid>
        </w:tblGridChange>
      </w:tblGrid>
      <w:tr w:rsidR="00EA5F65" w:rsidRPr="00451BD4" w14:paraId="60238D9F" w14:textId="77777777" w:rsidTr="00BB2050">
        <w:trPr>
          <w:trHeight w:val="608"/>
          <w:jc w:val="center"/>
          <w:trPrChange w:id="1022" w:author="Krishnakant Bairagi" w:date="2020-07-23T13:46:00Z">
            <w:trPr>
              <w:trHeight w:val="638"/>
              <w:jc w:val="center"/>
            </w:trPr>
          </w:trPrChange>
        </w:trPr>
        <w:tc>
          <w:tcPr>
            <w:tcW w:w="1484" w:type="dxa"/>
            <w:shd w:val="clear" w:color="auto" w:fill="0070C0"/>
            <w:tcPrChange w:id="1023" w:author="Krishnakant Bairagi" w:date="2020-07-23T13:46:00Z">
              <w:tcPr>
                <w:tcW w:w="1711" w:type="dxa"/>
                <w:shd w:val="clear" w:color="auto" w:fill="0070C0"/>
              </w:tcPr>
            </w:tcPrChange>
          </w:tcPr>
          <w:p w14:paraId="38C0D36A"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Business Unit</w:t>
            </w:r>
          </w:p>
        </w:tc>
        <w:tc>
          <w:tcPr>
            <w:tcW w:w="1874" w:type="dxa"/>
            <w:shd w:val="clear" w:color="auto" w:fill="0070C0"/>
            <w:tcPrChange w:id="1024" w:author="Krishnakant Bairagi" w:date="2020-07-23T13:46:00Z">
              <w:tcPr>
                <w:tcW w:w="2160" w:type="dxa"/>
                <w:shd w:val="clear" w:color="auto" w:fill="0070C0"/>
              </w:tcPr>
            </w:tcPrChange>
          </w:tcPr>
          <w:p w14:paraId="587B4EE4"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Business Unit</w:t>
            </w:r>
          </w:p>
        </w:tc>
        <w:tc>
          <w:tcPr>
            <w:tcW w:w="1370" w:type="dxa"/>
            <w:shd w:val="clear" w:color="auto" w:fill="0070C0"/>
            <w:tcPrChange w:id="1025" w:author="Krishnakant Bairagi" w:date="2020-07-23T13:46:00Z">
              <w:tcPr>
                <w:tcW w:w="1579" w:type="dxa"/>
                <w:shd w:val="clear" w:color="auto" w:fill="0070C0"/>
              </w:tcPr>
            </w:tcPrChange>
          </w:tcPr>
          <w:p w14:paraId="0D8E6250"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1</w:t>
            </w:r>
            <w:r w:rsidRPr="00EC722C">
              <w:rPr>
                <w:rFonts w:cs="Arial"/>
                <w:b/>
                <w:bCs/>
                <w:color w:val="FFFFFF" w:themeColor="background1"/>
                <w:sz w:val="20"/>
                <w:vertAlign w:val="superscript"/>
              </w:rPr>
              <w:t>st</w:t>
            </w:r>
            <w:r w:rsidRPr="00EC722C">
              <w:rPr>
                <w:rFonts w:cs="Arial"/>
                <w:b/>
                <w:bCs/>
                <w:color w:val="FFFFFF" w:themeColor="background1"/>
                <w:sz w:val="20"/>
              </w:rPr>
              <w:t xml:space="preserve"> Level Support</w:t>
            </w:r>
          </w:p>
        </w:tc>
        <w:tc>
          <w:tcPr>
            <w:tcW w:w="1657" w:type="dxa"/>
            <w:shd w:val="clear" w:color="auto" w:fill="0070C0"/>
            <w:tcPrChange w:id="1026" w:author="Krishnakant Bairagi" w:date="2020-07-23T13:46:00Z">
              <w:tcPr>
                <w:tcW w:w="1910" w:type="dxa"/>
                <w:shd w:val="clear" w:color="auto" w:fill="0070C0"/>
              </w:tcPr>
            </w:tcPrChange>
          </w:tcPr>
          <w:p w14:paraId="2A5E569A"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2</w:t>
            </w:r>
            <w:r w:rsidRPr="00EC722C">
              <w:rPr>
                <w:rFonts w:cs="Arial"/>
                <w:b/>
                <w:bCs/>
                <w:color w:val="FFFFFF" w:themeColor="background1"/>
                <w:sz w:val="20"/>
                <w:vertAlign w:val="superscript"/>
              </w:rPr>
              <w:t>nd</w:t>
            </w:r>
            <w:r w:rsidRPr="00EC722C">
              <w:rPr>
                <w:rFonts w:cs="Arial"/>
                <w:b/>
                <w:bCs/>
                <w:color w:val="FFFFFF" w:themeColor="background1"/>
                <w:sz w:val="20"/>
              </w:rPr>
              <w:t xml:space="preserve"> Level Support</w:t>
            </w:r>
          </w:p>
        </w:tc>
        <w:tc>
          <w:tcPr>
            <w:tcW w:w="2447" w:type="dxa"/>
            <w:shd w:val="clear" w:color="auto" w:fill="0070C0"/>
            <w:tcPrChange w:id="1027" w:author="Krishnakant Bairagi" w:date="2020-07-23T13:46:00Z">
              <w:tcPr>
                <w:tcW w:w="2820" w:type="dxa"/>
                <w:shd w:val="clear" w:color="auto" w:fill="0070C0"/>
              </w:tcPr>
            </w:tcPrChange>
          </w:tcPr>
          <w:p w14:paraId="002D2CFD"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3</w:t>
            </w:r>
            <w:r w:rsidRPr="00EC722C">
              <w:rPr>
                <w:rFonts w:cs="Arial"/>
                <w:b/>
                <w:bCs/>
                <w:color w:val="FFFFFF" w:themeColor="background1"/>
                <w:sz w:val="20"/>
                <w:vertAlign w:val="superscript"/>
              </w:rPr>
              <w:t>rd</w:t>
            </w:r>
            <w:r w:rsidRPr="00EC722C">
              <w:rPr>
                <w:rFonts w:cs="Arial"/>
                <w:b/>
                <w:bCs/>
                <w:color w:val="FFFFFF" w:themeColor="background1"/>
                <w:sz w:val="20"/>
              </w:rPr>
              <w:t xml:space="preserve"> Level Support - Vendor Warranty Support</w:t>
            </w:r>
          </w:p>
        </w:tc>
      </w:tr>
      <w:tr w:rsidR="00EA5F65" w:rsidRPr="00451BD4" w14:paraId="1AC61AED" w14:textId="77777777" w:rsidTr="00BB2050">
        <w:trPr>
          <w:trHeight w:val="1002"/>
          <w:jc w:val="center"/>
          <w:trPrChange w:id="1028" w:author="Krishnakant Bairagi" w:date="2020-07-23T13:46:00Z">
            <w:trPr>
              <w:trHeight w:val="1052"/>
              <w:jc w:val="center"/>
            </w:trPr>
          </w:trPrChange>
        </w:trPr>
        <w:tc>
          <w:tcPr>
            <w:tcW w:w="1484" w:type="dxa"/>
            <w:vMerge w:val="restart"/>
            <w:tcPrChange w:id="1029" w:author="Krishnakant Bairagi" w:date="2020-07-23T13:46:00Z">
              <w:tcPr>
                <w:tcW w:w="1711" w:type="dxa"/>
                <w:vMerge w:val="restart"/>
              </w:tcPr>
            </w:tcPrChange>
          </w:tcPr>
          <w:p w14:paraId="4EFCF0F1" w14:textId="77777777" w:rsidR="00EA5F65" w:rsidRPr="00451BD4" w:rsidRDefault="00EA5F65" w:rsidP="00D005CD">
            <w:pPr>
              <w:pStyle w:val="BodyText"/>
              <w:spacing w:before="60" w:after="60"/>
              <w:ind w:left="0"/>
              <w:rPr>
                <w:rFonts w:cs="Arial"/>
                <w:sz w:val="20"/>
              </w:rPr>
            </w:pPr>
          </w:p>
          <w:p w14:paraId="58B43028" w14:textId="77777777" w:rsidR="00EA5F65" w:rsidRPr="00451BD4" w:rsidRDefault="00EA5F65" w:rsidP="00D005CD">
            <w:pPr>
              <w:pStyle w:val="BodyText"/>
              <w:spacing w:before="60" w:after="60"/>
              <w:ind w:left="0"/>
              <w:rPr>
                <w:rFonts w:cs="Arial"/>
                <w:sz w:val="20"/>
              </w:rPr>
            </w:pPr>
          </w:p>
          <w:p w14:paraId="13A849DF" w14:textId="77777777" w:rsidR="00EA5F65" w:rsidRPr="00451BD4" w:rsidRDefault="00EA5F65" w:rsidP="00D005CD">
            <w:pPr>
              <w:pStyle w:val="BodyText"/>
              <w:spacing w:before="60" w:after="60"/>
              <w:ind w:left="0"/>
              <w:rPr>
                <w:rFonts w:cs="Arial"/>
                <w:sz w:val="20"/>
              </w:rPr>
            </w:pPr>
            <w:r w:rsidRPr="00451BD4">
              <w:rPr>
                <w:rFonts w:cs="Arial"/>
                <w:sz w:val="20"/>
              </w:rPr>
              <w:t xml:space="preserve">Business Users     </w:t>
            </w:r>
          </w:p>
        </w:tc>
        <w:tc>
          <w:tcPr>
            <w:tcW w:w="1874" w:type="dxa"/>
            <w:vMerge w:val="restart"/>
            <w:tcPrChange w:id="1030" w:author="Krishnakant Bairagi" w:date="2020-07-23T13:46:00Z">
              <w:tcPr>
                <w:tcW w:w="2160" w:type="dxa"/>
                <w:vMerge w:val="restart"/>
              </w:tcPr>
            </w:tcPrChange>
          </w:tcPr>
          <w:p w14:paraId="3A26B399" w14:textId="77777777" w:rsidR="00EA5F65" w:rsidRPr="00451BD4" w:rsidRDefault="00EA5F65" w:rsidP="00D005CD">
            <w:pPr>
              <w:pStyle w:val="BodyText"/>
              <w:spacing w:before="60" w:after="60"/>
              <w:ind w:left="0"/>
              <w:rPr>
                <w:rFonts w:cs="Arial"/>
                <w:sz w:val="20"/>
              </w:rPr>
            </w:pPr>
          </w:p>
          <w:p w14:paraId="79C4C846" w14:textId="77777777" w:rsidR="00EA5F65" w:rsidRPr="00451BD4" w:rsidRDefault="00EA5F65" w:rsidP="00D005CD">
            <w:pPr>
              <w:pStyle w:val="BodyText"/>
              <w:spacing w:before="60" w:after="60"/>
              <w:ind w:left="0"/>
              <w:rPr>
                <w:rFonts w:cs="Arial"/>
                <w:sz w:val="20"/>
              </w:rPr>
            </w:pPr>
          </w:p>
          <w:p w14:paraId="0D442184" w14:textId="77777777" w:rsidR="00EA5F65" w:rsidRPr="00451BD4" w:rsidRDefault="003D4FBD" w:rsidP="00D005CD">
            <w:pPr>
              <w:pStyle w:val="BodyText"/>
              <w:spacing w:before="60" w:after="60"/>
              <w:ind w:left="0"/>
              <w:rPr>
                <w:rFonts w:cs="Arial"/>
                <w:sz w:val="20"/>
              </w:rPr>
            </w:pPr>
            <w:r>
              <w:rPr>
                <w:rFonts w:cs="Arial"/>
                <w:sz w:val="20"/>
              </w:rPr>
              <w:t xml:space="preserve">Business Support (GATS </w:t>
            </w:r>
            <w:r w:rsidR="00EA5F65" w:rsidRPr="00451BD4">
              <w:rPr>
                <w:rFonts w:cs="Arial"/>
                <w:sz w:val="20"/>
              </w:rPr>
              <w:t>Team)</w:t>
            </w:r>
          </w:p>
        </w:tc>
        <w:tc>
          <w:tcPr>
            <w:tcW w:w="1370" w:type="dxa"/>
            <w:vMerge w:val="restart"/>
            <w:tcPrChange w:id="1031" w:author="Krishnakant Bairagi" w:date="2020-07-23T13:46:00Z">
              <w:tcPr>
                <w:tcW w:w="1579" w:type="dxa"/>
                <w:vMerge w:val="restart"/>
              </w:tcPr>
            </w:tcPrChange>
          </w:tcPr>
          <w:p w14:paraId="09C670A4" w14:textId="77777777" w:rsidR="00EA5F65" w:rsidRPr="00451BD4" w:rsidRDefault="00EA5F65" w:rsidP="00D005CD">
            <w:pPr>
              <w:pStyle w:val="BodyText"/>
              <w:spacing w:before="60" w:after="60"/>
              <w:ind w:left="0"/>
              <w:rPr>
                <w:rFonts w:cs="Arial"/>
                <w:sz w:val="20"/>
              </w:rPr>
            </w:pPr>
          </w:p>
          <w:p w14:paraId="1CDBF316" w14:textId="77777777" w:rsidR="00EA5F65" w:rsidRPr="00451BD4" w:rsidRDefault="00EA5F65" w:rsidP="00D005CD">
            <w:pPr>
              <w:pStyle w:val="BodyText"/>
              <w:spacing w:before="60" w:after="60"/>
              <w:ind w:left="0"/>
              <w:rPr>
                <w:rFonts w:cs="Arial"/>
                <w:sz w:val="20"/>
              </w:rPr>
            </w:pPr>
          </w:p>
          <w:p w14:paraId="3D094C9D" w14:textId="77777777" w:rsidR="00EA5F65" w:rsidRPr="00451BD4" w:rsidRDefault="00EA5F65" w:rsidP="00D005CD">
            <w:pPr>
              <w:pStyle w:val="BodyText"/>
              <w:spacing w:before="60" w:after="60"/>
              <w:ind w:left="0"/>
              <w:jc w:val="center"/>
              <w:rPr>
                <w:rFonts w:cs="Arial"/>
                <w:sz w:val="20"/>
              </w:rPr>
            </w:pPr>
            <w:r w:rsidRPr="00451BD4">
              <w:rPr>
                <w:rFonts w:cs="Arial"/>
                <w:sz w:val="20"/>
              </w:rPr>
              <w:t>MABIT Helpdesk</w:t>
            </w:r>
          </w:p>
        </w:tc>
        <w:tc>
          <w:tcPr>
            <w:tcW w:w="1657" w:type="dxa"/>
            <w:tcPrChange w:id="1032" w:author="Krishnakant Bairagi" w:date="2020-07-23T13:46:00Z">
              <w:tcPr>
                <w:tcW w:w="1910" w:type="dxa"/>
              </w:tcPr>
            </w:tcPrChange>
          </w:tcPr>
          <w:p w14:paraId="28CCF0AA" w14:textId="77777777" w:rsidR="00EA5F65" w:rsidRPr="00451BD4" w:rsidRDefault="00EA5F65" w:rsidP="00D005CD">
            <w:pPr>
              <w:pStyle w:val="BodyText"/>
              <w:spacing w:before="60" w:after="60"/>
              <w:ind w:left="0"/>
              <w:rPr>
                <w:rFonts w:cs="Arial"/>
                <w:sz w:val="20"/>
              </w:rPr>
            </w:pPr>
            <w:r w:rsidRPr="00451BD4">
              <w:rPr>
                <w:rFonts w:cs="Arial"/>
                <w:sz w:val="20"/>
              </w:rPr>
              <w:t>IT operations</w:t>
            </w:r>
          </w:p>
          <w:p w14:paraId="59396420" w14:textId="77777777" w:rsidR="00EA5F65" w:rsidRPr="00451BD4" w:rsidRDefault="00EA5F65" w:rsidP="00D005CD">
            <w:pPr>
              <w:pStyle w:val="BodyText"/>
              <w:numPr>
                <w:ilvl w:val="0"/>
                <w:numId w:val="18"/>
              </w:numPr>
              <w:tabs>
                <w:tab w:val="left" w:pos="720"/>
              </w:tabs>
              <w:overflowPunct/>
              <w:autoSpaceDE/>
              <w:autoSpaceDN/>
              <w:adjustRightInd/>
              <w:spacing w:before="60" w:after="60"/>
              <w:ind w:right="0"/>
              <w:textAlignment w:val="auto"/>
              <w:rPr>
                <w:rFonts w:cs="Arial"/>
                <w:sz w:val="20"/>
              </w:rPr>
            </w:pPr>
            <w:r w:rsidRPr="00451BD4">
              <w:rPr>
                <w:rFonts w:cs="Arial"/>
                <w:sz w:val="20"/>
              </w:rPr>
              <w:t>AMS</w:t>
            </w:r>
          </w:p>
        </w:tc>
        <w:tc>
          <w:tcPr>
            <w:tcW w:w="2447" w:type="dxa"/>
            <w:tcPrChange w:id="1033" w:author="Krishnakant Bairagi" w:date="2020-07-23T13:46:00Z">
              <w:tcPr>
                <w:tcW w:w="2820" w:type="dxa"/>
              </w:tcPr>
            </w:tcPrChange>
          </w:tcPr>
          <w:p w14:paraId="09C30C93" w14:textId="77777777" w:rsidR="00EA5F65" w:rsidRPr="00451BD4" w:rsidRDefault="00E87B10" w:rsidP="00D005CD">
            <w:pPr>
              <w:pStyle w:val="BodyText"/>
              <w:tabs>
                <w:tab w:val="left" w:pos="720"/>
              </w:tabs>
              <w:overflowPunct/>
              <w:autoSpaceDE/>
              <w:autoSpaceDN/>
              <w:adjustRightInd/>
              <w:spacing w:before="60" w:after="60"/>
              <w:ind w:left="0" w:right="0"/>
              <w:textAlignment w:val="auto"/>
              <w:rPr>
                <w:rFonts w:cs="Arial"/>
                <w:sz w:val="20"/>
              </w:rPr>
            </w:pPr>
            <w:r w:rsidRPr="00451BD4">
              <w:rPr>
                <w:rFonts w:cs="Arial"/>
                <w:sz w:val="20"/>
              </w:rPr>
              <w:t>NA</w:t>
            </w:r>
          </w:p>
        </w:tc>
      </w:tr>
      <w:tr w:rsidR="00EA5F65" w:rsidRPr="00451BD4" w14:paraId="3EBE7903" w14:textId="77777777" w:rsidTr="00BB2050">
        <w:trPr>
          <w:trHeight w:val="701"/>
          <w:jc w:val="center"/>
          <w:trPrChange w:id="1034" w:author="Krishnakant Bairagi" w:date="2020-07-23T13:46:00Z">
            <w:trPr>
              <w:trHeight w:val="737"/>
              <w:jc w:val="center"/>
            </w:trPr>
          </w:trPrChange>
        </w:trPr>
        <w:tc>
          <w:tcPr>
            <w:tcW w:w="1484" w:type="dxa"/>
            <w:vMerge/>
            <w:tcPrChange w:id="1035" w:author="Krishnakant Bairagi" w:date="2020-07-23T13:46:00Z">
              <w:tcPr>
                <w:tcW w:w="1711" w:type="dxa"/>
                <w:vMerge/>
              </w:tcPr>
            </w:tcPrChange>
          </w:tcPr>
          <w:p w14:paraId="3D03C06D" w14:textId="77777777" w:rsidR="00EA5F65" w:rsidRPr="00451BD4" w:rsidRDefault="00EA5F65" w:rsidP="00D005CD">
            <w:pPr>
              <w:pStyle w:val="BodyText"/>
              <w:spacing w:before="60" w:after="60"/>
              <w:ind w:left="0"/>
              <w:rPr>
                <w:rFonts w:cs="Arial"/>
                <w:sz w:val="20"/>
              </w:rPr>
            </w:pPr>
          </w:p>
        </w:tc>
        <w:tc>
          <w:tcPr>
            <w:tcW w:w="1874" w:type="dxa"/>
            <w:vMerge/>
            <w:tcPrChange w:id="1036" w:author="Krishnakant Bairagi" w:date="2020-07-23T13:46:00Z">
              <w:tcPr>
                <w:tcW w:w="2160" w:type="dxa"/>
                <w:vMerge/>
              </w:tcPr>
            </w:tcPrChange>
          </w:tcPr>
          <w:p w14:paraId="53F9F6A1" w14:textId="77777777" w:rsidR="00EA5F65" w:rsidRPr="00451BD4" w:rsidRDefault="00EA5F65" w:rsidP="00D005CD">
            <w:pPr>
              <w:pStyle w:val="BodyText"/>
              <w:spacing w:before="60" w:after="60"/>
              <w:ind w:left="0"/>
              <w:rPr>
                <w:rFonts w:cs="Arial"/>
                <w:sz w:val="20"/>
              </w:rPr>
            </w:pPr>
          </w:p>
        </w:tc>
        <w:tc>
          <w:tcPr>
            <w:tcW w:w="1370" w:type="dxa"/>
            <w:vMerge/>
            <w:tcPrChange w:id="1037" w:author="Krishnakant Bairagi" w:date="2020-07-23T13:46:00Z">
              <w:tcPr>
                <w:tcW w:w="1579" w:type="dxa"/>
                <w:vMerge/>
              </w:tcPr>
            </w:tcPrChange>
          </w:tcPr>
          <w:p w14:paraId="377760F2" w14:textId="77777777" w:rsidR="00EA5F65" w:rsidRPr="00451BD4" w:rsidRDefault="00EA5F65" w:rsidP="00D005CD">
            <w:pPr>
              <w:pStyle w:val="BodyText"/>
              <w:spacing w:before="60" w:after="60"/>
              <w:ind w:left="0"/>
              <w:rPr>
                <w:rFonts w:cs="Arial"/>
                <w:sz w:val="20"/>
              </w:rPr>
            </w:pPr>
          </w:p>
        </w:tc>
        <w:tc>
          <w:tcPr>
            <w:tcW w:w="1657" w:type="dxa"/>
            <w:tcPrChange w:id="1038" w:author="Krishnakant Bairagi" w:date="2020-07-23T13:46:00Z">
              <w:tcPr>
                <w:tcW w:w="1910" w:type="dxa"/>
              </w:tcPr>
            </w:tcPrChange>
          </w:tcPr>
          <w:p w14:paraId="79CEF150" w14:textId="77777777" w:rsidR="00EA5F65" w:rsidRPr="00451BD4" w:rsidRDefault="00EA5F65" w:rsidP="00D005CD">
            <w:pPr>
              <w:pStyle w:val="BodyText"/>
              <w:spacing w:before="60" w:after="60"/>
              <w:ind w:left="0"/>
              <w:rPr>
                <w:rFonts w:cs="Arial"/>
                <w:sz w:val="20"/>
              </w:rPr>
            </w:pPr>
            <w:r w:rsidRPr="00451BD4">
              <w:rPr>
                <w:rFonts w:cs="Arial"/>
                <w:sz w:val="20"/>
              </w:rPr>
              <w:t>IT operations</w:t>
            </w:r>
          </w:p>
          <w:p w14:paraId="130C7C42" w14:textId="77777777" w:rsidR="00EA5F65" w:rsidRPr="00451BD4" w:rsidRDefault="00EA5F65" w:rsidP="00D005CD">
            <w:pPr>
              <w:pStyle w:val="BodyText"/>
              <w:numPr>
                <w:ilvl w:val="0"/>
                <w:numId w:val="18"/>
              </w:numPr>
              <w:tabs>
                <w:tab w:val="left" w:pos="720"/>
              </w:tabs>
              <w:overflowPunct/>
              <w:autoSpaceDE/>
              <w:autoSpaceDN/>
              <w:adjustRightInd/>
              <w:spacing w:before="60" w:after="60"/>
              <w:ind w:right="0"/>
              <w:textAlignment w:val="auto"/>
              <w:rPr>
                <w:rFonts w:cs="Arial"/>
                <w:sz w:val="20"/>
              </w:rPr>
            </w:pPr>
            <w:r w:rsidRPr="00451BD4">
              <w:rPr>
                <w:rFonts w:cs="Arial"/>
                <w:sz w:val="20"/>
              </w:rPr>
              <w:t>Infra</w:t>
            </w:r>
          </w:p>
        </w:tc>
        <w:tc>
          <w:tcPr>
            <w:tcW w:w="2447" w:type="dxa"/>
            <w:tcPrChange w:id="1039" w:author="Krishnakant Bairagi" w:date="2020-07-23T13:46:00Z">
              <w:tcPr>
                <w:tcW w:w="2820" w:type="dxa"/>
              </w:tcPr>
            </w:tcPrChange>
          </w:tcPr>
          <w:p w14:paraId="61079C8F" w14:textId="77777777" w:rsidR="00EA5F65" w:rsidRPr="00451BD4" w:rsidRDefault="00EA5F65" w:rsidP="00D005CD">
            <w:pPr>
              <w:pStyle w:val="BodyText"/>
              <w:spacing w:before="60" w:after="60"/>
              <w:ind w:left="0"/>
              <w:rPr>
                <w:rFonts w:cs="Arial"/>
                <w:sz w:val="20"/>
              </w:rPr>
            </w:pPr>
            <w:r w:rsidRPr="00451BD4">
              <w:rPr>
                <w:rFonts w:cs="Arial"/>
                <w:sz w:val="20"/>
              </w:rPr>
              <w:t xml:space="preserve">Vendor </w:t>
            </w:r>
          </w:p>
          <w:p w14:paraId="7C0DF6B5" w14:textId="77777777" w:rsidR="00EA5F65" w:rsidRPr="00451BD4" w:rsidRDefault="00EA5F65" w:rsidP="006E29AB">
            <w:pPr>
              <w:pStyle w:val="BodyText"/>
              <w:keepNext/>
              <w:tabs>
                <w:tab w:val="left" w:pos="720"/>
              </w:tabs>
              <w:overflowPunct/>
              <w:autoSpaceDE/>
              <w:autoSpaceDN/>
              <w:adjustRightInd/>
              <w:spacing w:before="60" w:after="60"/>
              <w:ind w:left="0" w:right="0"/>
              <w:textAlignment w:val="auto"/>
              <w:rPr>
                <w:rFonts w:cs="Arial"/>
                <w:sz w:val="20"/>
              </w:rPr>
            </w:pPr>
            <w:r w:rsidRPr="00451BD4">
              <w:rPr>
                <w:rFonts w:cs="Arial"/>
                <w:sz w:val="20"/>
              </w:rPr>
              <w:t>Hardware maintenance</w:t>
            </w:r>
          </w:p>
        </w:tc>
      </w:tr>
    </w:tbl>
    <w:p w14:paraId="2C353A4A" w14:textId="694E0458" w:rsidR="00EA5F65" w:rsidRPr="00451BD4" w:rsidRDefault="006E29AB" w:rsidP="006E29AB">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23</w:t>
      </w:r>
      <w:r w:rsidR="0074035A" w:rsidRPr="00451BD4">
        <w:rPr>
          <w:rFonts w:ascii="Arial" w:hAnsi="Arial" w:cs="Arial"/>
          <w:noProof/>
        </w:rPr>
        <w:fldChar w:fldCharType="end"/>
      </w:r>
      <w:r w:rsidRPr="00451BD4">
        <w:rPr>
          <w:rFonts w:ascii="Arial" w:hAnsi="Arial" w:cs="Arial"/>
        </w:rPr>
        <w:t>: Escalation Matrix</w:t>
      </w:r>
    </w:p>
    <w:p w14:paraId="1109E654" w14:textId="77777777" w:rsidR="000C7A0E" w:rsidRPr="00451BD4" w:rsidRDefault="000C7A0E" w:rsidP="000C7A0E">
      <w:pPr>
        <w:rPr>
          <w:rFonts w:cs="Arial"/>
        </w:rPr>
      </w:pPr>
    </w:p>
    <w:p w14:paraId="43D5D5E5" w14:textId="77777777" w:rsidR="000C7A0E" w:rsidRPr="00451BD4" w:rsidRDefault="000C7A0E" w:rsidP="000C7A0E">
      <w:pPr>
        <w:rPr>
          <w:rFonts w:cs="Arial"/>
        </w:rPr>
      </w:pPr>
    </w:p>
    <w:p w14:paraId="7D7B8090" w14:textId="77777777" w:rsidR="000C7A0E" w:rsidRPr="00451BD4" w:rsidRDefault="000C7A0E" w:rsidP="000C7A0E">
      <w:pPr>
        <w:rPr>
          <w:rFonts w:cs="Arial"/>
        </w:rPr>
      </w:pPr>
    </w:p>
    <w:p w14:paraId="0600145E" w14:textId="77777777" w:rsidR="000C7A0E" w:rsidRPr="00451BD4" w:rsidRDefault="000C7A0E" w:rsidP="000C7A0E">
      <w:pPr>
        <w:rPr>
          <w:rFonts w:cs="Arial"/>
        </w:rPr>
      </w:pPr>
    </w:p>
    <w:p w14:paraId="4C1A1DF5" w14:textId="77777777" w:rsidR="000C7A0E" w:rsidRPr="00451BD4" w:rsidRDefault="000C7A0E" w:rsidP="000C7A0E">
      <w:pPr>
        <w:rPr>
          <w:rFonts w:cs="Arial"/>
        </w:rPr>
      </w:pPr>
    </w:p>
    <w:p w14:paraId="20FC289B" w14:textId="77777777" w:rsidR="00EA5F65" w:rsidRPr="00451BD4" w:rsidRDefault="00EA5F65" w:rsidP="00EA5F65">
      <w:pPr>
        <w:pStyle w:val="Heading2"/>
        <w:rPr>
          <w:rFonts w:ascii="Arial" w:hAnsi="Arial" w:cs="Arial"/>
          <w:b/>
          <w:color w:val="auto"/>
          <w:sz w:val="18"/>
          <w:szCs w:val="18"/>
        </w:rPr>
      </w:pPr>
      <w:bookmarkStart w:id="1040" w:name="_Toc481162095"/>
      <w:bookmarkStart w:id="1041" w:name="_Toc483216587"/>
      <w:r w:rsidRPr="00451BD4">
        <w:rPr>
          <w:rFonts w:ascii="Arial" w:hAnsi="Arial" w:cs="Arial"/>
          <w:b/>
          <w:color w:val="auto"/>
          <w:sz w:val="18"/>
          <w:szCs w:val="18"/>
        </w:rPr>
        <w:t>4.8.3</w:t>
      </w:r>
      <w:r w:rsidRPr="00451BD4">
        <w:rPr>
          <w:rFonts w:ascii="Arial" w:hAnsi="Arial" w:cs="Arial"/>
          <w:b/>
          <w:color w:val="auto"/>
          <w:sz w:val="18"/>
          <w:szCs w:val="18"/>
        </w:rPr>
        <w:tab/>
        <w:t>Application / Technical Support</w:t>
      </w:r>
      <w:bookmarkEnd w:id="1040"/>
      <w:bookmarkEnd w:id="1041"/>
    </w:p>
    <w:p w14:paraId="04AE8BAB" w14:textId="77777777" w:rsidR="009A7270" w:rsidRPr="00451BD4" w:rsidRDefault="00EA5F65" w:rsidP="00EA5F65">
      <w:pPr>
        <w:pStyle w:val="BodyText3"/>
        <w:numPr>
          <w:ilvl w:val="12"/>
          <w:numId w:val="0"/>
        </w:numPr>
        <w:tabs>
          <w:tab w:val="left" w:pos="576"/>
          <w:tab w:val="left" w:pos="1440"/>
          <w:tab w:val="left" w:pos="1800"/>
          <w:tab w:val="left" w:pos="2160"/>
          <w:tab w:val="left" w:pos="2520"/>
          <w:tab w:val="left" w:pos="2880"/>
          <w:tab w:val="left" w:pos="3240"/>
          <w:tab w:val="left" w:pos="3600"/>
          <w:tab w:val="left" w:pos="3960"/>
          <w:tab w:val="left" w:pos="4320"/>
        </w:tabs>
        <w:ind w:left="576"/>
        <w:rPr>
          <w:rFonts w:cs="Arial"/>
          <w:iCs/>
          <w:sz w:val="20"/>
        </w:rPr>
      </w:pPr>
      <w:r w:rsidRPr="00451BD4">
        <w:rPr>
          <w:rFonts w:cs="Arial"/>
          <w:iCs/>
          <w:sz w:val="20"/>
        </w:rPr>
        <w:t>The following is the Problem Resolution Structure:</w:t>
      </w:r>
    </w:p>
    <w:p w14:paraId="3730CBEE" w14:textId="77777777" w:rsidR="009A7270" w:rsidRPr="00451BD4" w:rsidRDefault="009A7270" w:rsidP="00EA5F65">
      <w:pPr>
        <w:pStyle w:val="BodyText3"/>
        <w:numPr>
          <w:ilvl w:val="12"/>
          <w:numId w:val="0"/>
        </w:numPr>
        <w:tabs>
          <w:tab w:val="left" w:pos="576"/>
          <w:tab w:val="left" w:pos="1440"/>
          <w:tab w:val="left" w:pos="1800"/>
          <w:tab w:val="left" w:pos="2160"/>
          <w:tab w:val="left" w:pos="2520"/>
          <w:tab w:val="left" w:pos="2880"/>
          <w:tab w:val="left" w:pos="3240"/>
          <w:tab w:val="left" w:pos="3600"/>
          <w:tab w:val="left" w:pos="3960"/>
          <w:tab w:val="left" w:pos="4320"/>
        </w:tabs>
        <w:ind w:left="576"/>
        <w:rPr>
          <w:rFonts w:cs="Arial"/>
          <w:iCs/>
          <w:sz w:val="20"/>
        </w:rPr>
      </w:pP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2160"/>
        <w:gridCol w:w="4590"/>
      </w:tblGrid>
      <w:tr w:rsidR="00EC722C" w:rsidRPr="00EC722C" w14:paraId="7DA0ECD7" w14:textId="77777777" w:rsidTr="00EC722C">
        <w:trPr>
          <w:trHeight w:val="523"/>
          <w:jc w:val="center"/>
        </w:trPr>
        <w:tc>
          <w:tcPr>
            <w:tcW w:w="1530" w:type="dxa"/>
            <w:shd w:val="clear" w:color="auto" w:fill="0070C0"/>
            <w:vAlign w:val="center"/>
          </w:tcPr>
          <w:p w14:paraId="660C34C3" w14:textId="77777777" w:rsidR="00EA5F65" w:rsidRPr="00EC722C" w:rsidRDefault="00EA5F65" w:rsidP="00EC722C">
            <w:pPr>
              <w:pStyle w:val="BodyText"/>
              <w:spacing w:before="60" w:after="60"/>
              <w:ind w:left="0" w:right="-122"/>
              <w:jc w:val="center"/>
              <w:rPr>
                <w:rFonts w:cs="Arial"/>
                <w:b/>
                <w:bCs/>
                <w:color w:val="FFFFFF" w:themeColor="background1"/>
                <w:sz w:val="20"/>
              </w:rPr>
            </w:pPr>
            <w:r w:rsidRPr="00EC722C">
              <w:rPr>
                <w:rFonts w:cs="Arial"/>
                <w:b/>
                <w:bCs/>
                <w:color w:val="FFFFFF" w:themeColor="background1"/>
                <w:sz w:val="20"/>
              </w:rPr>
              <w:t>2</w:t>
            </w:r>
            <w:r w:rsidRPr="00EC722C">
              <w:rPr>
                <w:rFonts w:cs="Arial"/>
                <w:b/>
                <w:bCs/>
                <w:color w:val="FFFFFF" w:themeColor="background1"/>
                <w:sz w:val="20"/>
                <w:vertAlign w:val="superscript"/>
              </w:rPr>
              <w:t>nd</w:t>
            </w:r>
            <w:r w:rsidRPr="00EC722C">
              <w:rPr>
                <w:rFonts w:cs="Arial"/>
                <w:b/>
                <w:bCs/>
                <w:color w:val="FFFFFF" w:themeColor="background1"/>
                <w:sz w:val="20"/>
              </w:rPr>
              <w:t xml:space="preserve"> Level Support</w:t>
            </w:r>
          </w:p>
        </w:tc>
        <w:tc>
          <w:tcPr>
            <w:tcW w:w="2160" w:type="dxa"/>
            <w:shd w:val="clear" w:color="auto" w:fill="0070C0"/>
            <w:vAlign w:val="center"/>
          </w:tcPr>
          <w:p w14:paraId="7D510BBB" w14:textId="77777777" w:rsidR="00EA5F65" w:rsidRPr="00EC722C" w:rsidRDefault="00EA5F65" w:rsidP="00EC722C">
            <w:pPr>
              <w:jc w:val="center"/>
              <w:rPr>
                <w:rFonts w:cs="Arial"/>
                <w:b/>
                <w:bCs/>
                <w:color w:val="FFFFFF" w:themeColor="background1"/>
              </w:rPr>
            </w:pPr>
            <w:r w:rsidRPr="00EC722C">
              <w:rPr>
                <w:rFonts w:cs="Arial"/>
                <w:b/>
                <w:bCs/>
                <w:color w:val="FFFFFF" w:themeColor="background1"/>
              </w:rPr>
              <w:t>Name</w:t>
            </w:r>
          </w:p>
        </w:tc>
        <w:tc>
          <w:tcPr>
            <w:tcW w:w="4590" w:type="dxa"/>
            <w:shd w:val="clear" w:color="auto" w:fill="0070C0"/>
            <w:vAlign w:val="center"/>
          </w:tcPr>
          <w:p w14:paraId="293BFE8B" w14:textId="77777777" w:rsidR="00EA5F65" w:rsidRPr="00EC722C" w:rsidRDefault="002770C4" w:rsidP="00EC722C">
            <w:pPr>
              <w:pStyle w:val="TOCHeading"/>
              <w:spacing w:before="0"/>
              <w:jc w:val="center"/>
              <w:rPr>
                <w:rFonts w:ascii="Arial" w:hAnsi="Arial" w:cs="Arial"/>
                <w:bCs w:val="0"/>
                <w:caps/>
                <w:color w:val="FFFFFF" w:themeColor="background1"/>
                <w:sz w:val="20"/>
                <w:szCs w:val="20"/>
              </w:rPr>
            </w:pPr>
            <w:r w:rsidRPr="00EC722C">
              <w:rPr>
                <w:rFonts w:ascii="Arial" w:hAnsi="Arial" w:cs="Arial"/>
                <w:bCs w:val="0"/>
                <w:caps/>
                <w:color w:val="FFFFFF" w:themeColor="background1"/>
                <w:sz w:val="20"/>
                <w:szCs w:val="20"/>
              </w:rPr>
              <w:t>e-Mail</w:t>
            </w:r>
          </w:p>
        </w:tc>
      </w:tr>
      <w:tr w:rsidR="00EA5F65" w:rsidRPr="00451BD4" w14:paraId="0337BBF8" w14:textId="77777777" w:rsidTr="00EC722C">
        <w:trPr>
          <w:trHeight w:val="1286"/>
          <w:jc w:val="center"/>
        </w:trPr>
        <w:tc>
          <w:tcPr>
            <w:tcW w:w="1530" w:type="dxa"/>
          </w:tcPr>
          <w:p w14:paraId="21AAE5D9" w14:textId="77777777" w:rsidR="00EA5F65" w:rsidRPr="00451BD4" w:rsidRDefault="00EA5F65" w:rsidP="00D005CD">
            <w:pPr>
              <w:tabs>
                <w:tab w:val="left" w:pos="1285"/>
              </w:tabs>
              <w:spacing w:after="120"/>
              <w:ind w:left="0" w:right="0"/>
              <w:rPr>
                <w:rFonts w:cs="Arial"/>
              </w:rPr>
            </w:pPr>
            <w:r w:rsidRPr="00451BD4">
              <w:rPr>
                <w:rFonts w:cs="Arial"/>
              </w:rPr>
              <w:t>Application Support</w:t>
            </w:r>
          </w:p>
        </w:tc>
        <w:tc>
          <w:tcPr>
            <w:tcW w:w="2160" w:type="dxa"/>
          </w:tcPr>
          <w:p w14:paraId="3440857B" w14:textId="2ACBD812" w:rsidR="00EA5F65" w:rsidRPr="00451BD4" w:rsidRDefault="00BC2C5A" w:rsidP="00D005CD">
            <w:pPr>
              <w:spacing w:after="120"/>
              <w:ind w:left="0" w:right="-131"/>
              <w:rPr>
                <w:rFonts w:cs="Arial"/>
              </w:rPr>
            </w:pPr>
            <w:r>
              <w:rPr>
                <w:rFonts w:cs="Arial"/>
              </w:rPr>
              <w:t>APP</w:t>
            </w:r>
            <w:r w:rsidR="00EA5F65" w:rsidRPr="00451BD4">
              <w:rPr>
                <w:rFonts w:cs="Arial"/>
              </w:rPr>
              <w:t xml:space="preserve"> – GATS</w:t>
            </w:r>
          </w:p>
          <w:p w14:paraId="2A4D9CBF" w14:textId="77777777" w:rsidR="00EA5F65" w:rsidRPr="00451BD4" w:rsidRDefault="00EA5F65" w:rsidP="00D005CD">
            <w:pPr>
              <w:spacing w:after="120"/>
              <w:ind w:left="0" w:right="-131"/>
              <w:rPr>
                <w:rFonts w:cs="Arial"/>
              </w:rPr>
            </w:pPr>
          </w:p>
        </w:tc>
        <w:tc>
          <w:tcPr>
            <w:tcW w:w="4590" w:type="dxa"/>
          </w:tcPr>
          <w:p w14:paraId="7E8315C9" w14:textId="77777777" w:rsidR="00EA5F65" w:rsidRPr="00451BD4" w:rsidRDefault="00EA5F65" w:rsidP="00D005CD">
            <w:pPr>
              <w:spacing w:after="120"/>
              <w:ind w:left="-85" w:right="-58"/>
              <w:rPr>
                <w:rFonts w:cs="Arial"/>
                <w:color w:val="000000"/>
                <w:shd w:val="clear" w:color="auto" w:fill="FFFFFF"/>
              </w:rPr>
            </w:pPr>
          </w:p>
          <w:p w14:paraId="05E7CE63" w14:textId="28951F5C" w:rsidR="00EA5F65" w:rsidRPr="00451BD4" w:rsidRDefault="00724278" w:rsidP="00D005CD">
            <w:pPr>
              <w:spacing w:after="120"/>
              <w:ind w:left="-85" w:right="-58"/>
              <w:rPr>
                <w:rFonts w:cs="Arial"/>
              </w:rPr>
            </w:pPr>
            <w:r w:rsidRPr="00451BD4">
              <w:rPr>
                <w:rFonts w:cs="Arial"/>
                <w:color w:val="000000"/>
                <w:shd w:val="clear" w:color="auto" w:fill="FFFFFF"/>
              </w:rPr>
              <w:t xml:space="preserve">  </w:t>
            </w:r>
            <w:r w:rsidR="00EA5F65" w:rsidRPr="00451BD4">
              <w:rPr>
                <w:rFonts w:cs="Arial"/>
                <w:color w:val="000000"/>
                <w:shd w:val="clear" w:color="auto" w:fill="FFFFFF"/>
              </w:rPr>
              <w:t>GD_</w:t>
            </w:r>
            <w:r w:rsidR="00BC2C5A">
              <w:rPr>
                <w:rFonts w:cs="Arial"/>
                <w:color w:val="000000"/>
                <w:shd w:val="clear" w:color="auto" w:fill="FFFFFF"/>
              </w:rPr>
              <w:t>AM</w:t>
            </w:r>
            <w:r w:rsidR="00EA5F65" w:rsidRPr="00451BD4">
              <w:rPr>
                <w:rFonts w:cs="Arial"/>
                <w:color w:val="000000"/>
                <w:shd w:val="clear" w:color="auto" w:fill="FFFFFF"/>
              </w:rPr>
              <w:t>S_GATS@malaysiaairlines.com</w:t>
            </w:r>
          </w:p>
          <w:p w14:paraId="28E563F0" w14:textId="77777777" w:rsidR="00EA5F65" w:rsidRPr="00451BD4" w:rsidRDefault="00EA5F65" w:rsidP="00D005CD">
            <w:pPr>
              <w:spacing w:after="120"/>
              <w:ind w:left="-85"/>
              <w:rPr>
                <w:rFonts w:cs="Arial"/>
              </w:rPr>
            </w:pPr>
          </w:p>
        </w:tc>
      </w:tr>
      <w:tr w:rsidR="00EA5F65" w:rsidRPr="00451BD4" w14:paraId="1844D990" w14:textId="77777777" w:rsidTr="00EC722C">
        <w:trPr>
          <w:trHeight w:val="953"/>
          <w:jc w:val="center"/>
        </w:trPr>
        <w:tc>
          <w:tcPr>
            <w:tcW w:w="1530" w:type="dxa"/>
          </w:tcPr>
          <w:p w14:paraId="0C32BB0A" w14:textId="77777777" w:rsidR="00EA5F65" w:rsidRPr="00451BD4" w:rsidRDefault="00EA5F65" w:rsidP="00D005CD">
            <w:pPr>
              <w:spacing w:after="120"/>
              <w:ind w:left="0" w:right="-122"/>
              <w:rPr>
                <w:rFonts w:cs="Arial"/>
              </w:rPr>
            </w:pPr>
            <w:r w:rsidRPr="00451BD4">
              <w:rPr>
                <w:rFonts w:cs="Arial"/>
              </w:rPr>
              <w:t>System Support</w:t>
            </w:r>
          </w:p>
        </w:tc>
        <w:tc>
          <w:tcPr>
            <w:tcW w:w="2160" w:type="dxa"/>
          </w:tcPr>
          <w:p w14:paraId="113E2CFB" w14:textId="77777777" w:rsidR="00EA5F65" w:rsidRPr="00451BD4" w:rsidRDefault="00EA5F65" w:rsidP="00D005CD">
            <w:pPr>
              <w:spacing w:after="120"/>
              <w:ind w:left="0"/>
              <w:rPr>
                <w:rFonts w:cs="Arial"/>
                <w:lang w:val="pt-BR"/>
              </w:rPr>
            </w:pPr>
            <w:proofErr w:type="spellStart"/>
            <w:r w:rsidRPr="00451BD4">
              <w:rPr>
                <w:rFonts w:cs="Arial"/>
                <w:color w:val="000000"/>
                <w:shd w:val="clear" w:color="auto" w:fill="FFFFFF"/>
              </w:rPr>
              <w:t>TCS_Wintel</w:t>
            </w:r>
            <w:proofErr w:type="spellEnd"/>
          </w:p>
          <w:p w14:paraId="19504216" w14:textId="77777777" w:rsidR="00EA5F65" w:rsidRPr="00451BD4" w:rsidRDefault="00EA5F65" w:rsidP="00D005CD">
            <w:pPr>
              <w:spacing w:after="120"/>
              <w:rPr>
                <w:rFonts w:cs="Arial"/>
                <w:lang w:val="pt-BR"/>
              </w:rPr>
            </w:pPr>
          </w:p>
          <w:p w14:paraId="37041754" w14:textId="77777777" w:rsidR="00EA5F65" w:rsidRPr="00451BD4" w:rsidRDefault="00EA5F65" w:rsidP="00D005CD">
            <w:pPr>
              <w:spacing w:after="120"/>
              <w:ind w:left="0" w:right="-131"/>
              <w:rPr>
                <w:rFonts w:cs="Arial"/>
                <w:lang w:val="pt-BR"/>
              </w:rPr>
            </w:pPr>
          </w:p>
        </w:tc>
        <w:tc>
          <w:tcPr>
            <w:tcW w:w="4590" w:type="dxa"/>
          </w:tcPr>
          <w:p w14:paraId="32FFBEBB" w14:textId="77777777" w:rsidR="00EA5F65" w:rsidRPr="00451BD4" w:rsidRDefault="0045145A" w:rsidP="00D005CD">
            <w:pPr>
              <w:pStyle w:val="BodyText"/>
              <w:spacing w:before="60" w:after="60"/>
              <w:ind w:left="0"/>
              <w:rPr>
                <w:rFonts w:cs="Arial"/>
                <w:sz w:val="20"/>
                <w:lang w:val="pt-BR"/>
              </w:rPr>
            </w:pPr>
            <w:hyperlink r:id="rId43" w:history="1">
              <w:r w:rsidR="00EA5F65" w:rsidRPr="00451BD4">
                <w:rPr>
                  <w:rStyle w:val="Hyperlink"/>
                  <w:rFonts w:cs="Arial"/>
                  <w:color w:val="auto"/>
                  <w:sz w:val="20"/>
                  <w:u w:val="none"/>
                  <w:shd w:val="clear" w:color="auto" w:fill="FFFFFF"/>
                  <w:lang w:val="pt-BR"/>
                </w:rPr>
                <w:t>GD_TCSWintel@malaysiaairlines.com</w:t>
              </w:r>
            </w:hyperlink>
          </w:p>
        </w:tc>
      </w:tr>
      <w:tr w:rsidR="00EA5F65" w:rsidRPr="00451BD4" w14:paraId="1C5D6E34" w14:textId="77777777" w:rsidTr="00EC722C">
        <w:trPr>
          <w:trHeight w:val="1402"/>
          <w:jc w:val="center"/>
        </w:trPr>
        <w:tc>
          <w:tcPr>
            <w:tcW w:w="1530" w:type="dxa"/>
          </w:tcPr>
          <w:p w14:paraId="245B23AF" w14:textId="77777777" w:rsidR="00EA5F65" w:rsidRPr="00451BD4" w:rsidRDefault="00EA5F65" w:rsidP="00D005CD">
            <w:pPr>
              <w:spacing w:after="120"/>
              <w:ind w:left="0" w:right="-122"/>
              <w:rPr>
                <w:rFonts w:cs="Arial"/>
              </w:rPr>
            </w:pPr>
            <w:r w:rsidRPr="00451BD4">
              <w:rPr>
                <w:rFonts w:cs="Arial"/>
              </w:rPr>
              <w:t>Database Support</w:t>
            </w:r>
          </w:p>
        </w:tc>
        <w:tc>
          <w:tcPr>
            <w:tcW w:w="2160" w:type="dxa"/>
          </w:tcPr>
          <w:p w14:paraId="5774B728" w14:textId="77777777" w:rsidR="00EA5F65" w:rsidRPr="00451BD4" w:rsidRDefault="00EA5F65" w:rsidP="00D005CD">
            <w:pPr>
              <w:spacing w:after="120"/>
              <w:ind w:left="0"/>
              <w:rPr>
                <w:rFonts w:cs="Arial"/>
              </w:rPr>
            </w:pPr>
            <w:r w:rsidRPr="00451BD4">
              <w:rPr>
                <w:rFonts w:cs="Arial"/>
                <w:color w:val="000000"/>
                <w:shd w:val="clear" w:color="auto" w:fill="FFFFFF"/>
              </w:rPr>
              <w:t>TCS_DB</w:t>
            </w:r>
          </w:p>
        </w:tc>
        <w:tc>
          <w:tcPr>
            <w:tcW w:w="4590" w:type="dxa"/>
          </w:tcPr>
          <w:p w14:paraId="33A3576B" w14:textId="77777777" w:rsidR="00EA5F65" w:rsidRPr="00451BD4" w:rsidRDefault="0045145A" w:rsidP="00D005CD">
            <w:pPr>
              <w:spacing w:after="120"/>
              <w:ind w:left="0"/>
              <w:rPr>
                <w:rFonts w:cs="Arial"/>
              </w:rPr>
            </w:pPr>
            <w:hyperlink r:id="rId44" w:history="1">
              <w:r w:rsidR="00EA5F65" w:rsidRPr="00451BD4">
                <w:rPr>
                  <w:rStyle w:val="Hyperlink"/>
                  <w:rFonts w:cs="Arial"/>
                  <w:color w:val="auto"/>
                  <w:u w:val="none"/>
                  <w:shd w:val="clear" w:color="auto" w:fill="FFFFFF"/>
                </w:rPr>
                <w:t>GD_TCSDatabase@malaysiaairlines.com</w:t>
              </w:r>
            </w:hyperlink>
          </w:p>
        </w:tc>
      </w:tr>
      <w:tr w:rsidR="00EA5F65" w:rsidRPr="00451BD4" w14:paraId="2BEE04E7" w14:textId="77777777" w:rsidTr="00EC722C">
        <w:trPr>
          <w:trHeight w:val="745"/>
          <w:jc w:val="center"/>
        </w:trPr>
        <w:tc>
          <w:tcPr>
            <w:tcW w:w="1530" w:type="dxa"/>
          </w:tcPr>
          <w:p w14:paraId="47597B8F" w14:textId="77777777" w:rsidR="00EA5F65" w:rsidRPr="00451BD4" w:rsidRDefault="00EA5F65" w:rsidP="00D005CD">
            <w:pPr>
              <w:spacing w:after="120"/>
              <w:ind w:left="0" w:right="-122"/>
              <w:rPr>
                <w:rFonts w:cs="Arial"/>
              </w:rPr>
            </w:pPr>
            <w:r w:rsidRPr="00451BD4">
              <w:rPr>
                <w:rFonts w:cs="Arial"/>
              </w:rPr>
              <w:t>Storage Management</w:t>
            </w:r>
          </w:p>
        </w:tc>
        <w:tc>
          <w:tcPr>
            <w:tcW w:w="2160" w:type="dxa"/>
          </w:tcPr>
          <w:p w14:paraId="4EE5FF68" w14:textId="77777777" w:rsidR="00EA5F65" w:rsidRPr="00451BD4" w:rsidRDefault="00EA5F65" w:rsidP="00D005CD">
            <w:pPr>
              <w:spacing w:after="120"/>
              <w:ind w:left="0"/>
              <w:rPr>
                <w:rFonts w:cs="Arial"/>
                <w:lang w:val="pt-BR"/>
              </w:rPr>
            </w:pPr>
            <w:proofErr w:type="spellStart"/>
            <w:r w:rsidRPr="00451BD4">
              <w:rPr>
                <w:rFonts w:cs="Arial"/>
                <w:color w:val="000000"/>
                <w:shd w:val="clear" w:color="auto" w:fill="FFFFFF"/>
              </w:rPr>
              <w:t>TCS_Storage</w:t>
            </w:r>
            <w:proofErr w:type="spellEnd"/>
          </w:p>
        </w:tc>
        <w:tc>
          <w:tcPr>
            <w:tcW w:w="4590" w:type="dxa"/>
          </w:tcPr>
          <w:p w14:paraId="6884062E" w14:textId="77777777" w:rsidR="00EA5F65" w:rsidRPr="00451BD4" w:rsidRDefault="0045145A" w:rsidP="00D005CD">
            <w:pPr>
              <w:spacing w:after="120"/>
              <w:ind w:left="0"/>
              <w:rPr>
                <w:rFonts w:cs="Arial"/>
                <w:lang w:val="pt-BR"/>
              </w:rPr>
            </w:pPr>
            <w:hyperlink r:id="rId45" w:history="1">
              <w:r w:rsidR="00EA5F65" w:rsidRPr="00451BD4">
                <w:rPr>
                  <w:rStyle w:val="Hyperlink"/>
                  <w:rFonts w:cs="Arial"/>
                  <w:color w:val="auto"/>
                  <w:u w:val="none"/>
                  <w:shd w:val="clear" w:color="auto" w:fill="FFFFFF"/>
                  <w:lang w:val="pt-BR"/>
                </w:rPr>
                <w:t>GD_TCSDatabase@malaysiaairlines.com</w:t>
              </w:r>
            </w:hyperlink>
          </w:p>
        </w:tc>
      </w:tr>
      <w:tr w:rsidR="00EA5F65" w:rsidRPr="00451BD4" w14:paraId="321093BC" w14:textId="77777777" w:rsidTr="00EC722C">
        <w:trPr>
          <w:trHeight w:val="1096"/>
          <w:jc w:val="center"/>
        </w:trPr>
        <w:tc>
          <w:tcPr>
            <w:tcW w:w="1530" w:type="dxa"/>
          </w:tcPr>
          <w:p w14:paraId="653EE4DD" w14:textId="77777777" w:rsidR="00EA5F65" w:rsidRPr="00451BD4" w:rsidRDefault="00EA5F65" w:rsidP="00D005CD">
            <w:pPr>
              <w:spacing w:after="120"/>
              <w:ind w:left="0" w:right="-122"/>
              <w:rPr>
                <w:rFonts w:cs="Arial"/>
              </w:rPr>
            </w:pPr>
            <w:r w:rsidRPr="00451BD4">
              <w:rPr>
                <w:rFonts w:cs="Arial"/>
              </w:rPr>
              <w:t>Network Support</w:t>
            </w:r>
          </w:p>
        </w:tc>
        <w:tc>
          <w:tcPr>
            <w:tcW w:w="2160" w:type="dxa"/>
          </w:tcPr>
          <w:p w14:paraId="38DECF0C" w14:textId="77777777" w:rsidR="00EA5F65" w:rsidRPr="00451BD4" w:rsidRDefault="00EA5F65" w:rsidP="00D005CD">
            <w:pPr>
              <w:spacing w:after="120"/>
              <w:ind w:left="0" w:right="11"/>
              <w:rPr>
                <w:rFonts w:cs="Arial"/>
              </w:rPr>
            </w:pPr>
            <w:proofErr w:type="spellStart"/>
            <w:r w:rsidRPr="00451BD4">
              <w:rPr>
                <w:rFonts w:cs="Arial"/>
                <w:color w:val="000000"/>
                <w:shd w:val="clear" w:color="auto" w:fill="FFFFFF"/>
              </w:rPr>
              <w:t>TCS_Network</w:t>
            </w:r>
            <w:proofErr w:type="spellEnd"/>
          </w:p>
        </w:tc>
        <w:tc>
          <w:tcPr>
            <w:tcW w:w="4590" w:type="dxa"/>
          </w:tcPr>
          <w:p w14:paraId="56B9D441" w14:textId="77777777" w:rsidR="00EA5F65" w:rsidRPr="00451BD4" w:rsidRDefault="0045145A" w:rsidP="0086126C">
            <w:pPr>
              <w:keepNext/>
              <w:spacing w:after="120"/>
              <w:ind w:left="0"/>
              <w:rPr>
                <w:rFonts w:cs="Arial"/>
              </w:rPr>
            </w:pPr>
            <w:hyperlink r:id="rId46" w:history="1">
              <w:r w:rsidR="002770C4" w:rsidRPr="00451BD4">
                <w:rPr>
                  <w:rStyle w:val="Hyperlink"/>
                  <w:rFonts w:cs="Arial"/>
                  <w:shd w:val="clear" w:color="auto" w:fill="FFFFFF"/>
                </w:rPr>
                <w:t>GD_TCSNetwork@malaysiaairlines.com</w:t>
              </w:r>
            </w:hyperlink>
          </w:p>
        </w:tc>
      </w:tr>
    </w:tbl>
    <w:p w14:paraId="41007022" w14:textId="4158C623" w:rsidR="00EA5F65" w:rsidRPr="00451BD4" w:rsidRDefault="0086126C" w:rsidP="0086126C">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24</w:t>
      </w:r>
      <w:r w:rsidR="0074035A" w:rsidRPr="00451BD4">
        <w:rPr>
          <w:rFonts w:ascii="Arial" w:hAnsi="Arial" w:cs="Arial"/>
          <w:noProof/>
        </w:rPr>
        <w:fldChar w:fldCharType="end"/>
      </w:r>
      <w:r w:rsidRPr="00451BD4">
        <w:rPr>
          <w:rFonts w:ascii="Arial" w:hAnsi="Arial" w:cs="Arial"/>
        </w:rPr>
        <w:t>: Application/Technical support</w:t>
      </w:r>
    </w:p>
    <w:p w14:paraId="48DAA437" w14:textId="77777777" w:rsidR="00EA5F65" w:rsidRPr="00451BD4" w:rsidRDefault="00EA5F65" w:rsidP="00EA5F65">
      <w:pPr>
        <w:rPr>
          <w:rFonts w:cs="Arial"/>
        </w:rPr>
      </w:pPr>
      <w:r w:rsidRPr="00451BD4">
        <w:rPr>
          <w:rFonts w:cs="Arial"/>
        </w:rPr>
        <w:t>Level 2 Application supports are as listed below:</w:t>
      </w:r>
    </w:p>
    <w:p w14:paraId="06DA9FFC" w14:textId="77777777" w:rsidR="00EA5F65" w:rsidRPr="00451BD4" w:rsidRDefault="00EA5F65" w:rsidP="00EA5F65">
      <w:pPr>
        <w:rPr>
          <w:rFonts w:cs="Arial"/>
        </w:rPr>
      </w:pPr>
      <w:r w:rsidRPr="00451BD4">
        <w:rPr>
          <w:rFonts w:cs="Arial"/>
        </w:rPr>
        <w:t xml:space="preserve"> Perform On-Going Application Support;</w:t>
      </w:r>
    </w:p>
    <w:p w14:paraId="0C383D66" w14:textId="77777777" w:rsidR="00EA5F65" w:rsidRPr="00451BD4" w:rsidRDefault="00EA5F65" w:rsidP="00EA5F65">
      <w:pPr>
        <w:numPr>
          <w:ilvl w:val="0"/>
          <w:numId w:val="19"/>
        </w:numPr>
        <w:overflowPunct/>
        <w:autoSpaceDE/>
        <w:autoSpaceDN/>
        <w:adjustRightInd/>
        <w:spacing w:before="0"/>
        <w:ind w:right="0"/>
        <w:textAlignment w:val="auto"/>
        <w:rPr>
          <w:rFonts w:cs="Arial"/>
        </w:rPr>
      </w:pPr>
      <w:r w:rsidRPr="00451BD4">
        <w:rPr>
          <w:rFonts w:cs="Arial"/>
        </w:rPr>
        <w:t>Application Monitoring.</w:t>
      </w:r>
    </w:p>
    <w:p w14:paraId="64982408" w14:textId="77777777" w:rsidR="00EA5F65" w:rsidRPr="00451BD4" w:rsidRDefault="00EA5F65" w:rsidP="00EA5F65">
      <w:pPr>
        <w:numPr>
          <w:ilvl w:val="0"/>
          <w:numId w:val="19"/>
        </w:numPr>
        <w:overflowPunct/>
        <w:autoSpaceDE/>
        <w:autoSpaceDN/>
        <w:adjustRightInd/>
        <w:spacing w:before="0"/>
        <w:ind w:right="0"/>
        <w:textAlignment w:val="auto"/>
        <w:rPr>
          <w:rFonts w:cs="Arial"/>
        </w:rPr>
      </w:pPr>
      <w:r w:rsidRPr="00451BD4">
        <w:rPr>
          <w:rFonts w:cs="Arial"/>
        </w:rPr>
        <w:t>Data Maintenance.</w:t>
      </w:r>
    </w:p>
    <w:p w14:paraId="3BAB26AA" w14:textId="77777777" w:rsidR="00EA5F65" w:rsidRPr="00451BD4" w:rsidRDefault="00EA5F65" w:rsidP="00EA5F65">
      <w:pPr>
        <w:numPr>
          <w:ilvl w:val="0"/>
          <w:numId w:val="19"/>
        </w:numPr>
        <w:overflowPunct/>
        <w:autoSpaceDE/>
        <w:autoSpaceDN/>
        <w:adjustRightInd/>
        <w:spacing w:before="0"/>
        <w:ind w:right="0"/>
        <w:textAlignment w:val="auto"/>
        <w:rPr>
          <w:rFonts w:cs="Arial"/>
        </w:rPr>
      </w:pPr>
      <w:r w:rsidRPr="00451BD4">
        <w:rPr>
          <w:rFonts w:cs="Arial"/>
        </w:rPr>
        <w:t>Attend to BU Queries and Requests.</w:t>
      </w:r>
    </w:p>
    <w:p w14:paraId="2FF726D8" w14:textId="77777777" w:rsidR="00EA5F65" w:rsidRPr="00451BD4" w:rsidRDefault="00EA5F65" w:rsidP="00EA5F65">
      <w:pPr>
        <w:numPr>
          <w:ilvl w:val="0"/>
          <w:numId w:val="19"/>
        </w:numPr>
        <w:overflowPunct/>
        <w:autoSpaceDE/>
        <w:autoSpaceDN/>
        <w:adjustRightInd/>
        <w:spacing w:before="0"/>
        <w:ind w:right="0"/>
        <w:textAlignment w:val="auto"/>
        <w:rPr>
          <w:rFonts w:cs="Arial"/>
        </w:rPr>
      </w:pPr>
      <w:r w:rsidRPr="00451BD4">
        <w:rPr>
          <w:rFonts w:cs="Arial"/>
        </w:rPr>
        <w:t>Application housekeeping.</w:t>
      </w:r>
    </w:p>
    <w:p w14:paraId="3799F334" w14:textId="77777777" w:rsidR="00EA5F65" w:rsidRPr="00451BD4" w:rsidRDefault="00EA5F65" w:rsidP="00EA5F65">
      <w:pPr>
        <w:numPr>
          <w:ilvl w:val="0"/>
          <w:numId w:val="19"/>
        </w:numPr>
        <w:overflowPunct/>
        <w:autoSpaceDE/>
        <w:autoSpaceDN/>
        <w:adjustRightInd/>
        <w:spacing w:before="0"/>
        <w:ind w:right="0"/>
        <w:textAlignment w:val="auto"/>
        <w:rPr>
          <w:rFonts w:cs="Arial"/>
          <w:iCs/>
        </w:rPr>
      </w:pPr>
      <w:r w:rsidRPr="00451BD4">
        <w:rPr>
          <w:rFonts w:cs="Arial"/>
          <w:iCs/>
        </w:rPr>
        <w:t>Manage Test, Staging, UAT &amp; DR application environment.</w:t>
      </w:r>
    </w:p>
    <w:p w14:paraId="2813D75A" w14:textId="77777777" w:rsidR="00EA5F65" w:rsidRPr="00451BD4" w:rsidRDefault="00EA5F65" w:rsidP="00EA5F65">
      <w:pPr>
        <w:ind w:left="1440"/>
        <w:rPr>
          <w:rFonts w:cs="Arial"/>
        </w:rPr>
      </w:pPr>
    </w:p>
    <w:p w14:paraId="1C3959C9" w14:textId="77777777" w:rsidR="00EA5F65" w:rsidRPr="00451BD4" w:rsidRDefault="00EA5F65" w:rsidP="00EA5F65">
      <w:pPr>
        <w:rPr>
          <w:rFonts w:cs="Arial"/>
        </w:rPr>
      </w:pPr>
      <w:r w:rsidRPr="00451BD4">
        <w:rPr>
          <w:rFonts w:cs="Arial"/>
        </w:rPr>
        <w:t>Perform Application Management;</w:t>
      </w:r>
      <w:r w:rsidRPr="00451BD4">
        <w:rPr>
          <w:rFonts w:cs="Arial"/>
        </w:rPr>
        <w:tab/>
      </w:r>
    </w:p>
    <w:p w14:paraId="5F362F70" w14:textId="39BA6920"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 xml:space="preserve">Raise the </w:t>
      </w:r>
      <w:r w:rsidR="00EC722C" w:rsidRPr="00451BD4">
        <w:rPr>
          <w:rFonts w:cs="Arial"/>
        </w:rPr>
        <w:t>Service Now</w:t>
      </w:r>
      <w:r w:rsidRPr="00451BD4">
        <w:rPr>
          <w:rFonts w:cs="Arial"/>
        </w:rPr>
        <w:t xml:space="preserve"> request for corrective maintenance and obtain the necessary approvals.</w:t>
      </w:r>
    </w:p>
    <w:p w14:paraId="3CC6B71A"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lastRenderedPageBreak/>
        <w:t>Consolidate information for Change / Release Management and obtain the necessary approvals for corrective maintenance.</w:t>
      </w:r>
    </w:p>
    <w:p w14:paraId="2E6B2B00"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Perform/Coordinate impact assessment for new changes.</w:t>
      </w:r>
    </w:p>
    <w:p w14:paraId="605D6E92"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Consolidate updated technical inputs from respective parties into the SOD to maintain currency.</w:t>
      </w:r>
    </w:p>
    <w:p w14:paraId="7B67D37E"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Liaise with respective parties to review &amp; report on Application Health Check</w:t>
      </w:r>
    </w:p>
    <w:p w14:paraId="59297DA9"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Update Application Inventory to maintain currency.</w:t>
      </w:r>
    </w:p>
    <w:p w14:paraId="27C6A406"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Provide audit support ((MAB Internal/External Audits).</w:t>
      </w:r>
    </w:p>
    <w:p w14:paraId="0A8F35AD" w14:textId="77777777" w:rsidR="00EA5F65" w:rsidRPr="00451BD4" w:rsidRDefault="00EA5F65" w:rsidP="00EA5F65">
      <w:pPr>
        <w:numPr>
          <w:ilvl w:val="0"/>
          <w:numId w:val="20"/>
        </w:numPr>
        <w:overflowPunct/>
        <w:autoSpaceDE/>
        <w:autoSpaceDN/>
        <w:adjustRightInd/>
        <w:spacing w:before="0"/>
        <w:ind w:right="0"/>
        <w:textAlignment w:val="auto"/>
        <w:rPr>
          <w:rFonts w:cs="Arial"/>
        </w:rPr>
      </w:pPr>
      <w:r w:rsidRPr="00451BD4">
        <w:rPr>
          <w:rFonts w:cs="Arial"/>
        </w:rPr>
        <w:t>Provide support for Disaster Recovery (DR) exercise.</w:t>
      </w:r>
    </w:p>
    <w:p w14:paraId="330AE9DE" w14:textId="77777777" w:rsidR="00EA5F65" w:rsidRPr="00451BD4" w:rsidRDefault="00EA5F65" w:rsidP="00EA5F65">
      <w:pPr>
        <w:rPr>
          <w:rFonts w:cs="Arial"/>
          <w:iCs/>
        </w:rPr>
      </w:pPr>
      <w:r w:rsidRPr="00451BD4">
        <w:rPr>
          <w:rFonts w:cs="Arial"/>
          <w:iCs/>
        </w:rPr>
        <w:t>Liaise with Infra, Network Team and BU;</w:t>
      </w:r>
    </w:p>
    <w:p w14:paraId="44BAB015" w14:textId="77777777" w:rsidR="00EA5F65" w:rsidRPr="00451BD4" w:rsidRDefault="00EA5F65" w:rsidP="00EA5F65">
      <w:pPr>
        <w:numPr>
          <w:ilvl w:val="0"/>
          <w:numId w:val="21"/>
        </w:numPr>
        <w:overflowPunct/>
        <w:autoSpaceDE/>
        <w:autoSpaceDN/>
        <w:adjustRightInd/>
        <w:spacing w:before="0"/>
        <w:ind w:right="0"/>
        <w:textAlignment w:val="auto"/>
        <w:rPr>
          <w:rFonts w:cs="Arial"/>
        </w:rPr>
      </w:pPr>
      <w:r w:rsidRPr="00451BD4">
        <w:rPr>
          <w:rFonts w:cs="Arial"/>
          <w:iCs/>
        </w:rPr>
        <w:t>Work with the respective parties to ensure UAT for fixes and patches are performed until completion.</w:t>
      </w:r>
    </w:p>
    <w:p w14:paraId="4901E594" w14:textId="77777777" w:rsidR="00EA5F65" w:rsidRPr="00451BD4" w:rsidRDefault="00EA5F65" w:rsidP="00EA5F65">
      <w:pPr>
        <w:numPr>
          <w:ilvl w:val="0"/>
          <w:numId w:val="21"/>
        </w:numPr>
        <w:overflowPunct/>
        <w:autoSpaceDE/>
        <w:autoSpaceDN/>
        <w:adjustRightInd/>
        <w:spacing w:before="0"/>
        <w:ind w:right="0"/>
        <w:textAlignment w:val="auto"/>
        <w:rPr>
          <w:rFonts w:cs="Arial"/>
        </w:rPr>
      </w:pPr>
      <w:r w:rsidRPr="00451BD4">
        <w:rPr>
          <w:rFonts w:cs="Arial"/>
          <w:iCs/>
        </w:rPr>
        <w:t xml:space="preserve">Support on Infra related changes e.g. OS patches and upgrade. </w:t>
      </w:r>
    </w:p>
    <w:p w14:paraId="68D13156" w14:textId="77777777" w:rsidR="00EA5F65" w:rsidRPr="00451BD4" w:rsidRDefault="00EA5F65" w:rsidP="00EA5F65">
      <w:pPr>
        <w:numPr>
          <w:ilvl w:val="0"/>
          <w:numId w:val="21"/>
        </w:numPr>
        <w:overflowPunct/>
        <w:autoSpaceDE/>
        <w:autoSpaceDN/>
        <w:adjustRightInd/>
        <w:spacing w:before="0"/>
        <w:ind w:right="0"/>
        <w:textAlignment w:val="auto"/>
        <w:rPr>
          <w:rFonts w:cs="Arial"/>
        </w:rPr>
      </w:pPr>
      <w:r w:rsidRPr="00451BD4">
        <w:rPr>
          <w:rFonts w:cs="Arial"/>
        </w:rPr>
        <w:t>Perform the Installation of fixes and patches in test environment</w:t>
      </w:r>
    </w:p>
    <w:p w14:paraId="3C5E9087" w14:textId="77777777" w:rsidR="00EA5F65" w:rsidRPr="00451BD4" w:rsidRDefault="00EA5F65" w:rsidP="00EA5F65">
      <w:pPr>
        <w:numPr>
          <w:ilvl w:val="0"/>
          <w:numId w:val="21"/>
        </w:numPr>
        <w:overflowPunct/>
        <w:autoSpaceDE/>
        <w:autoSpaceDN/>
        <w:adjustRightInd/>
        <w:spacing w:before="0"/>
        <w:ind w:right="0"/>
        <w:textAlignment w:val="auto"/>
        <w:rPr>
          <w:rFonts w:cs="Arial"/>
        </w:rPr>
      </w:pPr>
      <w:r w:rsidRPr="00451BD4">
        <w:rPr>
          <w:rFonts w:cs="Arial"/>
          <w:iCs/>
        </w:rPr>
        <w:t>Work with the respective parties to ensure production implementation and verification is done successfully.</w:t>
      </w:r>
    </w:p>
    <w:p w14:paraId="12DB4E2F" w14:textId="77777777" w:rsidR="00EA5F65" w:rsidRPr="00451BD4" w:rsidRDefault="00EA5F65" w:rsidP="00EA5F65">
      <w:pPr>
        <w:numPr>
          <w:ilvl w:val="0"/>
          <w:numId w:val="21"/>
        </w:numPr>
        <w:overflowPunct/>
        <w:autoSpaceDE/>
        <w:autoSpaceDN/>
        <w:adjustRightInd/>
        <w:spacing w:before="0"/>
        <w:ind w:right="0"/>
        <w:textAlignment w:val="auto"/>
        <w:rPr>
          <w:rFonts w:cs="Arial"/>
        </w:rPr>
      </w:pPr>
      <w:r w:rsidRPr="00451BD4">
        <w:rPr>
          <w:rFonts w:cs="Arial"/>
        </w:rPr>
        <w:t>Participate in application operation reviews with the respective parties.</w:t>
      </w:r>
    </w:p>
    <w:p w14:paraId="02530AF7" w14:textId="77777777" w:rsidR="004B017F" w:rsidRPr="00451BD4" w:rsidRDefault="004B017F" w:rsidP="004B017F">
      <w:pPr>
        <w:overflowPunct/>
        <w:autoSpaceDE/>
        <w:autoSpaceDN/>
        <w:adjustRightInd/>
        <w:spacing w:before="0"/>
        <w:ind w:right="0"/>
        <w:textAlignment w:val="auto"/>
        <w:rPr>
          <w:rFonts w:cs="Arial"/>
        </w:rPr>
      </w:pPr>
    </w:p>
    <w:p w14:paraId="46D84773" w14:textId="77777777" w:rsidR="004B017F" w:rsidRPr="00451BD4" w:rsidRDefault="004B017F" w:rsidP="004B017F">
      <w:pPr>
        <w:overflowPunct/>
        <w:autoSpaceDE/>
        <w:autoSpaceDN/>
        <w:adjustRightInd/>
        <w:spacing w:before="0"/>
        <w:ind w:right="0"/>
        <w:textAlignment w:val="auto"/>
        <w:rPr>
          <w:rFonts w:cs="Arial"/>
        </w:rPr>
      </w:pPr>
    </w:p>
    <w:p w14:paraId="7239D693" w14:textId="77777777" w:rsidR="004B017F" w:rsidRPr="00451BD4" w:rsidRDefault="004B017F" w:rsidP="004B017F">
      <w:pPr>
        <w:overflowPunct/>
        <w:autoSpaceDE/>
        <w:autoSpaceDN/>
        <w:adjustRightInd/>
        <w:spacing w:before="0"/>
        <w:ind w:right="0"/>
        <w:textAlignment w:val="auto"/>
        <w:rPr>
          <w:rFonts w:cs="Arial"/>
        </w:rPr>
      </w:pPr>
    </w:p>
    <w:p w14:paraId="2FE9C767" w14:textId="77777777" w:rsidR="00EA5F65" w:rsidRPr="00451BD4" w:rsidRDefault="00EA5F65" w:rsidP="00EA5F65">
      <w:pPr>
        <w:pStyle w:val="Heading1"/>
        <w:pageBreakBefore/>
        <w:overflowPunct/>
        <w:autoSpaceDE/>
        <w:autoSpaceDN/>
        <w:adjustRightInd/>
        <w:ind w:left="0" w:right="0"/>
        <w:textAlignment w:val="auto"/>
        <w:rPr>
          <w:rFonts w:ascii="Arial" w:hAnsi="Arial" w:cs="Arial"/>
          <w:b/>
          <w:caps/>
          <w:color w:val="auto"/>
          <w:sz w:val="20"/>
          <w:szCs w:val="20"/>
        </w:rPr>
      </w:pPr>
      <w:bookmarkStart w:id="1042" w:name="_Toc481162098"/>
      <w:bookmarkStart w:id="1043" w:name="_Toc483216590"/>
      <w:r w:rsidRPr="00451BD4">
        <w:rPr>
          <w:rFonts w:ascii="Arial" w:hAnsi="Arial" w:cs="Arial"/>
          <w:b/>
          <w:caps/>
          <w:color w:val="auto"/>
          <w:sz w:val="20"/>
          <w:szCs w:val="20"/>
        </w:rPr>
        <w:lastRenderedPageBreak/>
        <w:t>4.10</w:t>
      </w:r>
      <w:r w:rsidRPr="00451BD4">
        <w:rPr>
          <w:rFonts w:ascii="Arial" w:hAnsi="Arial" w:cs="Arial"/>
          <w:b/>
          <w:caps/>
          <w:color w:val="auto"/>
          <w:sz w:val="20"/>
          <w:szCs w:val="20"/>
        </w:rPr>
        <w:tab/>
        <w:t>Contract management</w:t>
      </w:r>
      <w:bookmarkEnd w:id="1042"/>
      <w:bookmarkEnd w:id="1043"/>
    </w:p>
    <w:p w14:paraId="369399F4" w14:textId="77777777" w:rsidR="00EA5F65" w:rsidRPr="00451BD4" w:rsidRDefault="00EA5F65" w:rsidP="00EA5F65">
      <w:pPr>
        <w:pStyle w:val="BodyText"/>
        <w:rPr>
          <w:rFonts w:cs="Arial"/>
          <w:iCs/>
          <w:sz w:val="20"/>
        </w:rPr>
      </w:pPr>
      <w:r w:rsidRPr="00451BD4">
        <w:rPr>
          <w:rFonts w:cs="Arial"/>
          <w:iCs/>
          <w:sz w:val="20"/>
        </w:rPr>
        <w:t>Contractor / Vendor relationship will be managed via the following contracts.</w:t>
      </w:r>
    </w:p>
    <w:p w14:paraId="5785EFD2" w14:textId="77777777" w:rsidR="00EA5F65" w:rsidRPr="00451BD4" w:rsidRDefault="00EA5F65" w:rsidP="00EA5F65">
      <w:pPr>
        <w:pStyle w:val="BodyText"/>
        <w:rPr>
          <w:rFonts w:cs="Arial"/>
          <w:iCs/>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9"/>
        <w:gridCol w:w="2611"/>
        <w:gridCol w:w="4921"/>
      </w:tblGrid>
      <w:tr w:rsidR="00EC722C" w:rsidRPr="00EC722C" w14:paraId="4A148B12" w14:textId="77777777" w:rsidTr="00BB5C85">
        <w:trPr>
          <w:jc w:val="center"/>
        </w:trPr>
        <w:tc>
          <w:tcPr>
            <w:tcW w:w="1059" w:type="dxa"/>
            <w:shd w:val="clear" w:color="auto" w:fill="0070C0"/>
          </w:tcPr>
          <w:p w14:paraId="484E1E62" w14:textId="3F5FC24C" w:rsidR="00EA5F65" w:rsidRPr="00EC722C" w:rsidRDefault="00EC722C" w:rsidP="00EC722C">
            <w:pPr>
              <w:pStyle w:val="BodyText"/>
              <w:spacing w:before="60" w:after="60"/>
              <w:ind w:left="0"/>
              <w:jc w:val="center"/>
              <w:rPr>
                <w:rFonts w:cs="Arial"/>
                <w:b/>
                <w:iCs/>
                <w:color w:val="FFFFFF" w:themeColor="background1"/>
                <w:sz w:val="20"/>
              </w:rPr>
            </w:pPr>
            <w:r w:rsidRPr="00EC722C">
              <w:rPr>
                <w:rFonts w:cs="Arial"/>
                <w:b/>
                <w:iCs/>
                <w:color w:val="FFFFFF" w:themeColor="background1"/>
                <w:sz w:val="20"/>
              </w:rPr>
              <w:t>No</w:t>
            </w:r>
          </w:p>
        </w:tc>
        <w:tc>
          <w:tcPr>
            <w:tcW w:w="2611" w:type="dxa"/>
            <w:shd w:val="clear" w:color="auto" w:fill="0070C0"/>
          </w:tcPr>
          <w:p w14:paraId="77F0804C" w14:textId="77777777" w:rsidR="00EA5F65" w:rsidRPr="00EC722C" w:rsidRDefault="00EA5F65" w:rsidP="00EC722C">
            <w:pPr>
              <w:pStyle w:val="BodyText"/>
              <w:spacing w:before="60" w:after="60"/>
              <w:ind w:left="0"/>
              <w:jc w:val="center"/>
              <w:rPr>
                <w:rFonts w:cs="Arial"/>
                <w:b/>
                <w:bCs/>
                <w:iCs/>
                <w:color w:val="FFFFFF" w:themeColor="background1"/>
                <w:sz w:val="20"/>
              </w:rPr>
            </w:pPr>
            <w:r w:rsidRPr="00EC722C">
              <w:rPr>
                <w:rFonts w:cs="Arial"/>
                <w:b/>
                <w:bCs/>
                <w:iCs/>
                <w:color w:val="FFFFFF" w:themeColor="background1"/>
                <w:sz w:val="20"/>
              </w:rPr>
              <w:t>Contract</w:t>
            </w:r>
          </w:p>
        </w:tc>
        <w:tc>
          <w:tcPr>
            <w:tcW w:w="4921" w:type="dxa"/>
            <w:shd w:val="clear" w:color="auto" w:fill="0070C0"/>
          </w:tcPr>
          <w:p w14:paraId="6076D69F" w14:textId="77777777" w:rsidR="00EA5F65" w:rsidRPr="00EC722C" w:rsidRDefault="00EA5F65" w:rsidP="00EC722C">
            <w:pPr>
              <w:pStyle w:val="BodyText"/>
              <w:spacing w:before="60" w:after="60"/>
              <w:ind w:left="0"/>
              <w:jc w:val="center"/>
              <w:rPr>
                <w:rFonts w:cs="Arial"/>
                <w:b/>
                <w:bCs/>
                <w:iCs/>
                <w:color w:val="FFFFFF" w:themeColor="background1"/>
                <w:sz w:val="20"/>
              </w:rPr>
            </w:pPr>
            <w:r w:rsidRPr="00EC722C">
              <w:rPr>
                <w:rFonts w:cs="Arial"/>
                <w:b/>
                <w:bCs/>
                <w:iCs/>
                <w:color w:val="FFFFFF" w:themeColor="background1"/>
                <w:sz w:val="20"/>
              </w:rPr>
              <w:t>Parties</w:t>
            </w:r>
          </w:p>
        </w:tc>
      </w:tr>
      <w:tr w:rsidR="00EA5F65" w:rsidRPr="00451BD4" w14:paraId="59FA306F" w14:textId="77777777" w:rsidTr="00BB5C85">
        <w:trPr>
          <w:jc w:val="center"/>
        </w:trPr>
        <w:tc>
          <w:tcPr>
            <w:tcW w:w="1059" w:type="dxa"/>
          </w:tcPr>
          <w:p w14:paraId="75BA6F47" w14:textId="35859BF1" w:rsidR="00EA5F65" w:rsidRPr="00451BD4" w:rsidRDefault="00BB5C85" w:rsidP="00D005CD">
            <w:pPr>
              <w:pStyle w:val="BodyText"/>
              <w:spacing w:before="60" w:after="60"/>
              <w:ind w:left="0"/>
              <w:rPr>
                <w:rFonts w:cs="Arial"/>
                <w:iCs/>
                <w:sz w:val="20"/>
                <w:lang w:val="en-GB"/>
              </w:rPr>
            </w:pPr>
            <w:ins w:id="1044" w:author="Krishnakant Bairagi" w:date="2020-07-27T13:18:00Z">
              <w:r>
                <w:rPr>
                  <w:rFonts w:cs="Arial"/>
                  <w:iCs/>
                  <w:sz w:val="20"/>
                  <w:lang w:val="en-GB"/>
                </w:rPr>
                <w:t>1</w:t>
              </w:r>
            </w:ins>
            <w:del w:id="1045" w:author="Krishnakant Bairagi" w:date="2020-07-27T13:18:00Z">
              <w:r w:rsidR="00EA5F65" w:rsidRPr="00451BD4" w:rsidDel="00BB5C85">
                <w:rPr>
                  <w:rFonts w:cs="Arial"/>
                  <w:iCs/>
                  <w:sz w:val="20"/>
                  <w:lang w:val="en-GB"/>
                </w:rPr>
                <w:delText>2</w:delText>
              </w:r>
            </w:del>
          </w:p>
        </w:tc>
        <w:tc>
          <w:tcPr>
            <w:tcW w:w="2611" w:type="dxa"/>
          </w:tcPr>
          <w:p w14:paraId="0C4BEB29" w14:textId="6DA6F032" w:rsidR="00EA5F65" w:rsidRPr="00451BD4" w:rsidRDefault="00EA5F65" w:rsidP="00D005CD">
            <w:pPr>
              <w:pStyle w:val="BodyText"/>
              <w:spacing w:before="60" w:after="60"/>
              <w:ind w:left="0"/>
              <w:rPr>
                <w:rFonts w:cs="Arial"/>
                <w:iCs/>
                <w:sz w:val="20"/>
              </w:rPr>
            </w:pPr>
            <w:del w:id="1046" w:author="Krishnakant Bairagi" w:date="2020-07-27T13:18:00Z">
              <w:r w:rsidRPr="00451BD4" w:rsidDel="00BB5C85">
                <w:rPr>
                  <w:rFonts w:cs="Arial"/>
                  <w:sz w:val="20"/>
                </w:rPr>
                <w:delText xml:space="preserve">GATS </w:delText>
              </w:r>
              <w:r w:rsidRPr="00451BD4" w:rsidDel="00BB5C85">
                <w:rPr>
                  <w:rFonts w:cs="Arial"/>
                  <w:iCs/>
                  <w:sz w:val="20"/>
                </w:rPr>
                <w:delText>AMS</w:delText>
              </w:r>
            </w:del>
            <w:ins w:id="1047" w:author="Krishnakant Bairagi" w:date="2020-07-27T13:18:00Z">
              <w:r w:rsidR="00BB5C85">
                <w:rPr>
                  <w:rFonts w:cs="Arial"/>
                  <w:sz w:val="20"/>
                </w:rPr>
                <w:t>Service contract for AMS support</w:t>
              </w:r>
            </w:ins>
            <w:r w:rsidRPr="00451BD4">
              <w:rPr>
                <w:rFonts w:cs="Arial"/>
                <w:iCs/>
                <w:sz w:val="20"/>
              </w:rPr>
              <w:t xml:space="preserve"> </w:t>
            </w:r>
          </w:p>
        </w:tc>
        <w:tc>
          <w:tcPr>
            <w:tcW w:w="4921" w:type="dxa"/>
          </w:tcPr>
          <w:p w14:paraId="57893AD1" w14:textId="6257009D" w:rsidR="00EA5F65" w:rsidRPr="00F50F5C" w:rsidDel="00A71829" w:rsidRDefault="00EA5F65" w:rsidP="00AF50DD">
            <w:pPr>
              <w:ind w:left="0"/>
              <w:rPr>
                <w:del w:id="1048" w:author="Krishnakant Bairagi" w:date="2020-07-23T17:36:00Z"/>
                <w:rFonts w:cs="Arial"/>
                <w:color w:val="FF0000"/>
                <w:rPrChange w:id="1049" w:author="Nor Hayati Abdullah" w:date="2020-07-22T09:53:00Z">
                  <w:rPr>
                    <w:del w:id="1050" w:author="Krishnakant Bairagi" w:date="2020-07-23T17:36:00Z"/>
                    <w:rFonts w:cs="Arial"/>
                  </w:rPr>
                </w:rPrChange>
              </w:rPr>
            </w:pPr>
            <w:r w:rsidRPr="00A71829">
              <w:rPr>
                <w:rFonts w:cs="Arial"/>
              </w:rPr>
              <w:t xml:space="preserve">Signed between MAB and </w:t>
            </w:r>
            <w:ins w:id="1051" w:author="Krishnakant Bairagi" w:date="2020-07-23T17:36:00Z">
              <w:r w:rsidR="00A71829" w:rsidRPr="00A71829">
                <w:rPr>
                  <w:rFonts w:cs="Arial"/>
                  <w:rPrChange w:id="1052" w:author="Krishnakant Bairagi" w:date="2020-07-23T17:37:00Z">
                    <w:rPr>
                      <w:rFonts w:cs="Arial"/>
                      <w:highlight w:val="yellow"/>
                    </w:rPr>
                  </w:rPrChange>
                </w:rPr>
                <w:t>ATOS</w:t>
              </w:r>
            </w:ins>
            <w:del w:id="1053" w:author="Krishnakant Bairagi" w:date="2020-07-23T17:36:00Z">
              <w:r w:rsidRPr="00A71829" w:rsidDel="00A71829">
                <w:rPr>
                  <w:rFonts w:cs="Arial"/>
                </w:rPr>
                <w:delText xml:space="preserve">TCS </w:delText>
              </w:r>
              <w:r w:rsidRPr="00AF50DD" w:rsidDel="00A71829">
                <w:rPr>
                  <w:rFonts w:cs="Arial"/>
                </w:rPr>
                <w:delText>as part of SPVP contract.</w:delText>
              </w:r>
            </w:del>
            <w:ins w:id="1054" w:author="Nor Hayati Abdullah" w:date="2020-07-22T09:53:00Z">
              <w:del w:id="1055" w:author="Krishnakant Bairagi" w:date="2020-07-23T17:36:00Z">
                <w:r w:rsidR="00F50F5C" w:rsidDel="00A71829">
                  <w:rPr>
                    <w:rFonts w:cs="Arial"/>
                  </w:rPr>
                  <w:delText xml:space="preserve">   </w:delText>
                </w:r>
                <w:r w:rsidR="00F50F5C" w:rsidRPr="00F50F5C" w:rsidDel="00A71829">
                  <w:rPr>
                    <w:rFonts w:cs="Arial"/>
                    <w:color w:val="FF0000"/>
                    <w:rPrChange w:id="1056" w:author="Nor Hayati Abdullah" w:date="2020-07-22T09:53:00Z">
                      <w:rPr>
                        <w:rFonts w:cs="Arial"/>
                      </w:rPr>
                    </w:rPrChange>
                  </w:rPr>
                  <w:delText>Is this still valid?</w:delText>
                </w:r>
              </w:del>
            </w:ins>
          </w:p>
          <w:p w14:paraId="46A2433C" w14:textId="77777777" w:rsidR="00EA5F65" w:rsidRPr="00451BD4" w:rsidRDefault="00EA5F65">
            <w:pPr>
              <w:ind w:left="0"/>
              <w:rPr>
                <w:rFonts w:cs="Arial"/>
                <w:iCs/>
              </w:rPr>
              <w:pPrChange w:id="1057" w:author="Krishnakant Bairagi" w:date="2020-07-23T17:37:00Z">
                <w:pPr>
                  <w:pStyle w:val="BodyText"/>
                  <w:keepNext/>
                  <w:spacing w:before="60" w:after="60"/>
                  <w:ind w:left="0"/>
                </w:pPr>
              </w:pPrChange>
            </w:pPr>
          </w:p>
        </w:tc>
      </w:tr>
    </w:tbl>
    <w:p w14:paraId="6E20F1C8" w14:textId="63D03F65" w:rsidR="0086126C" w:rsidRPr="00451BD4" w:rsidRDefault="0086126C">
      <w:pPr>
        <w:pStyle w:val="Caption"/>
        <w:rPr>
          <w:rFonts w:ascii="Arial" w:hAnsi="Arial" w:cs="Arial"/>
        </w:rPr>
      </w:pPr>
      <w:bookmarkStart w:id="1058" w:name="_Toc481162099"/>
      <w:bookmarkStart w:id="1059" w:name="_Toc483216591"/>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25</w:t>
      </w:r>
      <w:r w:rsidR="0074035A" w:rsidRPr="00451BD4">
        <w:rPr>
          <w:rFonts w:ascii="Arial" w:hAnsi="Arial" w:cs="Arial"/>
          <w:noProof/>
        </w:rPr>
        <w:fldChar w:fldCharType="end"/>
      </w:r>
      <w:r w:rsidRPr="00451BD4">
        <w:rPr>
          <w:rFonts w:ascii="Arial" w:hAnsi="Arial" w:cs="Arial"/>
        </w:rPr>
        <w:t>: Contract Management</w:t>
      </w:r>
    </w:p>
    <w:p w14:paraId="00E86F3C" w14:textId="77777777" w:rsidR="00EA5F65" w:rsidRPr="00451BD4" w:rsidRDefault="00EA5F65" w:rsidP="004B017F">
      <w:pPr>
        <w:pStyle w:val="Heading1"/>
        <w:pageBreakBefore/>
        <w:tabs>
          <w:tab w:val="num" w:pos="720"/>
        </w:tabs>
        <w:overflowPunct/>
        <w:autoSpaceDE/>
        <w:autoSpaceDN/>
        <w:adjustRightInd/>
        <w:ind w:left="0" w:right="0"/>
        <w:textAlignment w:val="auto"/>
        <w:rPr>
          <w:rFonts w:ascii="Arial" w:hAnsi="Arial" w:cs="Arial"/>
          <w:b/>
          <w:caps/>
          <w:color w:val="auto"/>
          <w:sz w:val="20"/>
          <w:szCs w:val="20"/>
        </w:rPr>
      </w:pPr>
      <w:r w:rsidRPr="00451BD4">
        <w:rPr>
          <w:rFonts w:ascii="Arial" w:hAnsi="Arial" w:cs="Arial"/>
          <w:b/>
          <w:caps/>
          <w:color w:val="auto"/>
          <w:sz w:val="20"/>
          <w:szCs w:val="20"/>
        </w:rPr>
        <w:lastRenderedPageBreak/>
        <w:t>4.11</w:t>
      </w:r>
      <w:r w:rsidRPr="00451BD4">
        <w:rPr>
          <w:rFonts w:ascii="Arial" w:hAnsi="Arial" w:cs="Arial"/>
          <w:b/>
          <w:caps/>
          <w:color w:val="auto"/>
          <w:sz w:val="20"/>
          <w:szCs w:val="20"/>
        </w:rPr>
        <w:tab/>
        <w:t>Handover items</w:t>
      </w:r>
      <w:bookmarkEnd w:id="1058"/>
      <w:bookmarkEnd w:id="1059"/>
    </w:p>
    <w:p w14:paraId="700001B9" w14:textId="77777777" w:rsidR="00EA5F65" w:rsidRPr="00451BD4" w:rsidRDefault="00EA5F65" w:rsidP="00EA5F65">
      <w:pPr>
        <w:pStyle w:val="BodyText"/>
        <w:spacing w:before="100" w:beforeAutospacing="1" w:after="100" w:afterAutospacing="1"/>
        <w:rPr>
          <w:rFonts w:cs="Arial"/>
          <w:iCs/>
          <w:sz w:val="20"/>
        </w:rPr>
      </w:pPr>
      <w:r w:rsidRPr="00451BD4">
        <w:rPr>
          <w:rFonts w:cs="Arial"/>
          <w:iCs/>
          <w:sz w:val="20"/>
        </w:rPr>
        <w:t xml:space="preserve">The following documents / items </w:t>
      </w:r>
      <w:r w:rsidR="00DC7124">
        <w:rPr>
          <w:rFonts w:cs="Arial"/>
          <w:iCs/>
          <w:sz w:val="20"/>
        </w:rPr>
        <w:t xml:space="preserve">is handover </w:t>
      </w:r>
      <w:r w:rsidRPr="00451BD4">
        <w:rPr>
          <w:rFonts w:cs="Arial"/>
          <w:iCs/>
          <w:sz w:val="20"/>
        </w:rPr>
        <w:t>to Operations together with this System Operation Document during the Handover session.</w:t>
      </w:r>
    </w:p>
    <w:p w14:paraId="4B4F0780" w14:textId="77777777" w:rsidR="00EA5F65" w:rsidRPr="00451BD4" w:rsidRDefault="00EA5F65" w:rsidP="00EA5F65">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Project cutover plan</w:t>
      </w:r>
    </w:p>
    <w:p w14:paraId="31DF9118" w14:textId="77777777" w:rsidR="00EA5F65" w:rsidRPr="00451BD4" w:rsidRDefault="00EA5F65" w:rsidP="00EA5F65">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UAT signoff by Business Owner</w:t>
      </w:r>
    </w:p>
    <w:p w14:paraId="68CE0628" w14:textId="77777777" w:rsidR="00EA5F65" w:rsidRPr="00451BD4" w:rsidRDefault="00EA5F65" w:rsidP="00EA5F65">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Training materials</w:t>
      </w:r>
    </w:p>
    <w:p w14:paraId="42CF0E76" w14:textId="77777777" w:rsidR="00EA5F65" w:rsidRPr="00451BD4" w:rsidRDefault="00EA5F65" w:rsidP="00EA5F65">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 xml:space="preserve">System GATS User Guide </w:t>
      </w:r>
    </w:p>
    <w:p w14:paraId="1C6AAE38" w14:textId="77777777" w:rsidR="00EA5F65" w:rsidRPr="00451BD4" w:rsidRDefault="00EA5F65" w:rsidP="00EA5F65">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System GATS Technical Manuals and Installation Guides</w:t>
      </w:r>
    </w:p>
    <w:p w14:paraId="43AA5CA8" w14:textId="77777777" w:rsidR="00EA5F65" w:rsidRPr="00451BD4" w:rsidRDefault="00EA5F65" w:rsidP="004B017F">
      <w:pPr>
        <w:pStyle w:val="BodyText"/>
        <w:numPr>
          <w:ilvl w:val="0"/>
          <w:numId w:val="22"/>
        </w:numPr>
        <w:tabs>
          <w:tab w:val="left" w:pos="720"/>
        </w:tabs>
        <w:overflowPunct/>
        <w:autoSpaceDE/>
        <w:autoSpaceDN/>
        <w:adjustRightInd/>
        <w:spacing w:before="100" w:beforeAutospacing="1" w:after="100" w:afterAutospacing="1"/>
        <w:ind w:right="0"/>
        <w:jc w:val="both"/>
        <w:textAlignment w:val="auto"/>
        <w:rPr>
          <w:rFonts w:cs="Arial"/>
          <w:iCs/>
          <w:sz w:val="20"/>
        </w:rPr>
      </w:pPr>
      <w:r w:rsidRPr="00451BD4">
        <w:rPr>
          <w:rFonts w:cs="Arial"/>
          <w:iCs/>
          <w:sz w:val="20"/>
        </w:rPr>
        <w:t>Softcopy of GATS System Operations Document</w:t>
      </w:r>
    </w:p>
    <w:p w14:paraId="79B1695A" w14:textId="77777777" w:rsidR="00EA5F65" w:rsidRPr="00451BD4" w:rsidRDefault="00EA5F65" w:rsidP="00EA5F65">
      <w:pPr>
        <w:rPr>
          <w:rFonts w:cs="Arial"/>
        </w:rPr>
      </w:pPr>
    </w:p>
    <w:p w14:paraId="2623971C" w14:textId="77777777" w:rsidR="00EA5F65" w:rsidRPr="00451BD4" w:rsidRDefault="00EA5F65" w:rsidP="00EA5F65">
      <w:pPr>
        <w:pStyle w:val="Heading1"/>
        <w:pageBreakBefore/>
        <w:tabs>
          <w:tab w:val="left" w:pos="720"/>
        </w:tabs>
        <w:overflowPunct/>
        <w:autoSpaceDE/>
        <w:autoSpaceDN/>
        <w:adjustRightInd/>
        <w:ind w:left="0" w:right="0"/>
        <w:textAlignment w:val="auto"/>
        <w:rPr>
          <w:rFonts w:ascii="Arial" w:hAnsi="Arial" w:cs="Arial"/>
          <w:b/>
          <w:caps/>
          <w:color w:val="auto"/>
          <w:sz w:val="20"/>
          <w:szCs w:val="20"/>
        </w:rPr>
      </w:pPr>
      <w:bookmarkStart w:id="1060" w:name="_Toc481162100"/>
      <w:bookmarkStart w:id="1061" w:name="_Toc483216592"/>
      <w:r w:rsidRPr="00451BD4">
        <w:rPr>
          <w:rFonts w:ascii="Arial" w:hAnsi="Arial" w:cs="Arial"/>
          <w:b/>
          <w:caps/>
          <w:color w:val="auto"/>
          <w:sz w:val="20"/>
          <w:szCs w:val="20"/>
        </w:rPr>
        <w:lastRenderedPageBreak/>
        <w:t>4.12</w:t>
      </w:r>
      <w:r w:rsidRPr="00451BD4">
        <w:rPr>
          <w:rFonts w:ascii="Arial" w:hAnsi="Arial" w:cs="Arial"/>
          <w:b/>
          <w:caps/>
          <w:color w:val="auto"/>
          <w:sz w:val="20"/>
          <w:szCs w:val="20"/>
        </w:rPr>
        <w:tab/>
        <w:t>Information security</w:t>
      </w:r>
      <w:bookmarkEnd w:id="1060"/>
      <w:bookmarkEnd w:id="1061"/>
    </w:p>
    <w:p w14:paraId="3E68D8ED" w14:textId="77777777" w:rsidR="00EA5F65" w:rsidRPr="00451BD4" w:rsidRDefault="00EA5F65" w:rsidP="00EA5F65">
      <w:pPr>
        <w:ind w:left="0"/>
        <w:rPr>
          <w:rFonts w:cs="Arial"/>
          <w:b/>
          <w:color w:val="000000"/>
          <w:sz w:val="18"/>
          <w:szCs w:val="18"/>
          <w:lang w:val="en-GB"/>
        </w:rPr>
      </w:pPr>
      <w:r w:rsidRPr="00451BD4">
        <w:rPr>
          <w:rFonts w:cs="Arial"/>
          <w:b/>
          <w:color w:val="000000"/>
          <w:sz w:val="18"/>
          <w:szCs w:val="18"/>
          <w:lang w:val="en-GB"/>
        </w:rPr>
        <w:t>4.12.1</w:t>
      </w:r>
      <w:r w:rsidRPr="00451BD4">
        <w:rPr>
          <w:rFonts w:cs="Arial"/>
          <w:b/>
          <w:color w:val="000000"/>
          <w:sz w:val="18"/>
          <w:szCs w:val="18"/>
          <w:lang w:val="en-GB"/>
        </w:rPr>
        <w:tab/>
        <w:t>AUDIT AND COMPLIANCE REQUIREMENTS</w:t>
      </w:r>
    </w:p>
    <w:p w14:paraId="5756C813" w14:textId="77777777" w:rsidR="00EA5F65" w:rsidRPr="00451BD4" w:rsidRDefault="00EA5F65" w:rsidP="00EA5F65">
      <w:pPr>
        <w:pStyle w:val="BodyText"/>
        <w:rPr>
          <w:rFonts w:cs="Arial"/>
          <w:i/>
          <w:color w:val="0000FF"/>
          <w:sz w:val="20"/>
        </w:rPr>
      </w:pPr>
    </w:p>
    <w:tbl>
      <w:tblPr>
        <w:tblW w:w="88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2006"/>
        <w:gridCol w:w="2219"/>
      </w:tblGrid>
      <w:tr w:rsidR="00EA5F65" w:rsidRPr="00451BD4" w14:paraId="4A10E45F" w14:textId="77777777" w:rsidTr="00EC722C">
        <w:trPr>
          <w:jc w:val="center"/>
        </w:trPr>
        <w:tc>
          <w:tcPr>
            <w:tcW w:w="4608" w:type="dxa"/>
            <w:shd w:val="clear" w:color="auto" w:fill="0070C0"/>
          </w:tcPr>
          <w:p w14:paraId="374661C9" w14:textId="77777777"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Activity</w:t>
            </w:r>
          </w:p>
        </w:tc>
        <w:tc>
          <w:tcPr>
            <w:tcW w:w="2006" w:type="dxa"/>
            <w:shd w:val="clear" w:color="auto" w:fill="0070C0"/>
          </w:tcPr>
          <w:p w14:paraId="2222308A" w14:textId="57ADB6FF" w:rsidR="00EA5F65" w:rsidRPr="00EC722C" w:rsidRDefault="00EA5F65" w:rsidP="00EC722C">
            <w:pPr>
              <w:pStyle w:val="BodyText"/>
              <w:spacing w:before="60" w:after="60"/>
              <w:ind w:left="0"/>
              <w:jc w:val="center"/>
              <w:rPr>
                <w:rFonts w:cs="Arial"/>
                <w:b/>
                <w:bCs/>
                <w:color w:val="FFFFFF" w:themeColor="background1"/>
                <w:sz w:val="20"/>
              </w:rPr>
            </w:pPr>
            <w:r w:rsidRPr="00EC722C">
              <w:rPr>
                <w:rFonts w:cs="Arial"/>
                <w:b/>
                <w:bCs/>
                <w:color w:val="FFFFFF" w:themeColor="background1"/>
                <w:sz w:val="20"/>
              </w:rPr>
              <w:t>Frequency</w:t>
            </w:r>
          </w:p>
        </w:tc>
        <w:tc>
          <w:tcPr>
            <w:tcW w:w="2219" w:type="dxa"/>
            <w:shd w:val="clear" w:color="auto" w:fill="0070C0"/>
          </w:tcPr>
          <w:p w14:paraId="14ACF3C7" w14:textId="77777777" w:rsidR="00EA5F65" w:rsidRPr="00EC722C" w:rsidRDefault="00EA5F65" w:rsidP="00EC722C">
            <w:pPr>
              <w:pStyle w:val="BodyText"/>
              <w:tabs>
                <w:tab w:val="left" w:pos="2003"/>
              </w:tabs>
              <w:spacing w:before="60" w:after="60"/>
              <w:ind w:left="0" w:right="-161"/>
              <w:jc w:val="center"/>
              <w:rPr>
                <w:rFonts w:cs="Arial"/>
                <w:b/>
                <w:bCs/>
                <w:color w:val="FFFFFF" w:themeColor="background1"/>
                <w:sz w:val="20"/>
              </w:rPr>
            </w:pPr>
            <w:r w:rsidRPr="00EC722C">
              <w:rPr>
                <w:rFonts w:cs="Arial"/>
                <w:b/>
                <w:bCs/>
                <w:color w:val="FFFFFF" w:themeColor="background1"/>
                <w:sz w:val="20"/>
              </w:rPr>
              <w:t>Responsible Party</w:t>
            </w:r>
          </w:p>
        </w:tc>
      </w:tr>
      <w:tr w:rsidR="00EA5F65" w:rsidRPr="00451BD4" w14:paraId="0E048711" w14:textId="77777777" w:rsidTr="00EC722C">
        <w:trPr>
          <w:jc w:val="center"/>
        </w:trPr>
        <w:tc>
          <w:tcPr>
            <w:tcW w:w="4608" w:type="dxa"/>
          </w:tcPr>
          <w:p w14:paraId="0515EA81" w14:textId="77777777" w:rsidR="00EA5F65" w:rsidRPr="00451BD4" w:rsidRDefault="00EA5F65" w:rsidP="00D005CD">
            <w:pPr>
              <w:pStyle w:val="BodyText"/>
              <w:spacing w:before="60" w:after="60"/>
              <w:ind w:left="0"/>
              <w:rPr>
                <w:rFonts w:cs="Arial"/>
                <w:sz w:val="20"/>
              </w:rPr>
            </w:pPr>
            <w:r w:rsidRPr="00451BD4">
              <w:rPr>
                <w:rFonts w:cs="Arial"/>
                <w:sz w:val="20"/>
              </w:rPr>
              <w:t>Perform ID review every quarter and submit result to IRS</w:t>
            </w:r>
          </w:p>
          <w:p w14:paraId="34D2101C" w14:textId="77777777" w:rsidR="00EA5F65" w:rsidRPr="00451BD4" w:rsidRDefault="00EA5F65" w:rsidP="00D005CD">
            <w:pPr>
              <w:pStyle w:val="BodyText"/>
              <w:spacing w:before="60" w:after="60"/>
              <w:ind w:left="0"/>
              <w:rPr>
                <w:rFonts w:cs="Arial"/>
                <w:sz w:val="20"/>
              </w:rPr>
            </w:pPr>
            <w:r w:rsidRPr="00451BD4">
              <w:rPr>
                <w:rFonts w:cs="Arial"/>
                <w:sz w:val="20"/>
              </w:rPr>
              <w:t>[Req: ISO 27001, PCI-DSS]</w:t>
            </w:r>
          </w:p>
        </w:tc>
        <w:tc>
          <w:tcPr>
            <w:tcW w:w="2006" w:type="dxa"/>
          </w:tcPr>
          <w:p w14:paraId="79C0D351" w14:textId="77777777" w:rsidR="00EA5F65" w:rsidRPr="00451BD4" w:rsidRDefault="00EA5F65" w:rsidP="00D005CD">
            <w:pPr>
              <w:pStyle w:val="BodyText"/>
              <w:spacing w:before="60" w:after="60"/>
              <w:ind w:left="0"/>
              <w:rPr>
                <w:rFonts w:cs="Arial"/>
                <w:sz w:val="20"/>
              </w:rPr>
            </w:pPr>
            <w:r w:rsidRPr="00451BD4">
              <w:rPr>
                <w:rFonts w:cs="Arial"/>
                <w:sz w:val="20"/>
              </w:rPr>
              <w:t>Quarterly</w:t>
            </w:r>
          </w:p>
        </w:tc>
        <w:tc>
          <w:tcPr>
            <w:tcW w:w="2219" w:type="dxa"/>
          </w:tcPr>
          <w:p w14:paraId="7577BFC3" w14:textId="77777777" w:rsidR="00EA5F65" w:rsidRPr="00451BD4" w:rsidRDefault="00EA5F65" w:rsidP="00D005CD">
            <w:pPr>
              <w:pStyle w:val="BodyText"/>
              <w:spacing w:before="60" w:after="60"/>
              <w:ind w:left="0"/>
              <w:rPr>
                <w:rFonts w:cs="Arial"/>
                <w:sz w:val="20"/>
              </w:rPr>
            </w:pPr>
            <w:r w:rsidRPr="00451BD4">
              <w:rPr>
                <w:rFonts w:cs="Arial"/>
                <w:sz w:val="20"/>
              </w:rPr>
              <w:t>ID Admin</w:t>
            </w:r>
          </w:p>
        </w:tc>
      </w:tr>
      <w:tr w:rsidR="00EA5F65" w:rsidRPr="00451BD4" w14:paraId="6B7A28C0" w14:textId="77777777" w:rsidTr="00EC722C">
        <w:trPr>
          <w:jc w:val="center"/>
        </w:trPr>
        <w:tc>
          <w:tcPr>
            <w:tcW w:w="4608" w:type="dxa"/>
          </w:tcPr>
          <w:p w14:paraId="5EBE47F4" w14:textId="77777777" w:rsidR="00EA5F65" w:rsidRPr="00451BD4" w:rsidRDefault="00EA5F65" w:rsidP="00D005CD">
            <w:pPr>
              <w:pStyle w:val="BodyText"/>
              <w:spacing w:before="60" w:after="60"/>
              <w:ind w:left="0"/>
              <w:rPr>
                <w:rFonts w:cs="Arial"/>
                <w:sz w:val="20"/>
              </w:rPr>
            </w:pPr>
            <w:r w:rsidRPr="00451BD4">
              <w:rPr>
                <w:rFonts w:cs="Arial"/>
                <w:sz w:val="20"/>
              </w:rPr>
              <w:t>Update user access matrix  and submit to IRS</w:t>
            </w:r>
          </w:p>
          <w:p w14:paraId="44DB3EFF" w14:textId="77777777" w:rsidR="00EA5F65" w:rsidRPr="00451BD4" w:rsidRDefault="00EA5F65" w:rsidP="00D005CD">
            <w:pPr>
              <w:pStyle w:val="BodyText"/>
              <w:spacing w:before="60" w:after="60"/>
              <w:ind w:left="0"/>
              <w:rPr>
                <w:rFonts w:cs="Arial"/>
                <w:sz w:val="20"/>
              </w:rPr>
            </w:pPr>
            <w:r w:rsidRPr="00451BD4">
              <w:rPr>
                <w:rFonts w:cs="Arial"/>
                <w:sz w:val="20"/>
              </w:rPr>
              <w:t>[Req: ISO 27001, PCI-DSS]</w:t>
            </w:r>
          </w:p>
        </w:tc>
        <w:tc>
          <w:tcPr>
            <w:tcW w:w="2006" w:type="dxa"/>
          </w:tcPr>
          <w:p w14:paraId="2A0C90EF" w14:textId="77777777" w:rsidR="00EA5F65" w:rsidRPr="00451BD4" w:rsidRDefault="00EA5F65" w:rsidP="00D005CD">
            <w:pPr>
              <w:pStyle w:val="BodyText"/>
              <w:spacing w:before="60" w:after="60"/>
              <w:ind w:left="0"/>
              <w:rPr>
                <w:rFonts w:cs="Arial"/>
                <w:sz w:val="20"/>
              </w:rPr>
            </w:pPr>
            <w:r w:rsidRPr="00451BD4">
              <w:rPr>
                <w:rFonts w:cs="Arial"/>
                <w:sz w:val="20"/>
              </w:rPr>
              <w:t>Yearly</w:t>
            </w:r>
          </w:p>
        </w:tc>
        <w:tc>
          <w:tcPr>
            <w:tcW w:w="2219" w:type="dxa"/>
          </w:tcPr>
          <w:p w14:paraId="3F20E190" w14:textId="77777777" w:rsidR="00EA5F65" w:rsidRPr="00451BD4" w:rsidRDefault="00EA5F65" w:rsidP="00D005CD">
            <w:pPr>
              <w:pStyle w:val="BodyText"/>
              <w:spacing w:before="60" w:after="60"/>
              <w:ind w:left="0"/>
              <w:rPr>
                <w:rFonts w:cs="Arial"/>
                <w:sz w:val="20"/>
              </w:rPr>
            </w:pPr>
            <w:r w:rsidRPr="00451BD4">
              <w:rPr>
                <w:rFonts w:cs="Arial"/>
                <w:sz w:val="20"/>
              </w:rPr>
              <w:t>System Owner</w:t>
            </w:r>
          </w:p>
        </w:tc>
      </w:tr>
      <w:tr w:rsidR="00EA5F65" w:rsidRPr="00451BD4" w14:paraId="4A78CF82" w14:textId="77777777" w:rsidTr="00EC722C">
        <w:trPr>
          <w:jc w:val="center"/>
        </w:trPr>
        <w:tc>
          <w:tcPr>
            <w:tcW w:w="4608" w:type="dxa"/>
          </w:tcPr>
          <w:p w14:paraId="487A4CFA" w14:textId="77777777" w:rsidR="00EA5F65" w:rsidRPr="00451BD4" w:rsidRDefault="00EA5F65" w:rsidP="00D005CD">
            <w:pPr>
              <w:pStyle w:val="BodyText"/>
              <w:spacing w:before="60" w:after="60"/>
              <w:ind w:left="0"/>
              <w:rPr>
                <w:rFonts w:cs="Arial"/>
                <w:sz w:val="20"/>
              </w:rPr>
            </w:pPr>
            <w:r w:rsidRPr="00451BD4">
              <w:rPr>
                <w:rFonts w:cs="Arial"/>
                <w:sz w:val="20"/>
              </w:rPr>
              <w:t>Install Critical Security Patches for the application and submit report to IRS</w:t>
            </w:r>
          </w:p>
          <w:p w14:paraId="16E7FD25" w14:textId="77777777" w:rsidR="00EA5F65" w:rsidRPr="00451BD4" w:rsidRDefault="00EA5F65" w:rsidP="00D005CD">
            <w:pPr>
              <w:pStyle w:val="BodyText"/>
              <w:spacing w:before="60" w:after="60"/>
              <w:ind w:left="0"/>
              <w:rPr>
                <w:rFonts w:cs="Arial"/>
                <w:sz w:val="20"/>
              </w:rPr>
            </w:pPr>
            <w:r w:rsidRPr="00451BD4">
              <w:rPr>
                <w:rFonts w:cs="Arial"/>
                <w:sz w:val="20"/>
              </w:rPr>
              <w:t>[Req: ISO 27001, PCI-DSS]</w:t>
            </w:r>
          </w:p>
        </w:tc>
        <w:tc>
          <w:tcPr>
            <w:tcW w:w="2006" w:type="dxa"/>
          </w:tcPr>
          <w:p w14:paraId="5CE7449D" w14:textId="77777777" w:rsidR="00EA5F65" w:rsidRPr="00451BD4" w:rsidRDefault="00EA5F65" w:rsidP="00D005CD">
            <w:pPr>
              <w:pStyle w:val="BodyText"/>
              <w:spacing w:before="60" w:after="60"/>
              <w:ind w:left="0"/>
              <w:rPr>
                <w:rFonts w:cs="Arial"/>
                <w:sz w:val="20"/>
              </w:rPr>
            </w:pPr>
            <w:r w:rsidRPr="00451BD4">
              <w:rPr>
                <w:rFonts w:cs="Arial"/>
                <w:sz w:val="20"/>
              </w:rPr>
              <w:t>Quarterly</w:t>
            </w:r>
          </w:p>
        </w:tc>
        <w:tc>
          <w:tcPr>
            <w:tcW w:w="2219" w:type="dxa"/>
          </w:tcPr>
          <w:p w14:paraId="2F402283" w14:textId="77777777" w:rsidR="00EA5F65" w:rsidRPr="00451BD4" w:rsidRDefault="00EA5F65" w:rsidP="00D005CD">
            <w:pPr>
              <w:pStyle w:val="BodyText"/>
              <w:spacing w:before="60" w:after="60"/>
              <w:ind w:left="0"/>
              <w:rPr>
                <w:rFonts w:cs="Arial"/>
                <w:sz w:val="20"/>
              </w:rPr>
            </w:pPr>
            <w:r w:rsidRPr="00451BD4">
              <w:rPr>
                <w:rFonts w:cs="Arial"/>
                <w:sz w:val="20"/>
              </w:rPr>
              <w:t xml:space="preserve">System Owner </w:t>
            </w:r>
          </w:p>
        </w:tc>
      </w:tr>
      <w:tr w:rsidR="00EA5F65" w:rsidRPr="00451BD4" w14:paraId="332BAE3C" w14:textId="77777777" w:rsidTr="00EC722C">
        <w:trPr>
          <w:jc w:val="center"/>
        </w:trPr>
        <w:tc>
          <w:tcPr>
            <w:tcW w:w="4608" w:type="dxa"/>
          </w:tcPr>
          <w:p w14:paraId="17BD98DA" w14:textId="77777777" w:rsidR="00EA5F65" w:rsidRPr="00451BD4" w:rsidRDefault="00EA5F65" w:rsidP="00D005CD">
            <w:pPr>
              <w:pStyle w:val="BodyText"/>
              <w:spacing w:before="60" w:after="60"/>
              <w:ind w:left="0"/>
              <w:rPr>
                <w:rFonts w:cs="Arial"/>
                <w:sz w:val="20"/>
              </w:rPr>
            </w:pPr>
            <w:r w:rsidRPr="00451BD4">
              <w:rPr>
                <w:rFonts w:cs="Arial"/>
                <w:sz w:val="20"/>
              </w:rPr>
              <w:t>Performed Backup restoration</w:t>
            </w:r>
          </w:p>
          <w:p w14:paraId="5F9DA8E1" w14:textId="77777777" w:rsidR="00EA5F65" w:rsidRPr="00451BD4" w:rsidRDefault="00EA5F65" w:rsidP="00D005CD">
            <w:pPr>
              <w:pStyle w:val="BodyText"/>
              <w:spacing w:before="60" w:after="60"/>
              <w:ind w:left="0"/>
              <w:rPr>
                <w:rFonts w:cs="Arial"/>
                <w:sz w:val="20"/>
              </w:rPr>
            </w:pPr>
            <w:r w:rsidRPr="00451BD4">
              <w:rPr>
                <w:rFonts w:cs="Arial"/>
                <w:sz w:val="20"/>
              </w:rPr>
              <w:t>[Req: ISO 27001, PCI-DSS]</w:t>
            </w:r>
          </w:p>
        </w:tc>
        <w:tc>
          <w:tcPr>
            <w:tcW w:w="2006" w:type="dxa"/>
          </w:tcPr>
          <w:p w14:paraId="3E6496BB" w14:textId="77777777" w:rsidR="00EA5F65" w:rsidRPr="00451BD4" w:rsidRDefault="00EA5F65" w:rsidP="00D005CD">
            <w:pPr>
              <w:pStyle w:val="BodyText"/>
              <w:spacing w:before="60" w:after="60"/>
              <w:ind w:left="0"/>
              <w:rPr>
                <w:rFonts w:cs="Arial"/>
                <w:sz w:val="20"/>
              </w:rPr>
            </w:pPr>
            <w:r w:rsidRPr="00451BD4">
              <w:rPr>
                <w:rFonts w:cs="Arial"/>
                <w:sz w:val="20"/>
              </w:rPr>
              <w:t>Yearly</w:t>
            </w:r>
          </w:p>
        </w:tc>
        <w:tc>
          <w:tcPr>
            <w:tcW w:w="2219" w:type="dxa"/>
          </w:tcPr>
          <w:p w14:paraId="33F7595A" w14:textId="77777777" w:rsidR="00EA5F65" w:rsidRPr="00451BD4" w:rsidRDefault="00EA5F65" w:rsidP="00D005CD">
            <w:pPr>
              <w:pStyle w:val="BodyText"/>
              <w:spacing w:before="60" w:after="60"/>
              <w:ind w:left="0"/>
              <w:rPr>
                <w:rFonts w:cs="Arial"/>
                <w:sz w:val="20"/>
              </w:rPr>
            </w:pPr>
            <w:r w:rsidRPr="00451BD4">
              <w:rPr>
                <w:rFonts w:cs="Arial"/>
                <w:sz w:val="20"/>
              </w:rPr>
              <w:t>System Owner</w:t>
            </w:r>
          </w:p>
        </w:tc>
      </w:tr>
      <w:tr w:rsidR="00EA5F65" w:rsidRPr="00451BD4" w14:paraId="5F38AFE4" w14:textId="77777777" w:rsidTr="00EC722C">
        <w:trPr>
          <w:trHeight w:val="1430"/>
          <w:jc w:val="center"/>
        </w:trPr>
        <w:tc>
          <w:tcPr>
            <w:tcW w:w="4608" w:type="dxa"/>
          </w:tcPr>
          <w:p w14:paraId="2DC7F3C9" w14:textId="77777777" w:rsidR="00EA5F65" w:rsidRPr="00451BD4" w:rsidRDefault="00EA5F65" w:rsidP="00D005CD">
            <w:pPr>
              <w:pStyle w:val="BodyText"/>
              <w:spacing w:before="60" w:after="60"/>
              <w:ind w:left="0"/>
              <w:rPr>
                <w:rFonts w:cs="Arial"/>
                <w:sz w:val="20"/>
              </w:rPr>
            </w:pPr>
            <w:r w:rsidRPr="00451BD4">
              <w:rPr>
                <w:rFonts w:cs="Arial"/>
                <w:sz w:val="20"/>
              </w:rPr>
              <w:t>Review &amp; update security documentation and submit to IRS:</w:t>
            </w:r>
          </w:p>
          <w:p w14:paraId="6AE04480"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Super/privilege IDs and access</w:t>
            </w:r>
          </w:p>
          <w:p w14:paraId="38B0E494"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 xml:space="preserve">Security Controls Setting </w:t>
            </w:r>
          </w:p>
          <w:p w14:paraId="753DC1D4"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 xml:space="preserve">Audit Logs setting </w:t>
            </w:r>
          </w:p>
          <w:p w14:paraId="5D41C778"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System bypass</w:t>
            </w:r>
          </w:p>
          <w:p w14:paraId="3F8E1E56"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List of connections and integration</w:t>
            </w:r>
          </w:p>
          <w:p w14:paraId="4A2E979E"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List of used ports</w:t>
            </w:r>
          </w:p>
          <w:p w14:paraId="787B6216"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Data encryption setting</w:t>
            </w:r>
          </w:p>
          <w:p w14:paraId="306ED018" w14:textId="77777777" w:rsidR="00EA5F65" w:rsidRPr="00451BD4" w:rsidRDefault="00EA5F65" w:rsidP="00D005CD">
            <w:pPr>
              <w:pStyle w:val="BodyText2"/>
              <w:numPr>
                <w:ilvl w:val="0"/>
                <w:numId w:val="23"/>
              </w:numPr>
              <w:spacing w:before="0" w:after="0" w:line="240" w:lineRule="auto"/>
              <w:rPr>
                <w:rFonts w:cs="Arial"/>
              </w:rPr>
            </w:pPr>
            <w:r w:rsidRPr="00451BD4">
              <w:rPr>
                <w:rFonts w:cs="Arial"/>
              </w:rPr>
              <w:t>Application/system schematic diagram</w:t>
            </w:r>
          </w:p>
          <w:p w14:paraId="2631E3FD" w14:textId="77777777" w:rsidR="00EA5F65" w:rsidRPr="00451BD4" w:rsidRDefault="00EA5F65" w:rsidP="00D005CD">
            <w:pPr>
              <w:pStyle w:val="BodyText"/>
              <w:spacing w:before="0" w:after="60"/>
              <w:ind w:left="0"/>
              <w:rPr>
                <w:rFonts w:cs="Arial"/>
                <w:sz w:val="20"/>
              </w:rPr>
            </w:pPr>
          </w:p>
          <w:p w14:paraId="63042E62" w14:textId="77777777" w:rsidR="00EA5F65" w:rsidRPr="00451BD4" w:rsidRDefault="00EA5F65" w:rsidP="00D005CD">
            <w:pPr>
              <w:pStyle w:val="BodyText"/>
              <w:spacing w:before="60" w:after="60"/>
              <w:ind w:left="0"/>
              <w:rPr>
                <w:rFonts w:cs="Arial"/>
                <w:sz w:val="20"/>
              </w:rPr>
            </w:pPr>
            <w:r w:rsidRPr="00451BD4">
              <w:rPr>
                <w:rFonts w:cs="Arial"/>
                <w:sz w:val="20"/>
              </w:rPr>
              <w:t xml:space="preserve"> [Req: ISO 27001]</w:t>
            </w:r>
          </w:p>
        </w:tc>
        <w:tc>
          <w:tcPr>
            <w:tcW w:w="2006" w:type="dxa"/>
          </w:tcPr>
          <w:p w14:paraId="32745EC3" w14:textId="77777777" w:rsidR="00EA5F65" w:rsidRPr="00451BD4" w:rsidRDefault="00EA5F65" w:rsidP="00D005CD">
            <w:pPr>
              <w:pStyle w:val="BodyText"/>
              <w:spacing w:before="60" w:after="60"/>
              <w:ind w:left="0"/>
              <w:rPr>
                <w:rFonts w:cs="Arial"/>
                <w:sz w:val="20"/>
              </w:rPr>
            </w:pPr>
            <w:r w:rsidRPr="00451BD4">
              <w:rPr>
                <w:rFonts w:cs="Arial"/>
                <w:sz w:val="20"/>
              </w:rPr>
              <w:t>Yearly</w:t>
            </w:r>
          </w:p>
        </w:tc>
        <w:tc>
          <w:tcPr>
            <w:tcW w:w="2219" w:type="dxa"/>
          </w:tcPr>
          <w:p w14:paraId="35642DAA" w14:textId="77777777" w:rsidR="00EA5F65" w:rsidRPr="00451BD4" w:rsidRDefault="00EA5F65" w:rsidP="0086126C">
            <w:pPr>
              <w:pStyle w:val="BodyText"/>
              <w:keepNext/>
              <w:spacing w:before="60" w:after="60"/>
              <w:ind w:left="0"/>
              <w:rPr>
                <w:rFonts w:cs="Arial"/>
                <w:sz w:val="20"/>
              </w:rPr>
            </w:pPr>
            <w:r w:rsidRPr="00451BD4">
              <w:rPr>
                <w:rFonts w:cs="Arial"/>
                <w:sz w:val="20"/>
              </w:rPr>
              <w:t>System Owner</w:t>
            </w:r>
          </w:p>
        </w:tc>
      </w:tr>
    </w:tbl>
    <w:p w14:paraId="1CC0B591" w14:textId="4CFC502C" w:rsidR="00EA5F65" w:rsidRPr="00451BD4" w:rsidRDefault="0086126C" w:rsidP="0086126C">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26</w:t>
      </w:r>
      <w:r w:rsidR="0074035A" w:rsidRPr="00451BD4">
        <w:rPr>
          <w:rFonts w:ascii="Arial" w:hAnsi="Arial" w:cs="Arial"/>
          <w:noProof/>
        </w:rPr>
        <w:fldChar w:fldCharType="end"/>
      </w:r>
      <w:r w:rsidRPr="00451BD4">
        <w:rPr>
          <w:rFonts w:ascii="Arial" w:hAnsi="Arial" w:cs="Arial"/>
        </w:rPr>
        <w:t>: Audit and compliance requirements</w:t>
      </w:r>
    </w:p>
    <w:p w14:paraId="28023932" w14:textId="77777777" w:rsidR="00EA5F65" w:rsidRPr="00451BD4" w:rsidRDefault="00EA5F65" w:rsidP="00EA5F65">
      <w:pPr>
        <w:rPr>
          <w:rFonts w:cs="Arial"/>
        </w:rPr>
      </w:pPr>
    </w:p>
    <w:p w14:paraId="7858EB82" w14:textId="77777777" w:rsidR="00EA5F65" w:rsidRPr="00451BD4" w:rsidRDefault="00EA5F65" w:rsidP="00EA5F65">
      <w:pPr>
        <w:rPr>
          <w:rFonts w:cs="Arial"/>
        </w:rPr>
      </w:pPr>
    </w:p>
    <w:p w14:paraId="064FCAD9" w14:textId="77777777" w:rsidR="00EA5F65" w:rsidRPr="00451BD4" w:rsidRDefault="00EA5F65" w:rsidP="00EA5F65">
      <w:pPr>
        <w:rPr>
          <w:rFonts w:cs="Arial"/>
        </w:rPr>
      </w:pPr>
    </w:p>
    <w:p w14:paraId="3E259A9C" w14:textId="77777777" w:rsidR="00EA5F65" w:rsidRPr="00451BD4" w:rsidRDefault="00EA5F65" w:rsidP="00EA5F65">
      <w:pPr>
        <w:rPr>
          <w:rFonts w:cs="Arial"/>
        </w:rPr>
      </w:pPr>
    </w:p>
    <w:p w14:paraId="43A919DB" w14:textId="77777777" w:rsidR="00EA5F65" w:rsidRPr="00451BD4" w:rsidRDefault="00EA5F65" w:rsidP="00EA5F65">
      <w:pPr>
        <w:rPr>
          <w:rFonts w:cs="Arial"/>
        </w:rPr>
      </w:pPr>
    </w:p>
    <w:p w14:paraId="4951AF77" w14:textId="77777777" w:rsidR="00EA5F65" w:rsidRPr="00451BD4" w:rsidRDefault="00EA5F65" w:rsidP="00EA5F65">
      <w:pPr>
        <w:rPr>
          <w:rFonts w:cs="Arial"/>
        </w:rPr>
      </w:pPr>
    </w:p>
    <w:p w14:paraId="5DC537F4" w14:textId="77777777" w:rsidR="00EA5F65" w:rsidRPr="00451BD4" w:rsidRDefault="00EA5F65" w:rsidP="00EA5F65">
      <w:pPr>
        <w:rPr>
          <w:rFonts w:cs="Arial"/>
        </w:rPr>
      </w:pPr>
    </w:p>
    <w:p w14:paraId="72006FAB" w14:textId="77777777" w:rsidR="00EA5F65" w:rsidRPr="00451BD4" w:rsidRDefault="00EA5F65" w:rsidP="00EA5F65">
      <w:pPr>
        <w:rPr>
          <w:rFonts w:cs="Arial"/>
        </w:rPr>
      </w:pPr>
    </w:p>
    <w:p w14:paraId="15C8DFC5" w14:textId="77777777" w:rsidR="00EA5F65" w:rsidRPr="00451BD4" w:rsidRDefault="00EA5F65" w:rsidP="00EA5F65">
      <w:pPr>
        <w:rPr>
          <w:rFonts w:cs="Arial"/>
        </w:rPr>
      </w:pPr>
    </w:p>
    <w:p w14:paraId="563D4ABA" w14:textId="77777777" w:rsidR="00EA5F65" w:rsidRPr="00451BD4" w:rsidRDefault="00EA5F65" w:rsidP="00EA5F65">
      <w:pPr>
        <w:rPr>
          <w:rFonts w:cs="Arial"/>
        </w:rPr>
      </w:pPr>
    </w:p>
    <w:p w14:paraId="0868AA53" w14:textId="77777777" w:rsidR="00EA5F65" w:rsidRPr="00451BD4" w:rsidRDefault="00EA5F65" w:rsidP="00EA5F65">
      <w:pPr>
        <w:ind w:left="0"/>
        <w:rPr>
          <w:rFonts w:cs="Arial"/>
          <w:b/>
          <w:color w:val="000000"/>
          <w:sz w:val="18"/>
          <w:szCs w:val="18"/>
          <w:lang w:val="en-GB"/>
        </w:rPr>
      </w:pPr>
      <w:r w:rsidRPr="00451BD4">
        <w:rPr>
          <w:rFonts w:cs="Arial"/>
          <w:b/>
          <w:color w:val="000000"/>
          <w:sz w:val="18"/>
          <w:szCs w:val="18"/>
          <w:lang w:val="en-GB"/>
        </w:rPr>
        <w:t>4.12.2</w:t>
      </w:r>
      <w:r w:rsidRPr="00451BD4">
        <w:rPr>
          <w:rFonts w:cs="Arial"/>
          <w:b/>
          <w:color w:val="000000"/>
          <w:sz w:val="18"/>
          <w:szCs w:val="18"/>
          <w:lang w:val="en-GB"/>
        </w:rPr>
        <w:tab/>
        <w:t>PASSWORD POLICY COMPLIANCE</w:t>
      </w:r>
    </w:p>
    <w:p w14:paraId="325AE315" w14:textId="77777777" w:rsidR="00EA5F65" w:rsidRPr="00451BD4" w:rsidRDefault="00EA5F65" w:rsidP="00EA5F65">
      <w:pPr>
        <w:pStyle w:val="BodyText"/>
        <w:tabs>
          <w:tab w:val="left" w:pos="1423"/>
        </w:tabs>
        <w:spacing w:before="100" w:beforeAutospacing="1"/>
        <w:ind w:left="0"/>
        <w:rPr>
          <w:rFonts w:cs="Arial"/>
          <w:i/>
          <w:iCs/>
          <w:color w:val="0000FF"/>
          <w:sz w:val="20"/>
        </w:rPr>
      </w:pPr>
      <w:r w:rsidRPr="00451BD4">
        <w:rPr>
          <w:rFonts w:cs="Arial"/>
          <w:i/>
          <w:iCs/>
          <w:color w:val="0000FF"/>
          <w:sz w:val="20"/>
        </w:rPr>
        <w:tab/>
      </w:r>
    </w:p>
    <w:tbl>
      <w:tblPr>
        <w:tblW w:w="9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3963"/>
        <w:gridCol w:w="1202"/>
        <w:gridCol w:w="1099"/>
        <w:gridCol w:w="1765"/>
      </w:tblGrid>
      <w:tr w:rsidR="00EC722C" w:rsidRPr="00EC722C" w14:paraId="3129BFB8" w14:textId="77777777" w:rsidTr="00EC722C">
        <w:trPr>
          <w:trHeight w:val="587"/>
          <w:jc w:val="center"/>
        </w:trPr>
        <w:tc>
          <w:tcPr>
            <w:tcW w:w="388" w:type="dxa"/>
            <w:shd w:val="clear" w:color="auto" w:fill="0070C0"/>
          </w:tcPr>
          <w:p w14:paraId="63C6678E" w14:textId="3E52493A" w:rsidR="00EA5F65" w:rsidRPr="00EC722C" w:rsidRDefault="00EC722C" w:rsidP="00EC722C">
            <w:pPr>
              <w:pStyle w:val="BodyText"/>
              <w:tabs>
                <w:tab w:val="left" w:pos="8550"/>
              </w:tabs>
              <w:spacing w:before="100" w:beforeAutospacing="1"/>
              <w:ind w:left="0"/>
              <w:jc w:val="center"/>
              <w:rPr>
                <w:rFonts w:cs="Arial"/>
                <w:b/>
                <w:iCs/>
                <w:color w:val="FFFFFF" w:themeColor="background1"/>
                <w:sz w:val="20"/>
              </w:rPr>
            </w:pPr>
            <w:r w:rsidRPr="00EC722C">
              <w:rPr>
                <w:rFonts w:cs="Arial"/>
                <w:b/>
                <w:iCs/>
                <w:color w:val="FFFFFF" w:themeColor="background1"/>
                <w:sz w:val="20"/>
              </w:rPr>
              <w:t>No</w:t>
            </w:r>
          </w:p>
        </w:tc>
        <w:tc>
          <w:tcPr>
            <w:tcW w:w="4562" w:type="dxa"/>
            <w:shd w:val="clear" w:color="auto" w:fill="0070C0"/>
            <w:vAlign w:val="center"/>
          </w:tcPr>
          <w:p w14:paraId="4D7FA500" w14:textId="77777777" w:rsidR="00EA5F65" w:rsidRPr="00EC722C" w:rsidRDefault="00EA5F65" w:rsidP="00EC722C">
            <w:pPr>
              <w:pStyle w:val="BodyText"/>
              <w:tabs>
                <w:tab w:val="left" w:pos="8550"/>
              </w:tabs>
              <w:spacing w:before="100" w:beforeAutospacing="1"/>
              <w:ind w:left="0"/>
              <w:jc w:val="center"/>
              <w:rPr>
                <w:rFonts w:cs="Arial"/>
                <w:b/>
                <w:iCs/>
                <w:color w:val="FFFFFF" w:themeColor="background1"/>
                <w:sz w:val="20"/>
              </w:rPr>
            </w:pPr>
            <w:r w:rsidRPr="00EC722C">
              <w:rPr>
                <w:rFonts w:cs="Arial"/>
                <w:b/>
                <w:iCs/>
                <w:color w:val="FFFFFF" w:themeColor="background1"/>
                <w:sz w:val="20"/>
              </w:rPr>
              <w:t>Password Policy Requirements</w:t>
            </w:r>
          </w:p>
        </w:tc>
        <w:tc>
          <w:tcPr>
            <w:tcW w:w="1220" w:type="dxa"/>
            <w:shd w:val="clear" w:color="auto" w:fill="0070C0"/>
            <w:vAlign w:val="center"/>
          </w:tcPr>
          <w:p w14:paraId="34E9D8DA" w14:textId="77777777" w:rsidR="00EA5F65" w:rsidRPr="00EC722C" w:rsidRDefault="00EA5F65" w:rsidP="00EC722C">
            <w:pPr>
              <w:pStyle w:val="BodyText"/>
              <w:tabs>
                <w:tab w:val="left" w:pos="8550"/>
              </w:tabs>
              <w:spacing w:before="100" w:beforeAutospacing="1"/>
              <w:ind w:left="0"/>
              <w:jc w:val="center"/>
              <w:rPr>
                <w:rFonts w:cs="Arial"/>
                <w:b/>
                <w:iCs/>
                <w:color w:val="FFFFFF" w:themeColor="background1"/>
                <w:sz w:val="20"/>
              </w:rPr>
            </w:pPr>
            <w:r w:rsidRPr="00EC722C">
              <w:rPr>
                <w:rFonts w:cs="Arial"/>
                <w:b/>
                <w:iCs/>
                <w:color w:val="FFFFFF" w:themeColor="background1"/>
                <w:sz w:val="20"/>
              </w:rPr>
              <w:t>Yes</w:t>
            </w:r>
          </w:p>
        </w:tc>
        <w:tc>
          <w:tcPr>
            <w:tcW w:w="1112" w:type="dxa"/>
            <w:shd w:val="clear" w:color="auto" w:fill="0070C0"/>
            <w:vAlign w:val="center"/>
          </w:tcPr>
          <w:p w14:paraId="0A30F399" w14:textId="77777777" w:rsidR="00EA5F65" w:rsidRPr="00EC722C" w:rsidRDefault="00EA5F65" w:rsidP="00EC722C">
            <w:pPr>
              <w:pStyle w:val="BodyText"/>
              <w:tabs>
                <w:tab w:val="left" w:pos="8550"/>
              </w:tabs>
              <w:spacing w:before="100" w:beforeAutospacing="1"/>
              <w:ind w:left="0"/>
              <w:jc w:val="center"/>
              <w:rPr>
                <w:rFonts w:cs="Arial"/>
                <w:b/>
                <w:iCs/>
                <w:color w:val="FFFFFF" w:themeColor="background1"/>
                <w:sz w:val="20"/>
              </w:rPr>
            </w:pPr>
            <w:r w:rsidRPr="00EC722C">
              <w:rPr>
                <w:rFonts w:cs="Arial"/>
                <w:b/>
                <w:iCs/>
                <w:color w:val="FFFFFF" w:themeColor="background1"/>
                <w:sz w:val="20"/>
              </w:rPr>
              <w:t>No</w:t>
            </w:r>
          </w:p>
        </w:tc>
        <w:tc>
          <w:tcPr>
            <w:tcW w:w="1807" w:type="dxa"/>
            <w:shd w:val="clear" w:color="auto" w:fill="0070C0"/>
            <w:vAlign w:val="center"/>
          </w:tcPr>
          <w:p w14:paraId="12FDE43D" w14:textId="77777777" w:rsidR="00EA5F65" w:rsidRPr="00EC722C" w:rsidRDefault="00EA5F65" w:rsidP="00EC722C">
            <w:pPr>
              <w:pStyle w:val="BodyText"/>
              <w:tabs>
                <w:tab w:val="left" w:pos="8550"/>
              </w:tabs>
              <w:spacing w:before="100" w:beforeAutospacing="1"/>
              <w:ind w:left="0"/>
              <w:jc w:val="center"/>
              <w:rPr>
                <w:rFonts w:cs="Arial"/>
                <w:b/>
                <w:iCs/>
                <w:color w:val="FFFFFF" w:themeColor="background1"/>
                <w:sz w:val="20"/>
              </w:rPr>
            </w:pPr>
            <w:r w:rsidRPr="00EC722C">
              <w:rPr>
                <w:rFonts w:cs="Arial"/>
                <w:b/>
                <w:iCs/>
                <w:color w:val="FFFFFF" w:themeColor="background1"/>
                <w:sz w:val="20"/>
              </w:rPr>
              <w:t>Remarks</w:t>
            </w:r>
          </w:p>
        </w:tc>
      </w:tr>
      <w:tr w:rsidR="00EA5F65" w:rsidRPr="00451BD4" w14:paraId="3DC1648F" w14:textId="77777777" w:rsidTr="00EC722C">
        <w:trPr>
          <w:trHeight w:val="399"/>
          <w:jc w:val="center"/>
        </w:trPr>
        <w:tc>
          <w:tcPr>
            <w:tcW w:w="388" w:type="dxa"/>
          </w:tcPr>
          <w:p w14:paraId="29ACBB3B" w14:textId="77777777" w:rsidR="00EA5F65" w:rsidRPr="00451BD4" w:rsidRDefault="00EA5F65" w:rsidP="00D005CD">
            <w:pPr>
              <w:pStyle w:val="BodyText"/>
              <w:numPr>
                <w:ilvl w:val="0"/>
                <w:numId w:val="24"/>
              </w:numPr>
              <w:tabs>
                <w:tab w:val="left" w:pos="720"/>
              </w:tabs>
              <w:overflowPunct/>
              <w:autoSpaceDE/>
              <w:autoSpaceDN/>
              <w:adjustRightInd/>
              <w:spacing w:before="60"/>
              <w:ind w:right="422" w:hanging="450"/>
              <w:textAlignment w:val="auto"/>
              <w:rPr>
                <w:rFonts w:cs="Arial"/>
                <w:sz w:val="20"/>
              </w:rPr>
            </w:pPr>
          </w:p>
        </w:tc>
        <w:tc>
          <w:tcPr>
            <w:tcW w:w="4562" w:type="dxa"/>
          </w:tcPr>
          <w:p w14:paraId="6297818D" w14:textId="77777777" w:rsidR="00EA5F65" w:rsidRPr="00451BD4" w:rsidRDefault="00EA5F65" w:rsidP="00D005CD">
            <w:pPr>
              <w:pStyle w:val="BodyText"/>
              <w:spacing w:before="60" w:after="60"/>
              <w:ind w:left="0"/>
              <w:rPr>
                <w:rFonts w:cs="Arial"/>
                <w:sz w:val="20"/>
              </w:rPr>
            </w:pPr>
            <w:r w:rsidRPr="00451BD4">
              <w:rPr>
                <w:rFonts w:cs="Arial"/>
                <w:sz w:val="20"/>
              </w:rPr>
              <w:t>Password length at least 8 characters (minimum)</w:t>
            </w:r>
          </w:p>
        </w:tc>
        <w:tc>
          <w:tcPr>
            <w:tcW w:w="1220" w:type="dxa"/>
          </w:tcPr>
          <w:p w14:paraId="6951E41F" w14:textId="77777777" w:rsidR="00EA5F65" w:rsidRPr="00451BD4" w:rsidRDefault="00EA5F65" w:rsidP="00D005CD">
            <w:pPr>
              <w:pStyle w:val="BodyText"/>
              <w:spacing w:before="60" w:after="60"/>
              <w:ind w:left="0"/>
              <w:rPr>
                <w:rFonts w:cs="Arial"/>
                <w:sz w:val="20"/>
              </w:rPr>
            </w:pPr>
          </w:p>
        </w:tc>
        <w:tc>
          <w:tcPr>
            <w:tcW w:w="1112" w:type="dxa"/>
          </w:tcPr>
          <w:p w14:paraId="05A97AAB" w14:textId="77777777" w:rsidR="00EA5F65" w:rsidRPr="00451BD4" w:rsidRDefault="00EA5F65" w:rsidP="00D005CD">
            <w:pPr>
              <w:pStyle w:val="BodyText"/>
              <w:spacing w:before="60" w:after="60"/>
              <w:ind w:left="0"/>
              <w:rPr>
                <w:rFonts w:cs="Arial"/>
                <w:sz w:val="20"/>
              </w:rPr>
            </w:pPr>
            <w:r w:rsidRPr="00451BD4">
              <w:rPr>
                <w:rFonts w:cs="Arial"/>
                <w:sz w:val="20"/>
              </w:rPr>
              <w:t>No</w:t>
            </w:r>
          </w:p>
        </w:tc>
        <w:tc>
          <w:tcPr>
            <w:tcW w:w="1807" w:type="dxa"/>
          </w:tcPr>
          <w:p w14:paraId="51D399D5" w14:textId="77777777" w:rsidR="00EA5F65" w:rsidRPr="00451BD4" w:rsidRDefault="00EA5F65" w:rsidP="00D005CD">
            <w:pPr>
              <w:pStyle w:val="BodyText"/>
              <w:spacing w:before="60" w:after="60"/>
              <w:ind w:left="0"/>
              <w:rPr>
                <w:rFonts w:cs="Arial"/>
                <w:sz w:val="20"/>
              </w:rPr>
            </w:pPr>
          </w:p>
        </w:tc>
      </w:tr>
      <w:tr w:rsidR="00EA5F65" w:rsidRPr="00451BD4" w14:paraId="01D6C0D1" w14:textId="77777777" w:rsidTr="00EC722C">
        <w:trPr>
          <w:trHeight w:val="383"/>
          <w:jc w:val="center"/>
        </w:trPr>
        <w:tc>
          <w:tcPr>
            <w:tcW w:w="388" w:type="dxa"/>
          </w:tcPr>
          <w:p w14:paraId="3F3B962B"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6BFCCFC0" w14:textId="77777777" w:rsidR="00EA5F65" w:rsidRPr="00451BD4" w:rsidRDefault="00EA5F65" w:rsidP="00D005CD">
            <w:pPr>
              <w:pStyle w:val="BodyText"/>
              <w:spacing w:before="60" w:after="60"/>
              <w:ind w:left="0"/>
              <w:rPr>
                <w:rFonts w:cs="Arial"/>
                <w:sz w:val="20"/>
              </w:rPr>
            </w:pPr>
            <w:r w:rsidRPr="00451BD4">
              <w:rPr>
                <w:rFonts w:cs="Arial"/>
                <w:sz w:val="20"/>
              </w:rPr>
              <w:t>Alphanumeric</w:t>
            </w:r>
          </w:p>
        </w:tc>
        <w:tc>
          <w:tcPr>
            <w:tcW w:w="1220" w:type="dxa"/>
          </w:tcPr>
          <w:p w14:paraId="5CBAFAAD"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0C2F977E" w14:textId="77777777" w:rsidR="00EA5F65" w:rsidRPr="00451BD4" w:rsidRDefault="00EA5F65" w:rsidP="00D005CD">
            <w:pPr>
              <w:pStyle w:val="BodyText"/>
              <w:spacing w:before="60" w:after="60"/>
              <w:ind w:left="0"/>
              <w:rPr>
                <w:rFonts w:cs="Arial"/>
                <w:sz w:val="20"/>
              </w:rPr>
            </w:pPr>
          </w:p>
        </w:tc>
        <w:tc>
          <w:tcPr>
            <w:tcW w:w="1807" w:type="dxa"/>
          </w:tcPr>
          <w:p w14:paraId="18D36BAE" w14:textId="77777777" w:rsidR="00EA5F65" w:rsidRPr="00451BD4" w:rsidRDefault="00EA5F65" w:rsidP="00D005CD">
            <w:pPr>
              <w:pStyle w:val="BodyText"/>
              <w:spacing w:before="60" w:after="60"/>
              <w:ind w:left="0"/>
              <w:rPr>
                <w:rFonts w:cs="Arial"/>
                <w:sz w:val="20"/>
              </w:rPr>
            </w:pPr>
          </w:p>
        </w:tc>
      </w:tr>
      <w:tr w:rsidR="00EA5F65" w:rsidRPr="00451BD4" w14:paraId="14B41CAC" w14:textId="77777777" w:rsidTr="00EC722C">
        <w:trPr>
          <w:trHeight w:val="399"/>
          <w:jc w:val="center"/>
        </w:trPr>
        <w:tc>
          <w:tcPr>
            <w:tcW w:w="388" w:type="dxa"/>
          </w:tcPr>
          <w:p w14:paraId="26AFB3CC"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3D91507C" w14:textId="77777777" w:rsidR="00EA5F65" w:rsidRPr="00451BD4" w:rsidRDefault="00EA5F65" w:rsidP="00D005CD">
            <w:pPr>
              <w:pStyle w:val="BodyText"/>
              <w:spacing w:before="60" w:after="60"/>
              <w:ind w:left="0"/>
              <w:rPr>
                <w:rFonts w:cs="Arial"/>
                <w:sz w:val="20"/>
              </w:rPr>
            </w:pPr>
            <w:r w:rsidRPr="00451BD4">
              <w:rPr>
                <w:rFonts w:cs="Arial"/>
                <w:sz w:val="20"/>
              </w:rPr>
              <w:t>Change temporary password at first logon</w:t>
            </w:r>
          </w:p>
        </w:tc>
        <w:tc>
          <w:tcPr>
            <w:tcW w:w="1220" w:type="dxa"/>
          </w:tcPr>
          <w:p w14:paraId="0AC97872"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6E1E6742" w14:textId="77777777" w:rsidR="00EA5F65" w:rsidRPr="00451BD4" w:rsidRDefault="00EA5F65" w:rsidP="00D005CD">
            <w:pPr>
              <w:pStyle w:val="BodyText"/>
              <w:spacing w:before="60" w:after="60"/>
              <w:ind w:left="0"/>
              <w:rPr>
                <w:rFonts w:cs="Arial"/>
                <w:sz w:val="20"/>
              </w:rPr>
            </w:pPr>
          </w:p>
        </w:tc>
        <w:tc>
          <w:tcPr>
            <w:tcW w:w="1807" w:type="dxa"/>
          </w:tcPr>
          <w:p w14:paraId="1F6C3182" w14:textId="77777777" w:rsidR="00EA5F65" w:rsidRPr="00451BD4" w:rsidRDefault="00EA5F65" w:rsidP="00D005CD">
            <w:pPr>
              <w:pStyle w:val="BodyText"/>
              <w:spacing w:before="60" w:after="60"/>
              <w:ind w:left="0"/>
              <w:rPr>
                <w:rFonts w:cs="Arial"/>
                <w:sz w:val="20"/>
              </w:rPr>
            </w:pPr>
          </w:p>
        </w:tc>
      </w:tr>
      <w:tr w:rsidR="00EA5F65" w:rsidRPr="00451BD4" w14:paraId="2E1A00A8" w14:textId="77777777" w:rsidTr="00EC722C">
        <w:trPr>
          <w:trHeight w:val="399"/>
          <w:jc w:val="center"/>
        </w:trPr>
        <w:tc>
          <w:tcPr>
            <w:tcW w:w="388" w:type="dxa"/>
          </w:tcPr>
          <w:p w14:paraId="5CBCC128"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504B1118" w14:textId="77777777" w:rsidR="00EA5F65" w:rsidRPr="00451BD4" w:rsidRDefault="00EA5F65" w:rsidP="00D005CD">
            <w:pPr>
              <w:pStyle w:val="BodyText"/>
              <w:spacing w:before="60" w:after="60"/>
              <w:ind w:left="0"/>
              <w:rPr>
                <w:rFonts w:cs="Arial"/>
                <w:sz w:val="20"/>
              </w:rPr>
            </w:pPr>
            <w:r w:rsidRPr="00451BD4">
              <w:rPr>
                <w:rFonts w:cs="Arial"/>
                <w:sz w:val="20"/>
              </w:rPr>
              <w:t>Password expiry = 90 days (maximum)</w:t>
            </w:r>
          </w:p>
        </w:tc>
        <w:tc>
          <w:tcPr>
            <w:tcW w:w="1220" w:type="dxa"/>
          </w:tcPr>
          <w:p w14:paraId="6ADB9F55"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067C6303" w14:textId="77777777" w:rsidR="00EA5F65" w:rsidRPr="00451BD4" w:rsidRDefault="00EA5F65" w:rsidP="00D005CD">
            <w:pPr>
              <w:pStyle w:val="BodyText"/>
              <w:spacing w:before="60" w:after="60"/>
              <w:ind w:left="0"/>
              <w:rPr>
                <w:rFonts w:cs="Arial"/>
                <w:sz w:val="20"/>
              </w:rPr>
            </w:pPr>
          </w:p>
        </w:tc>
        <w:tc>
          <w:tcPr>
            <w:tcW w:w="1807" w:type="dxa"/>
          </w:tcPr>
          <w:p w14:paraId="6CEF298D" w14:textId="77777777" w:rsidR="00EA5F65" w:rsidRPr="00451BD4" w:rsidRDefault="00EA5F65" w:rsidP="00D005CD">
            <w:pPr>
              <w:pStyle w:val="BodyText"/>
              <w:spacing w:before="60" w:after="60"/>
              <w:ind w:left="0"/>
              <w:rPr>
                <w:rFonts w:cs="Arial"/>
                <w:sz w:val="20"/>
              </w:rPr>
            </w:pPr>
          </w:p>
        </w:tc>
      </w:tr>
      <w:tr w:rsidR="00EA5F65" w:rsidRPr="00451BD4" w14:paraId="11EDD9FC" w14:textId="77777777" w:rsidTr="00EC722C">
        <w:trPr>
          <w:trHeight w:val="399"/>
          <w:jc w:val="center"/>
        </w:trPr>
        <w:tc>
          <w:tcPr>
            <w:tcW w:w="388" w:type="dxa"/>
          </w:tcPr>
          <w:p w14:paraId="3697FF61"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002CF79F" w14:textId="77777777" w:rsidR="00EA5F65" w:rsidRPr="00451BD4" w:rsidRDefault="00EA5F65" w:rsidP="00D005CD">
            <w:pPr>
              <w:pStyle w:val="BodyText"/>
              <w:spacing w:before="60" w:after="60"/>
              <w:ind w:left="0"/>
              <w:rPr>
                <w:rFonts w:cs="Arial"/>
                <w:sz w:val="20"/>
              </w:rPr>
            </w:pPr>
            <w:r w:rsidRPr="00451BD4">
              <w:rPr>
                <w:rFonts w:cs="Arial"/>
                <w:sz w:val="20"/>
              </w:rPr>
              <w:t>Password reuse generation = 5 (minimum)</w:t>
            </w:r>
          </w:p>
        </w:tc>
        <w:tc>
          <w:tcPr>
            <w:tcW w:w="1220" w:type="dxa"/>
          </w:tcPr>
          <w:p w14:paraId="582437E5"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008141AF" w14:textId="77777777" w:rsidR="00EA5F65" w:rsidRPr="00451BD4" w:rsidRDefault="00EA5F65" w:rsidP="00D005CD">
            <w:pPr>
              <w:pStyle w:val="BodyText"/>
              <w:spacing w:before="60" w:after="60"/>
              <w:ind w:left="0"/>
              <w:rPr>
                <w:rFonts w:cs="Arial"/>
                <w:sz w:val="20"/>
              </w:rPr>
            </w:pPr>
          </w:p>
        </w:tc>
        <w:tc>
          <w:tcPr>
            <w:tcW w:w="1807" w:type="dxa"/>
          </w:tcPr>
          <w:p w14:paraId="79C1913D" w14:textId="77777777" w:rsidR="00EA5F65" w:rsidRPr="00451BD4" w:rsidRDefault="00EA5F65" w:rsidP="00D005CD">
            <w:pPr>
              <w:pStyle w:val="BodyText"/>
              <w:spacing w:before="60" w:after="60"/>
              <w:ind w:left="0"/>
              <w:rPr>
                <w:rFonts w:cs="Arial"/>
                <w:sz w:val="20"/>
              </w:rPr>
            </w:pPr>
          </w:p>
        </w:tc>
      </w:tr>
      <w:tr w:rsidR="00EA5F65" w:rsidRPr="00451BD4" w14:paraId="65E83C29" w14:textId="77777777" w:rsidTr="00EC722C">
        <w:trPr>
          <w:trHeight w:val="399"/>
          <w:jc w:val="center"/>
        </w:trPr>
        <w:tc>
          <w:tcPr>
            <w:tcW w:w="388" w:type="dxa"/>
          </w:tcPr>
          <w:p w14:paraId="6CD04B1F"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0DDED568" w14:textId="77777777" w:rsidR="00EA5F65" w:rsidRPr="00451BD4" w:rsidRDefault="00EA5F65" w:rsidP="00D005CD">
            <w:pPr>
              <w:pStyle w:val="BodyText"/>
              <w:spacing w:before="60" w:after="60"/>
              <w:ind w:left="0"/>
              <w:rPr>
                <w:rFonts w:cs="Arial"/>
                <w:sz w:val="20"/>
              </w:rPr>
            </w:pPr>
            <w:r w:rsidRPr="00451BD4">
              <w:rPr>
                <w:rFonts w:cs="Arial"/>
                <w:sz w:val="20"/>
              </w:rPr>
              <w:t>Account lock out after 5 failed login attempts</w:t>
            </w:r>
          </w:p>
        </w:tc>
        <w:tc>
          <w:tcPr>
            <w:tcW w:w="1220" w:type="dxa"/>
          </w:tcPr>
          <w:p w14:paraId="38ADB50C"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7B076506" w14:textId="77777777" w:rsidR="00EA5F65" w:rsidRPr="00451BD4" w:rsidRDefault="00EA5F65" w:rsidP="00D005CD">
            <w:pPr>
              <w:pStyle w:val="BodyText"/>
              <w:spacing w:before="60" w:after="60"/>
              <w:ind w:left="0"/>
              <w:rPr>
                <w:rFonts w:cs="Arial"/>
                <w:sz w:val="20"/>
              </w:rPr>
            </w:pPr>
          </w:p>
        </w:tc>
        <w:tc>
          <w:tcPr>
            <w:tcW w:w="1807" w:type="dxa"/>
          </w:tcPr>
          <w:p w14:paraId="65BB84F3" w14:textId="77777777" w:rsidR="00EA5F65" w:rsidRPr="00451BD4" w:rsidRDefault="00EA5F65" w:rsidP="00D005CD">
            <w:pPr>
              <w:pStyle w:val="BodyText"/>
              <w:spacing w:before="60" w:after="60"/>
              <w:ind w:left="0"/>
              <w:rPr>
                <w:rFonts w:cs="Arial"/>
                <w:sz w:val="20"/>
              </w:rPr>
            </w:pPr>
          </w:p>
        </w:tc>
      </w:tr>
      <w:tr w:rsidR="00EA5F65" w:rsidRPr="00451BD4" w14:paraId="5681E3D0" w14:textId="77777777" w:rsidTr="00EC722C">
        <w:trPr>
          <w:trHeight w:val="467"/>
          <w:jc w:val="center"/>
        </w:trPr>
        <w:tc>
          <w:tcPr>
            <w:tcW w:w="388" w:type="dxa"/>
          </w:tcPr>
          <w:p w14:paraId="1958E197"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01D31887" w14:textId="77777777" w:rsidR="00EA5F65" w:rsidRPr="00451BD4" w:rsidRDefault="00EA5F65" w:rsidP="00D005CD">
            <w:pPr>
              <w:pStyle w:val="BodyText"/>
              <w:spacing w:before="60" w:after="60"/>
              <w:ind w:left="0"/>
              <w:rPr>
                <w:rFonts w:cs="Arial"/>
                <w:sz w:val="20"/>
              </w:rPr>
            </w:pPr>
            <w:r w:rsidRPr="00451BD4">
              <w:rPr>
                <w:rFonts w:cs="Arial"/>
                <w:sz w:val="20"/>
              </w:rPr>
              <w:t>Application shall disconnect or suspend inactive sessions= 15 Minutes</w:t>
            </w:r>
          </w:p>
        </w:tc>
        <w:tc>
          <w:tcPr>
            <w:tcW w:w="1220" w:type="dxa"/>
          </w:tcPr>
          <w:p w14:paraId="1A60AF23" w14:textId="77777777" w:rsidR="00EA5F65" w:rsidRPr="00451BD4" w:rsidRDefault="00EA5F65" w:rsidP="00D005CD">
            <w:pPr>
              <w:pStyle w:val="BodyText"/>
              <w:spacing w:before="60" w:after="60"/>
              <w:ind w:left="0"/>
              <w:rPr>
                <w:rFonts w:cs="Arial"/>
                <w:sz w:val="20"/>
              </w:rPr>
            </w:pPr>
          </w:p>
        </w:tc>
        <w:tc>
          <w:tcPr>
            <w:tcW w:w="1112" w:type="dxa"/>
          </w:tcPr>
          <w:p w14:paraId="0A2B9F1F" w14:textId="77777777" w:rsidR="00EA5F65" w:rsidRPr="00451BD4" w:rsidRDefault="00EA5F65" w:rsidP="00D005CD">
            <w:pPr>
              <w:pStyle w:val="BodyText"/>
              <w:spacing w:before="60" w:after="60"/>
              <w:ind w:left="0"/>
              <w:rPr>
                <w:rFonts w:cs="Arial"/>
                <w:sz w:val="20"/>
              </w:rPr>
            </w:pPr>
            <w:r w:rsidRPr="00451BD4">
              <w:rPr>
                <w:rFonts w:cs="Arial"/>
                <w:sz w:val="20"/>
              </w:rPr>
              <w:t>No</w:t>
            </w:r>
          </w:p>
        </w:tc>
        <w:tc>
          <w:tcPr>
            <w:tcW w:w="1807" w:type="dxa"/>
          </w:tcPr>
          <w:p w14:paraId="468424BB" w14:textId="77777777" w:rsidR="00EA5F65" w:rsidRPr="00451BD4" w:rsidRDefault="00EA5F65" w:rsidP="00D005CD">
            <w:pPr>
              <w:pStyle w:val="BodyText"/>
              <w:spacing w:before="60" w:after="60"/>
              <w:ind w:left="0"/>
              <w:rPr>
                <w:rFonts w:cs="Arial"/>
                <w:sz w:val="20"/>
              </w:rPr>
            </w:pPr>
          </w:p>
        </w:tc>
      </w:tr>
      <w:tr w:rsidR="00EA5F65" w:rsidRPr="00451BD4" w14:paraId="3A2EECB0" w14:textId="77777777" w:rsidTr="00EC722C">
        <w:trPr>
          <w:trHeight w:val="467"/>
          <w:jc w:val="center"/>
        </w:trPr>
        <w:tc>
          <w:tcPr>
            <w:tcW w:w="388" w:type="dxa"/>
          </w:tcPr>
          <w:p w14:paraId="500D8026" w14:textId="77777777" w:rsidR="00EA5F65" w:rsidRPr="00451BD4" w:rsidRDefault="00EA5F65" w:rsidP="00D005CD">
            <w:pPr>
              <w:pStyle w:val="BodyText"/>
              <w:numPr>
                <w:ilvl w:val="0"/>
                <w:numId w:val="24"/>
              </w:numPr>
              <w:tabs>
                <w:tab w:val="left" w:pos="720"/>
              </w:tabs>
              <w:overflowPunct/>
              <w:autoSpaceDE/>
              <w:autoSpaceDN/>
              <w:adjustRightInd/>
              <w:spacing w:before="60" w:after="60"/>
              <w:ind w:right="422" w:hanging="450"/>
              <w:textAlignment w:val="auto"/>
              <w:rPr>
                <w:rFonts w:cs="Arial"/>
                <w:sz w:val="20"/>
              </w:rPr>
            </w:pPr>
          </w:p>
        </w:tc>
        <w:tc>
          <w:tcPr>
            <w:tcW w:w="4562" w:type="dxa"/>
          </w:tcPr>
          <w:p w14:paraId="30FA06A0" w14:textId="77777777" w:rsidR="00EA5F65" w:rsidRPr="00451BD4" w:rsidRDefault="00EA5F65" w:rsidP="00D005CD">
            <w:pPr>
              <w:pStyle w:val="BodyText"/>
              <w:spacing w:before="60" w:after="60"/>
              <w:ind w:left="0"/>
              <w:rPr>
                <w:rFonts w:cs="Arial"/>
                <w:sz w:val="20"/>
              </w:rPr>
            </w:pPr>
            <w:r w:rsidRPr="00451BD4">
              <w:rPr>
                <w:rFonts w:cs="Arial"/>
                <w:sz w:val="20"/>
              </w:rPr>
              <w:t>Wrong password shall be recorded in an audit log</w:t>
            </w:r>
          </w:p>
        </w:tc>
        <w:tc>
          <w:tcPr>
            <w:tcW w:w="1220" w:type="dxa"/>
          </w:tcPr>
          <w:p w14:paraId="02DCF348" w14:textId="77777777" w:rsidR="00EA5F65" w:rsidRPr="00451BD4" w:rsidRDefault="00EA5F65" w:rsidP="00D005CD">
            <w:pPr>
              <w:pStyle w:val="BodyText"/>
              <w:spacing w:before="60" w:after="60"/>
              <w:ind w:left="0"/>
              <w:rPr>
                <w:rFonts w:cs="Arial"/>
                <w:sz w:val="20"/>
              </w:rPr>
            </w:pPr>
            <w:r w:rsidRPr="00451BD4">
              <w:rPr>
                <w:rFonts w:cs="Arial"/>
                <w:sz w:val="20"/>
              </w:rPr>
              <w:t>Yes</w:t>
            </w:r>
          </w:p>
        </w:tc>
        <w:tc>
          <w:tcPr>
            <w:tcW w:w="1112" w:type="dxa"/>
          </w:tcPr>
          <w:p w14:paraId="716DCBBF" w14:textId="77777777" w:rsidR="00EA5F65" w:rsidRPr="00451BD4" w:rsidRDefault="00EA5F65" w:rsidP="00D005CD">
            <w:pPr>
              <w:pStyle w:val="BodyText"/>
              <w:spacing w:before="60" w:after="60"/>
              <w:ind w:left="0"/>
              <w:rPr>
                <w:rFonts w:cs="Arial"/>
                <w:sz w:val="20"/>
              </w:rPr>
            </w:pPr>
          </w:p>
        </w:tc>
        <w:tc>
          <w:tcPr>
            <w:tcW w:w="1807" w:type="dxa"/>
          </w:tcPr>
          <w:p w14:paraId="1C2E603E" w14:textId="77777777" w:rsidR="00EA5F65" w:rsidRPr="00451BD4" w:rsidRDefault="00EA5F65" w:rsidP="0086126C">
            <w:pPr>
              <w:pStyle w:val="BodyText"/>
              <w:keepNext/>
              <w:spacing w:before="60" w:after="60"/>
              <w:ind w:left="0"/>
              <w:rPr>
                <w:rFonts w:cs="Arial"/>
                <w:sz w:val="20"/>
              </w:rPr>
            </w:pPr>
          </w:p>
        </w:tc>
      </w:tr>
    </w:tbl>
    <w:p w14:paraId="353ADE53" w14:textId="5D8F7847" w:rsidR="00EA5F65" w:rsidRPr="00451BD4" w:rsidRDefault="0086126C" w:rsidP="0086126C">
      <w:pPr>
        <w:pStyle w:val="Caption"/>
        <w:rPr>
          <w:rFonts w:ascii="Arial" w:hAnsi="Arial" w:cs="Arial"/>
          <w:b/>
          <w:color w:val="000000"/>
          <w:lang w:val="en-GB"/>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27</w:t>
      </w:r>
      <w:r w:rsidR="0074035A" w:rsidRPr="00451BD4">
        <w:rPr>
          <w:rFonts w:ascii="Arial" w:hAnsi="Arial" w:cs="Arial"/>
          <w:noProof/>
        </w:rPr>
        <w:fldChar w:fldCharType="end"/>
      </w:r>
      <w:r w:rsidRPr="00451BD4">
        <w:rPr>
          <w:rFonts w:ascii="Arial" w:hAnsi="Arial" w:cs="Arial"/>
        </w:rPr>
        <w:t>: Password policy</w:t>
      </w:r>
    </w:p>
    <w:p w14:paraId="2E6FED72" w14:textId="77777777" w:rsidR="00EA5F65" w:rsidRPr="00451BD4" w:rsidRDefault="00EA5F65" w:rsidP="00EA5F65">
      <w:pPr>
        <w:ind w:left="0"/>
        <w:rPr>
          <w:rFonts w:cs="Arial"/>
          <w:b/>
          <w:color w:val="000000"/>
          <w:sz w:val="18"/>
          <w:szCs w:val="18"/>
          <w:lang w:val="en-GB"/>
        </w:rPr>
      </w:pPr>
      <w:r w:rsidRPr="00451BD4">
        <w:rPr>
          <w:rFonts w:cs="Arial"/>
          <w:b/>
          <w:color w:val="000000"/>
          <w:sz w:val="18"/>
          <w:szCs w:val="18"/>
          <w:lang w:val="en-GB"/>
        </w:rPr>
        <w:t>4.12.3</w:t>
      </w:r>
      <w:r w:rsidRPr="00451BD4">
        <w:rPr>
          <w:rFonts w:cs="Arial"/>
          <w:b/>
          <w:color w:val="000000"/>
          <w:sz w:val="18"/>
          <w:szCs w:val="18"/>
          <w:lang w:val="en-GB"/>
        </w:rPr>
        <w:tab/>
        <w:t>USER ACCESS MATRIX</w:t>
      </w:r>
    </w:p>
    <w:p w14:paraId="16F4F958" w14:textId="77777777" w:rsidR="00EA5F65" w:rsidRPr="00451BD4" w:rsidRDefault="00EA5F65" w:rsidP="00EA5F65">
      <w:pPr>
        <w:ind w:left="0"/>
        <w:rPr>
          <w:rFonts w:cs="Arial"/>
          <w:b/>
          <w:color w:val="000000"/>
          <w:lang w:val="en-GB"/>
        </w:rPr>
      </w:pPr>
    </w:p>
    <w:p w14:paraId="4F0E7105" w14:textId="77777777" w:rsidR="00724278" w:rsidRPr="00451BD4" w:rsidRDefault="00724278" w:rsidP="00724278">
      <w:pPr>
        <w:pStyle w:val="western"/>
        <w:spacing w:after="0"/>
        <w:ind w:left="360"/>
        <w:rPr>
          <w:rFonts w:ascii="Arial" w:hAnsi="Arial" w:cs="Arial"/>
        </w:rPr>
      </w:pPr>
      <w:bookmarkStart w:id="1062" w:name="_Toc230428192"/>
      <w:r w:rsidRPr="00451BD4">
        <w:rPr>
          <w:rFonts w:ascii="Arial" w:hAnsi="Arial" w:cs="Arial"/>
          <w:color w:val="000000"/>
        </w:rPr>
        <w:t>There are three general user role categories:</w:t>
      </w:r>
      <w:r w:rsidRPr="00451BD4">
        <w:rPr>
          <w:rFonts w:ascii="Arial" w:hAnsi="Arial" w:cs="Arial"/>
        </w:rPr>
        <w:t xml:space="preserve"> </w:t>
      </w:r>
    </w:p>
    <w:p w14:paraId="7812B4AA" w14:textId="77777777" w:rsidR="00724278" w:rsidRPr="00451BD4" w:rsidRDefault="00724278" w:rsidP="00724278">
      <w:pPr>
        <w:pStyle w:val="western"/>
        <w:numPr>
          <w:ilvl w:val="0"/>
          <w:numId w:val="27"/>
        </w:numPr>
        <w:spacing w:beforeAutospacing="1" w:after="0" w:line="240" w:lineRule="auto"/>
        <w:ind w:right="0"/>
        <w:rPr>
          <w:rFonts w:ascii="Arial" w:hAnsi="Arial" w:cs="Arial"/>
        </w:rPr>
      </w:pPr>
      <w:r w:rsidRPr="00451BD4">
        <w:rPr>
          <w:rFonts w:ascii="Arial" w:hAnsi="Arial" w:cs="Arial"/>
        </w:rPr>
        <w:t>ADMIN</w:t>
      </w:r>
    </w:p>
    <w:p w14:paraId="00A9D486" w14:textId="77777777" w:rsidR="00724278" w:rsidRPr="00451BD4" w:rsidRDefault="00724278" w:rsidP="00724278">
      <w:pPr>
        <w:pStyle w:val="western"/>
        <w:numPr>
          <w:ilvl w:val="0"/>
          <w:numId w:val="27"/>
        </w:numPr>
        <w:spacing w:beforeAutospacing="1" w:after="0" w:line="240" w:lineRule="auto"/>
        <w:ind w:right="0"/>
        <w:rPr>
          <w:rFonts w:ascii="Arial" w:hAnsi="Arial" w:cs="Arial"/>
        </w:rPr>
      </w:pPr>
      <w:r w:rsidRPr="00451BD4">
        <w:rPr>
          <w:rFonts w:ascii="Arial" w:hAnsi="Arial" w:cs="Arial"/>
        </w:rPr>
        <w:t>USER</w:t>
      </w:r>
    </w:p>
    <w:p w14:paraId="0E4AC86A" w14:textId="77777777" w:rsidR="00724278" w:rsidRPr="00451BD4" w:rsidRDefault="00724278" w:rsidP="00724278">
      <w:pPr>
        <w:pStyle w:val="western"/>
        <w:numPr>
          <w:ilvl w:val="0"/>
          <w:numId w:val="27"/>
        </w:numPr>
        <w:spacing w:beforeAutospacing="1" w:after="0" w:line="240" w:lineRule="auto"/>
        <w:ind w:right="0"/>
        <w:rPr>
          <w:rFonts w:ascii="Arial" w:hAnsi="Arial" w:cs="Arial"/>
        </w:rPr>
      </w:pPr>
      <w:r w:rsidRPr="00451BD4">
        <w:rPr>
          <w:rFonts w:ascii="Arial" w:hAnsi="Arial" w:cs="Arial"/>
        </w:rPr>
        <w:t>SUPPORT ADMIN</w:t>
      </w:r>
    </w:p>
    <w:p w14:paraId="65F732AB" w14:textId="77777777" w:rsidR="00724278" w:rsidRPr="00451BD4" w:rsidRDefault="00724278" w:rsidP="00724278">
      <w:pPr>
        <w:pStyle w:val="western"/>
        <w:spacing w:after="0"/>
        <w:ind w:left="360"/>
        <w:rPr>
          <w:rFonts w:ascii="Arial" w:hAnsi="Arial" w:cs="Arial"/>
          <w:color w:val="000000"/>
        </w:rPr>
      </w:pPr>
      <w:r w:rsidRPr="00451BD4">
        <w:rPr>
          <w:rFonts w:ascii="Arial" w:hAnsi="Arial" w:cs="Arial"/>
        </w:rPr>
        <w:t>Below T</w:t>
      </w:r>
      <w:r w:rsidRPr="00451BD4">
        <w:rPr>
          <w:rFonts w:ascii="Arial" w:hAnsi="Arial" w:cs="Arial"/>
          <w:color w:val="000000"/>
        </w:rPr>
        <w:t>able describes the features and access rights for each system user type.</w:t>
      </w:r>
    </w:p>
    <w:bookmarkEnd w:id="1062"/>
    <w:p w14:paraId="575FBD3F" w14:textId="77777777" w:rsidR="00724278" w:rsidRPr="00451BD4" w:rsidRDefault="00724278" w:rsidP="00724278">
      <w:pPr>
        <w:pStyle w:val="Caption"/>
        <w:rPr>
          <w:rFonts w:ascii="Arial" w:hAnsi="Arial" w:cs="Arial"/>
        </w:rPr>
      </w:pPr>
    </w:p>
    <w:tbl>
      <w:tblPr>
        <w:tblW w:w="5000" w:type="pct"/>
        <w:jc w:val="center"/>
        <w:tblCellSpacing w:w="0" w:type="dxa"/>
        <w:tblBorders>
          <w:top w:val="outset" w:sz="6" w:space="0" w:color="00000A"/>
          <w:left w:val="outset" w:sz="6" w:space="0" w:color="00000A"/>
          <w:bottom w:val="outset" w:sz="6" w:space="0" w:color="00000A"/>
          <w:right w:val="outset" w:sz="6" w:space="0" w:color="00000A"/>
        </w:tblBorders>
        <w:tblCellMar>
          <w:top w:w="105" w:type="dxa"/>
          <w:left w:w="105" w:type="dxa"/>
          <w:bottom w:w="105" w:type="dxa"/>
          <w:right w:w="105" w:type="dxa"/>
        </w:tblCellMar>
        <w:tblLook w:val="04A0" w:firstRow="1" w:lastRow="0" w:firstColumn="1" w:lastColumn="0" w:noHBand="0" w:noVBand="1"/>
      </w:tblPr>
      <w:tblGrid>
        <w:gridCol w:w="2997"/>
        <w:gridCol w:w="2048"/>
        <w:gridCol w:w="2196"/>
        <w:gridCol w:w="2359"/>
      </w:tblGrid>
      <w:tr w:rsidR="00724278" w:rsidRPr="00451BD4" w14:paraId="3F2490C9" w14:textId="77777777" w:rsidTr="00EC722C">
        <w:trPr>
          <w:trHeight w:val="427"/>
          <w:tblHeader/>
          <w:tblCellSpacing w:w="0" w:type="dxa"/>
          <w:jc w:val="center"/>
        </w:trPr>
        <w:tc>
          <w:tcPr>
            <w:tcW w:w="1629" w:type="pct"/>
            <w:vMerge w:val="restart"/>
            <w:tcBorders>
              <w:top w:val="outset" w:sz="6" w:space="0" w:color="00000A"/>
              <w:left w:val="outset" w:sz="6" w:space="0" w:color="00000A"/>
              <w:bottom w:val="outset" w:sz="6" w:space="0" w:color="00000A"/>
              <w:right w:val="outset" w:sz="6" w:space="0" w:color="00000A"/>
            </w:tcBorders>
            <w:shd w:val="clear" w:color="auto" w:fill="4E84C4"/>
            <w:hideMark/>
          </w:tcPr>
          <w:p w14:paraId="0EEC0A6F" w14:textId="77777777" w:rsidR="00724278" w:rsidRPr="00451BD4" w:rsidRDefault="00724278" w:rsidP="00247CB5">
            <w:pPr>
              <w:spacing w:before="115" w:after="115"/>
              <w:jc w:val="center"/>
              <w:rPr>
                <w:rFonts w:cs="Arial"/>
              </w:rPr>
            </w:pPr>
            <w:r w:rsidRPr="00451BD4">
              <w:rPr>
                <w:rFonts w:cs="Arial"/>
                <w:b/>
                <w:bCs/>
                <w:color w:val="FFFFFF"/>
              </w:rPr>
              <w:t>Features</w:t>
            </w:r>
          </w:p>
        </w:tc>
        <w:tc>
          <w:tcPr>
            <w:tcW w:w="3371" w:type="pct"/>
            <w:gridSpan w:val="3"/>
            <w:tcBorders>
              <w:top w:val="outset" w:sz="6" w:space="0" w:color="00000A"/>
              <w:left w:val="outset" w:sz="6" w:space="0" w:color="00000A"/>
              <w:bottom w:val="outset" w:sz="6" w:space="0" w:color="00000A"/>
              <w:right w:val="outset" w:sz="6" w:space="0" w:color="00000A"/>
            </w:tcBorders>
            <w:shd w:val="clear" w:color="auto" w:fill="4E84C4"/>
            <w:hideMark/>
          </w:tcPr>
          <w:p w14:paraId="1058F10F" w14:textId="77777777" w:rsidR="00724278" w:rsidRPr="00451BD4" w:rsidRDefault="00724278" w:rsidP="00247CB5">
            <w:pPr>
              <w:spacing w:before="115" w:after="115"/>
              <w:jc w:val="center"/>
              <w:rPr>
                <w:rFonts w:cs="Arial"/>
                <w:b/>
                <w:bCs/>
                <w:color w:val="FFFFFF"/>
              </w:rPr>
            </w:pPr>
            <w:r w:rsidRPr="00451BD4">
              <w:rPr>
                <w:rFonts w:cs="Arial"/>
                <w:b/>
                <w:bCs/>
                <w:color w:val="FFFFFF"/>
              </w:rPr>
              <w:t>Roles</w:t>
            </w:r>
          </w:p>
        </w:tc>
      </w:tr>
      <w:tr w:rsidR="00724278" w:rsidRPr="00451BD4" w14:paraId="3E9C1125" w14:textId="77777777" w:rsidTr="00EC722C">
        <w:trPr>
          <w:trHeight w:val="108"/>
          <w:tblHeader/>
          <w:tblCellSpacing w:w="0" w:type="dxa"/>
          <w:jc w:val="center"/>
        </w:trPr>
        <w:tc>
          <w:tcPr>
            <w:tcW w:w="1629" w:type="pct"/>
            <w:vMerge/>
            <w:tcBorders>
              <w:top w:val="outset" w:sz="6" w:space="0" w:color="00000A"/>
              <w:left w:val="outset" w:sz="6" w:space="0" w:color="00000A"/>
              <w:bottom w:val="outset" w:sz="6" w:space="0" w:color="00000A"/>
              <w:right w:val="outset" w:sz="6" w:space="0" w:color="00000A"/>
            </w:tcBorders>
            <w:hideMark/>
          </w:tcPr>
          <w:p w14:paraId="78D33BAB" w14:textId="77777777" w:rsidR="00724278" w:rsidRPr="00451BD4" w:rsidRDefault="00724278" w:rsidP="00247CB5">
            <w:pPr>
              <w:jc w:val="center"/>
              <w:rPr>
                <w:rFonts w:cs="Arial"/>
              </w:rPr>
            </w:pPr>
          </w:p>
        </w:tc>
        <w:tc>
          <w:tcPr>
            <w:tcW w:w="947" w:type="pct"/>
            <w:tcBorders>
              <w:top w:val="outset" w:sz="6" w:space="0" w:color="00000A"/>
              <w:left w:val="outset" w:sz="6" w:space="0" w:color="00000A"/>
              <w:bottom w:val="outset" w:sz="6" w:space="0" w:color="00000A"/>
              <w:right w:val="outset" w:sz="6" w:space="0" w:color="00000A"/>
            </w:tcBorders>
            <w:shd w:val="clear" w:color="auto" w:fill="4E84C4"/>
            <w:hideMark/>
          </w:tcPr>
          <w:p w14:paraId="5AA5085B" w14:textId="77777777" w:rsidR="00724278" w:rsidRPr="00451BD4" w:rsidRDefault="00724278" w:rsidP="00247CB5">
            <w:pPr>
              <w:spacing w:before="100" w:beforeAutospacing="1"/>
              <w:jc w:val="center"/>
              <w:rPr>
                <w:rFonts w:cs="Arial"/>
                <w:b/>
                <w:bCs/>
              </w:rPr>
            </w:pPr>
            <w:r w:rsidRPr="00451BD4">
              <w:rPr>
                <w:rFonts w:cs="Arial"/>
                <w:b/>
                <w:bCs/>
                <w:color w:val="FFFFFF"/>
                <w:szCs w:val="24"/>
              </w:rPr>
              <w:t>ADMIN</w:t>
            </w:r>
          </w:p>
        </w:tc>
        <w:tc>
          <w:tcPr>
            <w:tcW w:w="1212" w:type="pct"/>
            <w:tcBorders>
              <w:top w:val="outset" w:sz="6" w:space="0" w:color="00000A"/>
              <w:left w:val="outset" w:sz="6" w:space="0" w:color="00000A"/>
              <w:bottom w:val="outset" w:sz="6" w:space="0" w:color="00000A"/>
              <w:right w:val="outset" w:sz="6" w:space="0" w:color="00000A"/>
            </w:tcBorders>
            <w:shd w:val="clear" w:color="auto" w:fill="4E84C4"/>
            <w:hideMark/>
          </w:tcPr>
          <w:p w14:paraId="083E6101" w14:textId="77777777" w:rsidR="00724278" w:rsidRPr="00451BD4" w:rsidRDefault="00724278" w:rsidP="00247CB5">
            <w:pPr>
              <w:spacing w:before="100" w:beforeAutospacing="1"/>
              <w:jc w:val="center"/>
              <w:rPr>
                <w:rFonts w:cs="Arial"/>
                <w:b/>
                <w:bCs/>
                <w:szCs w:val="24"/>
              </w:rPr>
            </w:pPr>
            <w:r w:rsidRPr="00451BD4">
              <w:rPr>
                <w:rFonts w:cs="Arial"/>
                <w:b/>
                <w:bCs/>
                <w:color w:val="FFFFFF"/>
                <w:szCs w:val="24"/>
              </w:rPr>
              <w:t>USER</w:t>
            </w:r>
          </w:p>
        </w:tc>
        <w:tc>
          <w:tcPr>
            <w:tcW w:w="1212" w:type="pct"/>
            <w:tcBorders>
              <w:top w:val="outset" w:sz="6" w:space="0" w:color="00000A"/>
              <w:left w:val="outset" w:sz="6" w:space="0" w:color="00000A"/>
              <w:bottom w:val="outset" w:sz="6" w:space="0" w:color="00000A"/>
              <w:right w:val="outset" w:sz="6" w:space="0" w:color="00000A"/>
            </w:tcBorders>
            <w:shd w:val="clear" w:color="auto" w:fill="4E84C4"/>
          </w:tcPr>
          <w:p w14:paraId="5C1C23F3" w14:textId="77777777" w:rsidR="00724278" w:rsidRPr="00451BD4" w:rsidRDefault="00724278" w:rsidP="00247CB5">
            <w:pPr>
              <w:spacing w:before="100" w:beforeAutospacing="1"/>
              <w:jc w:val="center"/>
              <w:rPr>
                <w:rFonts w:cs="Arial"/>
                <w:b/>
                <w:bCs/>
                <w:color w:val="FFFFFF"/>
                <w:szCs w:val="24"/>
              </w:rPr>
            </w:pPr>
            <w:r w:rsidRPr="00451BD4">
              <w:rPr>
                <w:rFonts w:cs="Arial"/>
                <w:b/>
                <w:bCs/>
                <w:color w:val="FFFFFF"/>
                <w:szCs w:val="24"/>
              </w:rPr>
              <w:t>SUPPORT ADMIN</w:t>
            </w:r>
          </w:p>
        </w:tc>
      </w:tr>
      <w:tr w:rsidR="00724278" w:rsidRPr="00451BD4" w14:paraId="52024E45"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044A998D" w14:textId="77777777" w:rsidR="00724278" w:rsidRPr="00451BD4" w:rsidRDefault="00724278" w:rsidP="00247CB5">
            <w:pPr>
              <w:spacing w:before="100" w:beforeAutospacing="1" w:after="115"/>
              <w:jc w:val="center"/>
              <w:rPr>
                <w:rFonts w:cs="Arial"/>
              </w:rPr>
            </w:pPr>
            <w:r w:rsidRPr="00451BD4">
              <w:rPr>
                <w:rFonts w:cs="Arial"/>
              </w:rPr>
              <w:t>User Master</w:t>
            </w:r>
          </w:p>
        </w:tc>
        <w:tc>
          <w:tcPr>
            <w:tcW w:w="947" w:type="pct"/>
            <w:tcBorders>
              <w:top w:val="outset" w:sz="6" w:space="0" w:color="00000A"/>
              <w:left w:val="outset" w:sz="6" w:space="0" w:color="00000A"/>
              <w:bottom w:val="outset" w:sz="6" w:space="0" w:color="00000A"/>
              <w:right w:val="outset" w:sz="6" w:space="0" w:color="00000A"/>
            </w:tcBorders>
            <w:hideMark/>
          </w:tcPr>
          <w:p w14:paraId="3CF17949"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16C6AECD" w14:textId="77777777" w:rsidR="00724278" w:rsidRPr="00451BD4" w:rsidRDefault="00724278" w:rsidP="00247CB5">
            <w:pPr>
              <w:jc w:val="center"/>
              <w:rPr>
                <w:rFonts w:cs="Arial"/>
              </w:rPr>
            </w:pPr>
            <w:r w:rsidRPr="00451BD4">
              <w:rPr>
                <w:rFonts w:cs="Arial"/>
              </w:rPr>
              <w:t>No Access</w:t>
            </w:r>
          </w:p>
        </w:tc>
        <w:tc>
          <w:tcPr>
            <w:tcW w:w="1212" w:type="pct"/>
            <w:tcBorders>
              <w:top w:val="outset" w:sz="6" w:space="0" w:color="00000A"/>
              <w:left w:val="outset" w:sz="6" w:space="0" w:color="00000A"/>
              <w:bottom w:val="outset" w:sz="6" w:space="0" w:color="00000A"/>
              <w:right w:val="outset" w:sz="6" w:space="0" w:color="00000A"/>
            </w:tcBorders>
          </w:tcPr>
          <w:p w14:paraId="5F2CBAAC" w14:textId="77777777" w:rsidR="00724278" w:rsidRPr="00451BD4" w:rsidRDefault="00724278" w:rsidP="00247CB5">
            <w:pPr>
              <w:jc w:val="center"/>
              <w:rPr>
                <w:rFonts w:cs="Arial"/>
              </w:rPr>
            </w:pPr>
            <w:r w:rsidRPr="00451BD4">
              <w:rPr>
                <w:rFonts w:cs="Arial"/>
              </w:rPr>
              <w:t>Read and Write</w:t>
            </w:r>
          </w:p>
        </w:tc>
      </w:tr>
      <w:tr w:rsidR="00724278" w:rsidRPr="00451BD4" w14:paraId="2AC2FBF3"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shd w:val="clear" w:color="auto" w:fill="FFFFFF"/>
            <w:hideMark/>
          </w:tcPr>
          <w:p w14:paraId="3D819B96" w14:textId="77777777" w:rsidR="00724278" w:rsidRPr="00451BD4" w:rsidRDefault="00724278" w:rsidP="00247CB5">
            <w:pPr>
              <w:spacing w:before="100" w:beforeAutospacing="1" w:after="115"/>
              <w:jc w:val="center"/>
              <w:rPr>
                <w:rFonts w:cs="Arial"/>
              </w:rPr>
            </w:pPr>
            <w:r w:rsidRPr="00451BD4">
              <w:rPr>
                <w:rFonts w:cs="Arial"/>
              </w:rPr>
              <w:lastRenderedPageBreak/>
              <w:t>Role Master</w:t>
            </w:r>
          </w:p>
        </w:tc>
        <w:tc>
          <w:tcPr>
            <w:tcW w:w="947" w:type="pct"/>
            <w:tcBorders>
              <w:top w:val="outset" w:sz="6" w:space="0" w:color="00000A"/>
              <w:left w:val="outset" w:sz="6" w:space="0" w:color="00000A"/>
              <w:bottom w:val="outset" w:sz="6" w:space="0" w:color="00000A"/>
              <w:right w:val="outset" w:sz="6" w:space="0" w:color="00000A"/>
            </w:tcBorders>
            <w:shd w:val="clear" w:color="auto" w:fill="FFFFFF"/>
            <w:hideMark/>
          </w:tcPr>
          <w:p w14:paraId="303AA043"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shd w:val="clear" w:color="auto" w:fill="FFFFFF"/>
            <w:hideMark/>
          </w:tcPr>
          <w:p w14:paraId="5422EADA" w14:textId="77777777" w:rsidR="00724278" w:rsidRPr="00451BD4" w:rsidRDefault="00724278" w:rsidP="00247CB5">
            <w:pPr>
              <w:jc w:val="center"/>
              <w:rPr>
                <w:rFonts w:cs="Arial"/>
              </w:rPr>
            </w:pPr>
            <w:r w:rsidRPr="00451BD4">
              <w:rPr>
                <w:rFonts w:cs="Arial"/>
              </w:rPr>
              <w:t>No Access</w:t>
            </w:r>
          </w:p>
        </w:tc>
        <w:tc>
          <w:tcPr>
            <w:tcW w:w="1212" w:type="pct"/>
            <w:tcBorders>
              <w:top w:val="outset" w:sz="6" w:space="0" w:color="00000A"/>
              <w:left w:val="outset" w:sz="6" w:space="0" w:color="00000A"/>
              <w:bottom w:val="outset" w:sz="6" w:space="0" w:color="00000A"/>
              <w:right w:val="outset" w:sz="6" w:space="0" w:color="00000A"/>
            </w:tcBorders>
            <w:shd w:val="clear" w:color="auto" w:fill="FFFFFF"/>
          </w:tcPr>
          <w:p w14:paraId="5A989618" w14:textId="77777777" w:rsidR="00724278" w:rsidRPr="00451BD4" w:rsidRDefault="00724278" w:rsidP="00247CB5">
            <w:pPr>
              <w:jc w:val="center"/>
              <w:rPr>
                <w:rFonts w:cs="Arial"/>
              </w:rPr>
            </w:pPr>
            <w:r w:rsidRPr="00451BD4">
              <w:rPr>
                <w:rFonts w:cs="Arial"/>
              </w:rPr>
              <w:t>Read and Write</w:t>
            </w:r>
          </w:p>
        </w:tc>
      </w:tr>
      <w:tr w:rsidR="00724278" w:rsidRPr="00451BD4" w14:paraId="6967672B"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15485BF7" w14:textId="77777777" w:rsidR="00724278" w:rsidRPr="00451BD4" w:rsidRDefault="00724278" w:rsidP="00247CB5">
            <w:pPr>
              <w:spacing w:before="100" w:beforeAutospacing="1" w:after="115"/>
              <w:jc w:val="center"/>
              <w:rPr>
                <w:rFonts w:cs="Arial"/>
              </w:rPr>
            </w:pPr>
            <w:r w:rsidRPr="00451BD4">
              <w:rPr>
                <w:rFonts w:cs="Arial"/>
              </w:rPr>
              <w:t>Parameter Master</w:t>
            </w:r>
          </w:p>
        </w:tc>
        <w:tc>
          <w:tcPr>
            <w:tcW w:w="947" w:type="pct"/>
            <w:tcBorders>
              <w:top w:val="outset" w:sz="6" w:space="0" w:color="00000A"/>
              <w:left w:val="outset" w:sz="6" w:space="0" w:color="00000A"/>
              <w:bottom w:val="outset" w:sz="6" w:space="0" w:color="00000A"/>
              <w:right w:val="outset" w:sz="6" w:space="0" w:color="00000A"/>
            </w:tcBorders>
            <w:hideMark/>
          </w:tcPr>
          <w:p w14:paraId="13FCDF89"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7184536" w14:textId="77777777" w:rsidR="00724278" w:rsidRPr="00451BD4" w:rsidRDefault="00724278" w:rsidP="00247CB5">
            <w:pPr>
              <w:jc w:val="center"/>
              <w:rPr>
                <w:rFonts w:cs="Arial"/>
              </w:rPr>
            </w:pPr>
            <w:r w:rsidRPr="00451BD4">
              <w:rPr>
                <w:rFonts w:cs="Arial"/>
              </w:rPr>
              <w:t>Read Only</w:t>
            </w:r>
          </w:p>
        </w:tc>
        <w:tc>
          <w:tcPr>
            <w:tcW w:w="1212" w:type="pct"/>
            <w:tcBorders>
              <w:top w:val="outset" w:sz="6" w:space="0" w:color="00000A"/>
              <w:left w:val="outset" w:sz="6" w:space="0" w:color="00000A"/>
              <w:bottom w:val="outset" w:sz="6" w:space="0" w:color="00000A"/>
              <w:right w:val="outset" w:sz="6" w:space="0" w:color="00000A"/>
            </w:tcBorders>
          </w:tcPr>
          <w:p w14:paraId="29241C88" w14:textId="77777777" w:rsidR="00724278" w:rsidRPr="00451BD4" w:rsidRDefault="00724278" w:rsidP="00247CB5">
            <w:pPr>
              <w:jc w:val="center"/>
              <w:rPr>
                <w:rFonts w:cs="Arial"/>
              </w:rPr>
            </w:pPr>
            <w:r w:rsidRPr="00451BD4">
              <w:rPr>
                <w:rFonts w:cs="Arial"/>
              </w:rPr>
              <w:t>Read and Write</w:t>
            </w:r>
          </w:p>
        </w:tc>
      </w:tr>
      <w:tr w:rsidR="00724278" w:rsidRPr="00451BD4" w14:paraId="45548B6C"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shd w:val="clear" w:color="auto" w:fill="FFFFFF"/>
            <w:hideMark/>
          </w:tcPr>
          <w:p w14:paraId="3EEDCDB0" w14:textId="77777777" w:rsidR="00724278" w:rsidRPr="00451BD4" w:rsidRDefault="00724278" w:rsidP="00247CB5">
            <w:pPr>
              <w:spacing w:before="100" w:beforeAutospacing="1" w:after="115"/>
              <w:jc w:val="center"/>
              <w:rPr>
                <w:rFonts w:cs="Arial"/>
              </w:rPr>
            </w:pPr>
            <w:r w:rsidRPr="00451BD4">
              <w:rPr>
                <w:rFonts w:cs="Arial"/>
              </w:rPr>
              <w:t>Country Master</w:t>
            </w:r>
          </w:p>
        </w:tc>
        <w:tc>
          <w:tcPr>
            <w:tcW w:w="947" w:type="pct"/>
            <w:tcBorders>
              <w:top w:val="outset" w:sz="6" w:space="0" w:color="00000A"/>
              <w:left w:val="outset" w:sz="6" w:space="0" w:color="00000A"/>
              <w:bottom w:val="outset" w:sz="6" w:space="0" w:color="00000A"/>
              <w:right w:val="outset" w:sz="6" w:space="0" w:color="00000A"/>
            </w:tcBorders>
            <w:shd w:val="clear" w:color="auto" w:fill="FFFFFF"/>
            <w:hideMark/>
          </w:tcPr>
          <w:p w14:paraId="43F8B673"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shd w:val="clear" w:color="auto" w:fill="FFFFFF"/>
            <w:hideMark/>
          </w:tcPr>
          <w:p w14:paraId="377C27A1"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shd w:val="clear" w:color="auto" w:fill="FFFFFF"/>
          </w:tcPr>
          <w:p w14:paraId="31091AC3" w14:textId="77777777" w:rsidR="00724278" w:rsidRPr="00451BD4" w:rsidRDefault="00724278" w:rsidP="00247CB5">
            <w:pPr>
              <w:jc w:val="center"/>
              <w:rPr>
                <w:rFonts w:cs="Arial"/>
              </w:rPr>
            </w:pPr>
            <w:r w:rsidRPr="00451BD4">
              <w:rPr>
                <w:rFonts w:cs="Arial"/>
              </w:rPr>
              <w:t>Read and Write</w:t>
            </w:r>
          </w:p>
        </w:tc>
      </w:tr>
      <w:tr w:rsidR="00724278" w:rsidRPr="00451BD4" w14:paraId="6E4217AB"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57758D3E" w14:textId="77777777" w:rsidR="00724278" w:rsidRPr="00451BD4" w:rsidRDefault="00724278" w:rsidP="00247CB5">
            <w:pPr>
              <w:spacing w:before="100" w:beforeAutospacing="1" w:after="115"/>
              <w:jc w:val="center"/>
              <w:rPr>
                <w:rFonts w:cs="Arial"/>
              </w:rPr>
            </w:pPr>
            <w:r w:rsidRPr="00451BD4">
              <w:rPr>
                <w:rFonts w:cs="Arial"/>
              </w:rPr>
              <w:t>Station Master</w:t>
            </w:r>
          </w:p>
        </w:tc>
        <w:tc>
          <w:tcPr>
            <w:tcW w:w="947" w:type="pct"/>
            <w:tcBorders>
              <w:top w:val="outset" w:sz="6" w:space="0" w:color="00000A"/>
              <w:left w:val="outset" w:sz="6" w:space="0" w:color="00000A"/>
              <w:bottom w:val="outset" w:sz="6" w:space="0" w:color="00000A"/>
              <w:right w:val="outset" w:sz="6" w:space="0" w:color="00000A"/>
            </w:tcBorders>
            <w:hideMark/>
          </w:tcPr>
          <w:p w14:paraId="53B869A6"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4B9F53F"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4D0259F6" w14:textId="77777777" w:rsidR="00724278" w:rsidRPr="00451BD4" w:rsidRDefault="00724278" w:rsidP="00247CB5">
            <w:pPr>
              <w:jc w:val="center"/>
              <w:rPr>
                <w:rFonts w:cs="Arial"/>
              </w:rPr>
            </w:pPr>
            <w:r w:rsidRPr="00451BD4">
              <w:rPr>
                <w:rFonts w:cs="Arial"/>
              </w:rPr>
              <w:t>Read and Write</w:t>
            </w:r>
          </w:p>
        </w:tc>
      </w:tr>
      <w:tr w:rsidR="00724278" w:rsidRPr="00451BD4" w14:paraId="692EE4D9"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7892EB23" w14:textId="77777777" w:rsidR="00724278" w:rsidRPr="00451BD4" w:rsidRDefault="00724278" w:rsidP="00247CB5">
            <w:pPr>
              <w:spacing w:before="100" w:beforeAutospacing="1" w:after="115"/>
              <w:jc w:val="center"/>
              <w:rPr>
                <w:rFonts w:cs="Arial"/>
              </w:rPr>
            </w:pPr>
            <w:r w:rsidRPr="00451BD4">
              <w:rPr>
                <w:rFonts w:cs="Arial"/>
              </w:rPr>
              <w:t>Airline Master</w:t>
            </w:r>
          </w:p>
        </w:tc>
        <w:tc>
          <w:tcPr>
            <w:tcW w:w="947" w:type="pct"/>
            <w:tcBorders>
              <w:top w:val="outset" w:sz="6" w:space="0" w:color="00000A"/>
              <w:left w:val="outset" w:sz="6" w:space="0" w:color="00000A"/>
              <w:bottom w:val="outset" w:sz="6" w:space="0" w:color="00000A"/>
              <w:right w:val="outset" w:sz="6" w:space="0" w:color="00000A"/>
            </w:tcBorders>
            <w:hideMark/>
          </w:tcPr>
          <w:p w14:paraId="37538CD6"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1B4EAF9B"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34B39A30" w14:textId="77777777" w:rsidR="00724278" w:rsidRPr="00451BD4" w:rsidRDefault="00724278" w:rsidP="00247CB5">
            <w:pPr>
              <w:jc w:val="center"/>
              <w:rPr>
                <w:rFonts w:cs="Arial"/>
              </w:rPr>
            </w:pPr>
            <w:r w:rsidRPr="00451BD4">
              <w:rPr>
                <w:rFonts w:cs="Arial"/>
              </w:rPr>
              <w:t>Read and Write</w:t>
            </w:r>
          </w:p>
        </w:tc>
      </w:tr>
      <w:tr w:rsidR="00724278" w:rsidRPr="00451BD4" w14:paraId="3AE56050"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470E48A0" w14:textId="77777777" w:rsidR="00724278" w:rsidRPr="00451BD4" w:rsidRDefault="00724278" w:rsidP="00247CB5">
            <w:pPr>
              <w:spacing w:before="100" w:beforeAutospacing="1" w:after="115"/>
              <w:jc w:val="center"/>
              <w:rPr>
                <w:rFonts w:cs="Arial"/>
              </w:rPr>
            </w:pPr>
            <w:r w:rsidRPr="00451BD4">
              <w:rPr>
                <w:rFonts w:cs="Arial"/>
              </w:rPr>
              <w:t>Aircraft Master</w:t>
            </w:r>
          </w:p>
        </w:tc>
        <w:tc>
          <w:tcPr>
            <w:tcW w:w="947" w:type="pct"/>
            <w:tcBorders>
              <w:top w:val="outset" w:sz="6" w:space="0" w:color="00000A"/>
              <w:left w:val="outset" w:sz="6" w:space="0" w:color="00000A"/>
              <w:bottom w:val="outset" w:sz="6" w:space="0" w:color="00000A"/>
              <w:right w:val="outset" w:sz="6" w:space="0" w:color="00000A"/>
            </w:tcBorders>
            <w:hideMark/>
          </w:tcPr>
          <w:p w14:paraId="0A04FC44"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7C4E83E2"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B26645E" w14:textId="77777777" w:rsidR="00724278" w:rsidRPr="00451BD4" w:rsidRDefault="00724278" w:rsidP="00247CB5">
            <w:pPr>
              <w:jc w:val="center"/>
              <w:rPr>
                <w:rFonts w:cs="Arial"/>
              </w:rPr>
            </w:pPr>
            <w:r w:rsidRPr="00451BD4">
              <w:rPr>
                <w:rFonts w:cs="Arial"/>
              </w:rPr>
              <w:t>Read and Write</w:t>
            </w:r>
          </w:p>
        </w:tc>
      </w:tr>
      <w:tr w:rsidR="00724278" w:rsidRPr="00451BD4" w14:paraId="221F543C"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0CACA1C6" w14:textId="77777777" w:rsidR="00724278" w:rsidRPr="00451BD4" w:rsidRDefault="00724278" w:rsidP="00247CB5">
            <w:pPr>
              <w:spacing w:before="100" w:beforeAutospacing="1" w:after="115"/>
              <w:jc w:val="center"/>
              <w:rPr>
                <w:rFonts w:cs="Arial"/>
              </w:rPr>
            </w:pPr>
            <w:r w:rsidRPr="00451BD4">
              <w:rPr>
                <w:rFonts w:cs="Arial"/>
              </w:rPr>
              <w:t>Over Flight Details Master</w:t>
            </w:r>
          </w:p>
        </w:tc>
        <w:tc>
          <w:tcPr>
            <w:tcW w:w="947" w:type="pct"/>
            <w:tcBorders>
              <w:top w:val="outset" w:sz="6" w:space="0" w:color="00000A"/>
              <w:left w:val="outset" w:sz="6" w:space="0" w:color="00000A"/>
              <w:bottom w:val="outset" w:sz="6" w:space="0" w:color="00000A"/>
              <w:right w:val="outset" w:sz="6" w:space="0" w:color="00000A"/>
            </w:tcBorders>
            <w:hideMark/>
          </w:tcPr>
          <w:p w14:paraId="55C6F20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4C410E14"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76C5ECEE" w14:textId="77777777" w:rsidR="00724278" w:rsidRPr="00451BD4" w:rsidRDefault="00724278" w:rsidP="00247CB5">
            <w:pPr>
              <w:jc w:val="center"/>
              <w:rPr>
                <w:rFonts w:cs="Arial"/>
              </w:rPr>
            </w:pPr>
            <w:r w:rsidRPr="00451BD4">
              <w:rPr>
                <w:rFonts w:cs="Arial"/>
              </w:rPr>
              <w:t>Read and Write</w:t>
            </w:r>
          </w:p>
        </w:tc>
      </w:tr>
      <w:tr w:rsidR="00724278" w:rsidRPr="00451BD4" w14:paraId="69BB64C5"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6EF3952" w14:textId="77777777" w:rsidR="00724278" w:rsidRPr="00451BD4" w:rsidRDefault="00724278" w:rsidP="00247CB5">
            <w:pPr>
              <w:spacing w:before="100" w:beforeAutospacing="1" w:after="115"/>
              <w:jc w:val="center"/>
              <w:rPr>
                <w:rFonts w:cs="Arial"/>
              </w:rPr>
            </w:pPr>
            <w:r w:rsidRPr="00451BD4">
              <w:rPr>
                <w:rFonts w:cs="Arial"/>
              </w:rPr>
              <w:t>Repetitive Flight Plan</w:t>
            </w:r>
          </w:p>
        </w:tc>
        <w:tc>
          <w:tcPr>
            <w:tcW w:w="947" w:type="pct"/>
            <w:tcBorders>
              <w:top w:val="outset" w:sz="6" w:space="0" w:color="00000A"/>
              <w:left w:val="outset" w:sz="6" w:space="0" w:color="00000A"/>
              <w:bottom w:val="outset" w:sz="6" w:space="0" w:color="00000A"/>
              <w:right w:val="outset" w:sz="6" w:space="0" w:color="00000A"/>
            </w:tcBorders>
            <w:hideMark/>
          </w:tcPr>
          <w:p w14:paraId="4276C91E"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20E64EE"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5D42E0EA" w14:textId="77777777" w:rsidR="00724278" w:rsidRPr="00451BD4" w:rsidRDefault="00724278" w:rsidP="00247CB5">
            <w:pPr>
              <w:jc w:val="center"/>
              <w:rPr>
                <w:rFonts w:cs="Arial"/>
              </w:rPr>
            </w:pPr>
            <w:r w:rsidRPr="00451BD4">
              <w:rPr>
                <w:rFonts w:cs="Arial"/>
              </w:rPr>
              <w:t>Read and Write</w:t>
            </w:r>
          </w:p>
        </w:tc>
      </w:tr>
      <w:tr w:rsidR="00724278" w:rsidRPr="00451BD4" w14:paraId="1D6C0988"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5515CBC2" w14:textId="77777777" w:rsidR="00724278" w:rsidRPr="00451BD4" w:rsidRDefault="00724278" w:rsidP="00247CB5">
            <w:pPr>
              <w:spacing w:before="100" w:beforeAutospacing="1" w:after="115"/>
              <w:jc w:val="center"/>
              <w:rPr>
                <w:rFonts w:cs="Arial"/>
              </w:rPr>
            </w:pPr>
            <w:r w:rsidRPr="00451BD4">
              <w:rPr>
                <w:rFonts w:cs="Arial"/>
              </w:rPr>
              <w:t>R-Form Master</w:t>
            </w:r>
          </w:p>
        </w:tc>
        <w:tc>
          <w:tcPr>
            <w:tcW w:w="947" w:type="pct"/>
            <w:tcBorders>
              <w:top w:val="outset" w:sz="6" w:space="0" w:color="00000A"/>
              <w:left w:val="outset" w:sz="6" w:space="0" w:color="00000A"/>
              <w:bottom w:val="outset" w:sz="6" w:space="0" w:color="00000A"/>
              <w:right w:val="outset" w:sz="6" w:space="0" w:color="00000A"/>
            </w:tcBorders>
            <w:hideMark/>
          </w:tcPr>
          <w:p w14:paraId="4036A46C"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0B4EA000"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25CCE87" w14:textId="77777777" w:rsidR="00724278" w:rsidRPr="00451BD4" w:rsidRDefault="00724278" w:rsidP="00247CB5">
            <w:pPr>
              <w:jc w:val="center"/>
              <w:rPr>
                <w:rFonts w:cs="Arial"/>
              </w:rPr>
            </w:pPr>
            <w:r w:rsidRPr="00451BD4">
              <w:rPr>
                <w:rFonts w:cs="Arial"/>
              </w:rPr>
              <w:t>Read and Write</w:t>
            </w:r>
          </w:p>
        </w:tc>
      </w:tr>
      <w:tr w:rsidR="00724278" w:rsidRPr="00451BD4" w14:paraId="0DC224D7"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54B65CE1" w14:textId="77777777" w:rsidR="00724278" w:rsidRPr="00451BD4" w:rsidRDefault="00724278" w:rsidP="00247CB5">
            <w:pPr>
              <w:spacing w:before="100" w:beforeAutospacing="1" w:after="115"/>
              <w:jc w:val="center"/>
              <w:rPr>
                <w:rFonts w:cs="Arial"/>
              </w:rPr>
            </w:pPr>
            <w:r w:rsidRPr="00451BD4">
              <w:rPr>
                <w:rFonts w:cs="Arial"/>
              </w:rPr>
              <w:t>Import Country Codes</w:t>
            </w:r>
          </w:p>
        </w:tc>
        <w:tc>
          <w:tcPr>
            <w:tcW w:w="947" w:type="pct"/>
            <w:tcBorders>
              <w:top w:val="outset" w:sz="6" w:space="0" w:color="00000A"/>
              <w:left w:val="outset" w:sz="6" w:space="0" w:color="00000A"/>
              <w:bottom w:val="outset" w:sz="6" w:space="0" w:color="00000A"/>
              <w:right w:val="outset" w:sz="6" w:space="0" w:color="00000A"/>
            </w:tcBorders>
            <w:hideMark/>
          </w:tcPr>
          <w:p w14:paraId="7315FF99"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2DFB84F2"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25281534" w14:textId="77777777" w:rsidR="00724278" w:rsidRPr="00451BD4" w:rsidRDefault="00724278" w:rsidP="00247CB5">
            <w:pPr>
              <w:jc w:val="center"/>
              <w:rPr>
                <w:rFonts w:cs="Arial"/>
              </w:rPr>
            </w:pPr>
            <w:r w:rsidRPr="00451BD4">
              <w:rPr>
                <w:rFonts w:cs="Arial"/>
              </w:rPr>
              <w:t>Read and Write</w:t>
            </w:r>
          </w:p>
        </w:tc>
      </w:tr>
      <w:tr w:rsidR="00724278" w:rsidRPr="00451BD4" w14:paraId="5AB5EF21"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6C0C0161" w14:textId="77777777" w:rsidR="00724278" w:rsidRPr="00451BD4" w:rsidRDefault="00724278" w:rsidP="00247CB5">
            <w:pPr>
              <w:spacing w:before="100" w:beforeAutospacing="1" w:after="115"/>
              <w:jc w:val="center"/>
              <w:rPr>
                <w:rFonts w:cs="Arial"/>
              </w:rPr>
            </w:pPr>
            <w:r w:rsidRPr="00451BD4">
              <w:rPr>
                <w:rFonts w:cs="Arial"/>
              </w:rPr>
              <w:lastRenderedPageBreak/>
              <w:t>Import Station Details</w:t>
            </w:r>
          </w:p>
        </w:tc>
        <w:tc>
          <w:tcPr>
            <w:tcW w:w="947" w:type="pct"/>
            <w:tcBorders>
              <w:top w:val="outset" w:sz="6" w:space="0" w:color="00000A"/>
              <w:left w:val="outset" w:sz="6" w:space="0" w:color="00000A"/>
              <w:bottom w:val="outset" w:sz="6" w:space="0" w:color="00000A"/>
              <w:right w:val="outset" w:sz="6" w:space="0" w:color="00000A"/>
            </w:tcBorders>
            <w:hideMark/>
          </w:tcPr>
          <w:p w14:paraId="239DC5B3"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76B62763"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4511E61E" w14:textId="77777777" w:rsidR="00724278" w:rsidRPr="00451BD4" w:rsidRDefault="00724278" w:rsidP="00247CB5">
            <w:pPr>
              <w:jc w:val="center"/>
              <w:rPr>
                <w:rFonts w:cs="Arial"/>
              </w:rPr>
            </w:pPr>
            <w:r w:rsidRPr="00451BD4">
              <w:rPr>
                <w:rFonts w:cs="Arial"/>
              </w:rPr>
              <w:t>Read and Write</w:t>
            </w:r>
          </w:p>
        </w:tc>
      </w:tr>
      <w:tr w:rsidR="00724278" w:rsidRPr="00451BD4" w14:paraId="6B68A37F"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10A3A3DA" w14:textId="77777777" w:rsidR="00724278" w:rsidRPr="00451BD4" w:rsidRDefault="00724278" w:rsidP="00247CB5">
            <w:pPr>
              <w:spacing w:before="100" w:beforeAutospacing="1" w:after="115"/>
              <w:jc w:val="center"/>
              <w:rPr>
                <w:rFonts w:cs="Arial"/>
              </w:rPr>
            </w:pPr>
            <w:r w:rsidRPr="00451BD4">
              <w:rPr>
                <w:rFonts w:cs="Arial"/>
              </w:rPr>
              <w:t>Import Aircraft Details</w:t>
            </w:r>
          </w:p>
        </w:tc>
        <w:tc>
          <w:tcPr>
            <w:tcW w:w="947" w:type="pct"/>
            <w:tcBorders>
              <w:top w:val="outset" w:sz="6" w:space="0" w:color="00000A"/>
              <w:left w:val="outset" w:sz="6" w:space="0" w:color="00000A"/>
              <w:bottom w:val="outset" w:sz="6" w:space="0" w:color="00000A"/>
              <w:right w:val="outset" w:sz="6" w:space="0" w:color="00000A"/>
            </w:tcBorders>
            <w:hideMark/>
          </w:tcPr>
          <w:p w14:paraId="70D19405"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3287C01"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3329F354" w14:textId="77777777" w:rsidR="00724278" w:rsidRPr="00451BD4" w:rsidRDefault="00724278" w:rsidP="00247CB5">
            <w:pPr>
              <w:jc w:val="center"/>
              <w:rPr>
                <w:rFonts w:cs="Arial"/>
              </w:rPr>
            </w:pPr>
            <w:r w:rsidRPr="00451BD4">
              <w:rPr>
                <w:rFonts w:cs="Arial"/>
              </w:rPr>
              <w:t>Read and Write</w:t>
            </w:r>
          </w:p>
        </w:tc>
      </w:tr>
      <w:tr w:rsidR="00724278" w:rsidRPr="00451BD4" w14:paraId="003F9640"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8553201" w14:textId="77777777" w:rsidR="00724278" w:rsidRPr="00451BD4" w:rsidRDefault="00724278" w:rsidP="00247CB5">
            <w:pPr>
              <w:spacing w:before="100" w:beforeAutospacing="1" w:after="115"/>
              <w:jc w:val="center"/>
              <w:rPr>
                <w:rFonts w:cs="Arial"/>
              </w:rPr>
            </w:pPr>
            <w:r w:rsidRPr="00451BD4">
              <w:rPr>
                <w:rFonts w:cs="Arial"/>
              </w:rPr>
              <w:t>Import Over Flight Details</w:t>
            </w:r>
          </w:p>
        </w:tc>
        <w:tc>
          <w:tcPr>
            <w:tcW w:w="947" w:type="pct"/>
            <w:tcBorders>
              <w:top w:val="outset" w:sz="6" w:space="0" w:color="00000A"/>
              <w:left w:val="outset" w:sz="6" w:space="0" w:color="00000A"/>
              <w:bottom w:val="outset" w:sz="6" w:space="0" w:color="00000A"/>
              <w:right w:val="outset" w:sz="6" w:space="0" w:color="00000A"/>
            </w:tcBorders>
            <w:hideMark/>
          </w:tcPr>
          <w:p w14:paraId="676C155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87CC284"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253F1619" w14:textId="77777777" w:rsidR="00724278" w:rsidRPr="00451BD4" w:rsidRDefault="00724278" w:rsidP="00247CB5">
            <w:pPr>
              <w:jc w:val="center"/>
              <w:rPr>
                <w:rFonts w:cs="Arial"/>
              </w:rPr>
            </w:pPr>
            <w:r w:rsidRPr="00451BD4">
              <w:rPr>
                <w:rFonts w:cs="Arial"/>
              </w:rPr>
              <w:t>Read and Write</w:t>
            </w:r>
          </w:p>
        </w:tc>
      </w:tr>
      <w:tr w:rsidR="00724278" w:rsidRPr="00451BD4" w14:paraId="74AF0E56"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273CE93" w14:textId="77777777" w:rsidR="00724278" w:rsidRPr="00451BD4" w:rsidRDefault="00724278" w:rsidP="00247CB5">
            <w:pPr>
              <w:spacing w:before="100" w:beforeAutospacing="1" w:after="115"/>
              <w:jc w:val="center"/>
              <w:rPr>
                <w:rFonts w:cs="Arial"/>
              </w:rPr>
            </w:pPr>
            <w:r w:rsidRPr="00451BD4">
              <w:rPr>
                <w:rFonts w:cs="Arial"/>
              </w:rPr>
              <w:t>Export Over Flight Details</w:t>
            </w:r>
          </w:p>
        </w:tc>
        <w:tc>
          <w:tcPr>
            <w:tcW w:w="947" w:type="pct"/>
            <w:tcBorders>
              <w:top w:val="outset" w:sz="6" w:space="0" w:color="00000A"/>
              <w:left w:val="outset" w:sz="6" w:space="0" w:color="00000A"/>
              <w:bottom w:val="outset" w:sz="6" w:space="0" w:color="00000A"/>
              <w:right w:val="outset" w:sz="6" w:space="0" w:color="00000A"/>
            </w:tcBorders>
            <w:hideMark/>
          </w:tcPr>
          <w:p w14:paraId="4FC88F28"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5C28CAC5"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23F7CE38" w14:textId="77777777" w:rsidR="00724278" w:rsidRPr="00451BD4" w:rsidRDefault="00724278" w:rsidP="00247CB5">
            <w:pPr>
              <w:jc w:val="center"/>
              <w:rPr>
                <w:rFonts w:cs="Arial"/>
              </w:rPr>
            </w:pPr>
            <w:r w:rsidRPr="00451BD4">
              <w:rPr>
                <w:rFonts w:cs="Arial"/>
              </w:rPr>
              <w:t>Read and Write</w:t>
            </w:r>
          </w:p>
        </w:tc>
      </w:tr>
      <w:tr w:rsidR="00724278" w:rsidRPr="00451BD4" w14:paraId="7C542FB4"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7AC5EAD5" w14:textId="77777777" w:rsidR="00724278" w:rsidRPr="00451BD4" w:rsidRDefault="00724278" w:rsidP="00247CB5">
            <w:pPr>
              <w:spacing w:before="100" w:beforeAutospacing="1" w:after="115"/>
              <w:jc w:val="center"/>
              <w:rPr>
                <w:rFonts w:cs="Arial"/>
              </w:rPr>
            </w:pPr>
            <w:r w:rsidRPr="00451BD4">
              <w:rPr>
                <w:rFonts w:cs="Arial"/>
              </w:rPr>
              <w:t>Seasons Periods Master</w:t>
            </w:r>
          </w:p>
        </w:tc>
        <w:tc>
          <w:tcPr>
            <w:tcW w:w="947" w:type="pct"/>
            <w:tcBorders>
              <w:top w:val="outset" w:sz="6" w:space="0" w:color="00000A"/>
              <w:left w:val="outset" w:sz="6" w:space="0" w:color="00000A"/>
              <w:bottom w:val="outset" w:sz="6" w:space="0" w:color="00000A"/>
              <w:right w:val="outset" w:sz="6" w:space="0" w:color="00000A"/>
            </w:tcBorders>
            <w:hideMark/>
          </w:tcPr>
          <w:p w14:paraId="15CED54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AD9E8C7"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54C3F328" w14:textId="77777777" w:rsidR="00724278" w:rsidRPr="00451BD4" w:rsidRDefault="00724278" w:rsidP="00247CB5">
            <w:pPr>
              <w:jc w:val="center"/>
              <w:rPr>
                <w:rFonts w:cs="Arial"/>
              </w:rPr>
            </w:pPr>
            <w:r w:rsidRPr="00451BD4">
              <w:rPr>
                <w:rFonts w:cs="Arial"/>
              </w:rPr>
              <w:t>Read and Write</w:t>
            </w:r>
          </w:p>
        </w:tc>
      </w:tr>
      <w:tr w:rsidR="00724278" w:rsidRPr="00451BD4" w14:paraId="56EDBD8F"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44B6F4FE" w14:textId="77777777" w:rsidR="00724278" w:rsidRPr="00451BD4" w:rsidRDefault="00724278" w:rsidP="00247CB5">
            <w:pPr>
              <w:spacing w:before="100" w:beforeAutospacing="1" w:after="115"/>
              <w:jc w:val="center"/>
              <w:rPr>
                <w:rFonts w:cs="Arial"/>
              </w:rPr>
            </w:pPr>
            <w:r w:rsidRPr="00451BD4">
              <w:rPr>
                <w:rFonts w:cs="Arial"/>
              </w:rPr>
              <w:t>Remarks Master</w:t>
            </w:r>
          </w:p>
        </w:tc>
        <w:tc>
          <w:tcPr>
            <w:tcW w:w="947" w:type="pct"/>
            <w:tcBorders>
              <w:top w:val="outset" w:sz="6" w:space="0" w:color="00000A"/>
              <w:left w:val="outset" w:sz="6" w:space="0" w:color="00000A"/>
              <w:bottom w:val="outset" w:sz="6" w:space="0" w:color="00000A"/>
              <w:right w:val="outset" w:sz="6" w:space="0" w:color="00000A"/>
            </w:tcBorders>
            <w:hideMark/>
          </w:tcPr>
          <w:p w14:paraId="39E17DA1"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1A9D5CA9"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21F88AB3" w14:textId="77777777" w:rsidR="00724278" w:rsidRPr="00451BD4" w:rsidRDefault="00724278" w:rsidP="00247CB5">
            <w:pPr>
              <w:jc w:val="center"/>
              <w:rPr>
                <w:rFonts w:cs="Arial"/>
              </w:rPr>
            </w:pPr>
            <w:r w:rsidRPr="00451BD4">
              <w:rPr>
                <w:rFonts w:cs="Arial"/>
              </w:rPr>
              <w:t>Read and Write</w:t>
            </w:r>
          </w:p>
        </w:tc>
      </w:tr>
      <w:tr w:rsidR="00724278" w:rsidRPr="00451BD4" w14:paraId="7C99F4EB"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798DEA31" w14:textId="77777777" w:rsidR="00724278" w:rsidRPr="00451BD4" w:rsidRDefault="00724278" w:rsidP="00247CB5">
            <w:pPr>
              <w:spacing w:before="100" w:beforeAutospacing="1" w:after="115"/>
              <w:jc w:val="center"/>
              <w:rPr>
                <w:rFonts w:cs="Arial"/>
              </w:rPr>
            </w:pPr>
            <w:r w:rsidRPr="00451BD4">
              <w:rPr>
                <w:rFonts w:cs="Arial"/>
              </w:rPr>
              <w:t>DST Variance Master</w:t>
            </w:r>
          </w:p>
        </w:tc>
        <w:tc>
          <w:tcPr>
            <w:tcW w:w="947" w:type="pct"/>
            <w:tcBorders>
              <w:top w:val="outset" w:sz="6" w:space="0" w:color="00000A"/>
              <w:left w:val="outset" w:sz="6" w:space="0" w:color="00000A"/>
              <w:bottom w:val="outset" w:sz="6" w:space="0" w:color="00000A"/>
              <w:right w:val="outset" w:sz="6" w:space="0" w:color="00000A"/>
            </w:tcBorders>
            <w:hideMark/>
          </w:tcPr>
          <w:p w14:paraId="545E526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418D573F"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658ED71" w14:textId="77777777" w:rsidR="00724278" w:rsidRPr="00451BD4" w:rsidRDefault="00724278" w:rsidP="00247CB5">
            <w:pPr>
              <w:jc w:val="center"/>
              <w:rPr>
                <w:rFonts w:cs="Arial"/>
              </w:rPr>
            </w:pPr>
            <w:r w:rsidRPr="00451BD4">
              <w:rPr>
                <w:rFonts w:cs="Arial"/>
              </w:rPr>
              <w:t>Read and Write</w:t>
            </w:r>
          </w:p>
        </w:tc>
      </w:tr>
      <w:tr w:rsidR="00724278" w:rsidRPr="00451BD4" w14:paraId="7C23E751"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3955D8A7" w14:textId="77777777" w:rsidR="00724278" w:rsidRPr="00451BD4" w:rsidRDefault="00724278" w:rsidP="00247CB5">
            <w:pPr>
              <w:spacing w:before="100" w:beforeAutospacing="1" w:after="115"/>
              <w:jc w:val="center"/>
              <w:rPr>
                <w:rFonts w:cs="Arial"/>
              </w:rPr>
            </w:pPr>
            <w:r w:rsidRPr="00451BD4">
              <w:rPr>
                <w:rFonts w:cs="Arial"/>
              </w:rPr>
              <w:t>Code Share Flights</w:t>
            </w:r>
          </w:p>
        </w:tc>
        <w:tc>
          <w:tcPr>
            <w:tcW w:w="947" w:type="pct"/>
            <w:tcBorders>
              <w:top w:val="outset" w:sz="6" w:space="0" w:color="00000A"/>
              <w:left w:val="outset" w:sz="6" w:space="0" w:color="00000A"/>
              <w:bottom w:val="outset" w:sz="6" w:space="0" w:color="00000A"/>
              <w:right w:val="outset" w:sz="6" w:space="0" w:color="00000A"/>
            </w:tcBorders>
            <w:hideMark/>
          </w:tcPr>
          <w:p w14:paraId="2D654D1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224C588F"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5EE2590" w14:textId="77777777" w:rsidR="00724278" w:rsidRPr="00451BD4" w:rsidRDefault="00724278" w:rsidP="00247CB5">
            <w:pPr>
              <w:jc w:val="center"/>
              <w:rPr>
                <w:rFonts w:cs="Arial"/>
              </w:rPr>
            </w:pPr>
            <w:r w:rsidRPr="00451BD4">
              <w:rPr>
                <w:rFonts w:cs="Arial"/>
              </w:rPr>
              <w:t>Read and Write</w:t>
            </w:r>
          </w:p>
        </w:tc>
      </w:tr>
      <w:tr w:rsidR="00724278" w:rsidRPr="00451BD4" w14:paraId="0CD0BCEF"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086DFEBF" w14:textId="77777777" w:rsidR="00724278" w:rsidRPr="00451BD4" w:rsidRDefault="00724278" w:rsidP="00247CB5">
            <w:pPr>
              <w:spacing w:before="100" w:beforeAutospacing="1" w:after="115"/>
              <w:jc w:val="center"/>
              <w:rPr>
                <w:rFonts w:cs="Arial"/>
              </w:rPr>
            </w:pPr>
            <w:r w:rsidRPr="00451BD4">
              <w:rPr>
                <w:rFonts w:cs="Arial"/>
              </w:rPr>
              <w:t>Traffic Rights</w:t>
            </w:r>
          </w:p>
        </w:tc>
        <w:tc>
          <w:tcPr>
            <w:tcW w:w="947" w:type="pct"/>
            <w:tcBorders>
              <w:top w:val="outset" w:sz="6" w:space="0" w:color="00000A"/>
              <w:left w:val="outset" w:sz="6" w:space="0" w:color="00000A"/>
              <w:bottom w:val="outset" w:sz="6" w:space="0" w:color="00000A"/>
              <w:right w:val="outset" w:sz="6" w:space="0" w:color="00000A"/>
            </w:tcBorders>
            <w:hideMark/>
          </w:tcPr>
          <w:p w14:paraId="7ED2A3A6"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71DD1555"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49884BCC" w14:textId="77777777" w:rsidR="00724278" w:rsidRPr="00451BD4" w:rsidRDefault="00724278" w:rsidP="00247CB5">
            <w:pPr>
              <w:jc w:val="center"/>
              <w:rPr>
                <w:rFonts w:cs="Arial"/>
              </w:rPr>
            </w:pPr>
            <w:r w:rsidRPr="00451BD4">
              <w:rPr>
                <w:rFonts w:cs="Arial"/>
              </w:rPr>
              <w:t>Read and Write</w:t>
            </w:r>
          </w:p>
        </w:tc>
      </w:tr>
      <w:tr w:rsidR="00724278" w:rsidRPr="00451BD4" w14:paraId="3C1D6597"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3EECDEE9" w14:textId="77777777" w:rsidR="00724278" w:rsidRPr="00451BD4" w:rsidRDefault="00724278" w:rsidP="00247CB5">
            <w:pPr>
              <w:spacing w:before="100" w:beforeAutospacing="1" w:after="115"/>
              <w:jc w:val="center"/>
              <w:rPr>
                <w:rFonts w:cs="Arial"/>
              </w:rPr>
            </w:pPr>
            <w:r w:rsidRPr="00451BD4">
              <w:rPr>
                <w:rFonts w:cs="Arial"/>
              </w:rPr>
              <w:t xml:space="preserve">Select </w:t>
            </w:r>
            <w:proofErr w:type="spellStart"/>
            <w:r w:rsidRPr="00451BD4">
              <w:rPr>
                <w:rFonts w:cs="Arial"/>
              </w:rPr>
              <w:t>Adhoc</w:t>
            </w:r>
            <w:proofErr w:type="spellEnd"/>
            <w:r w:rsidRPr="00451BD4">
              <w:rPr>
                <w:rFonts w:cs="Arial"/>
              </w:rPr>
              <w:t xml:space="preserve"> Flights</w:t>
            </w:r>
          </w:p>
        </w:tc>
        <w:tc>
          <w:tcPr>
            <w:tcW w:w="947" w:type="pct"/>
            <w:tcBorders>
              <w:top w:val="outset" w:sz="6" w:space="0" w:color="00000A"/>
              <w:left w:val="outset" w:sz="6" w:space="0" w:color="00000A"/>
              <w:bottom w:val="outset" w:sz="6" w:space="0" w:color="00000A"/>
              <w:right w:val="outset" w:sz="6" w:space="0" w:color="00000A"/>
            </w:tcBorders>
            <w:hideMark/>
          </w:tcPr>
          <w:p w14:paraId="2030726E"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7DA29B02"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2218CA4" w14:textId="77777777" w:rsidR="00724278" w:rsidRPr="00451BD4" w:rsidRDefault="00724278" w:rsidP="00247CB5">
            <w:pPr>
              <w:jc w:val="center"/>
              <w:rPr>
                <w:rFonts w:cs="Arial"/>
              </w:rPr>
            </w:pPr>
            <w:r w:rsidRPr="00451BD4">
              <w:rPr>
                <w:rFonts w:cs="Arial"/>
              </w:rPr>
              <w:t>Read and Write</w:t>
            </w:r>
          </w:p>
        </w:tc>
      </w:tr>
      <w:tr w:rsidR="00724278" w:rsidRPr="00451BD4" w14:paraId="6E4FC5E2"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4ECF2EEA" w14:textId="77777777" w:rsidR="00724278" w:rsidRPr="00451BD4" w:rsidRDefault="00724278" w:rsidP="00247CB5">
            <w:pPr>
              <w:spacing w:before="100" w:beforeAutospacing="1" w:after="115"/>
              <w:jc w:val="center"/>
              <w:rPr>
                <w:rFonts w:cs="Arial"/>
              </w:rPr>
            </w:pPr>
            <w:proofErr w:type="spellStart"/>
            <w:r w:rsidRPr="00451BD4">
              <w:rPr>
                <w:rFonts w:cs="Arial"/>
              </w:rPr>
              <w:lastRenderedPageBreak/>
              <w:t>Adhoc</w:t>
            </w:r>
            <w:proofErr w:type="spellEnd"/>
            <w:r w:rsidRPr="00451BD4">
              <w:rPr>
                <w:rFonts w:cs="Arial"/>
              </w:rPr>
              <w:t xml:space="preserve"> Flights Entry</w:t>
            </w:r>
          </w:p>
        </w:tc>
        <w:tc>
          <w:tcPr>
            <w:tcW w:w="947" w:type="pct"/>
            <w:tcBorders>
              <w:top w:val="outset" w:sz="6" w:space="0" w:color="00000A"/>
              <w:left w:val="outset" w:sz="6" w:space="0" w:color="00000A"/>
              <w:bottom w:val="outset" w:sz="6" w:space="0" w:color="00000A"/>
              <w:right w:val="outset" w:sz="6" w:space="0" w:color="00000A"/>
            </w:tcBorders>
            <w:hideMark/>
          </w:tcPr>
          <w:p w14:paraId="7D47B7C5"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43620EEE"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23E39ECC" w14:textId="77777777" w:rsidR="00724278" w:rsidRPr="00451BD4" w:rsidRDefault="00724278" w:rsidP="00247CB5">
            <w:pPr>
              <w:jc w:val="center"/>
              <w:rPr>
                <w:rFonts w:cs="Arial"/>
              </w:rPr>
            </w:pPr>
            <w:r w:rsidRPr="00451BD4">
              <w:rPr>
                <w:rFonts w:cs="Arial"/>
              </w:rPr>
              <w:t>Read and Write</w:t>
            </w:r>
          </w:p>
        </w:tc>
      </w:tr>
      <w:tr w:rsidR="00724278" w:rsidRPr="00451BD4" w14:paraId="7C96033B"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05675DC6" w14:textId="77777777" w:rsidR="00724278" w:rsidRPr="00451BD4" w:rsidRDefault="00724278" w:rsidP="00247CB5">
            <w:pPr>
              <w:spacing w:before="100" w:beforeAutospacing="1" w:after="115"/>
              <w:jc w:val="center"/>
              <w:rPr>
                <w:rFonts w:cs="Arial"/>
              </w:rPr>
            </w:pPr>
            <w:r w:rsidRPr="00451BD4">
              <w:rPr>
                <w:rFonts w:cs="Arial"/>
              </w:rPr>
              <w:t>View ASM Messages</w:t>
            </w:r>
          </w:p>
        </w:tc>
        <w:tc>
          <w:tcPr>
            <w:tcW w:w="947" w:type="pct"/>
            <w:tcBorders>
              <w:top w:val="outset" w:sz="6" w:space="0" w:color="00000A"/>
              <w:left w:val="outset" w:sz="6" w:space="0" w:color="00000A"/>
              <w:bottom w:val="outset" w:sz="6" w:space="0" w:color="00000A"/>
              <w:right w:val="outset" w:sz="6" w:space="0" w:color="00000A"/>
            </w:tcBorders>
            <w:hideMark/>
          </w:tcPr>
          <w:p w14:paraId="69853358"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60F9C93"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0FF67292" w14:textId="77777777" w:rsidR="00724278" w:rsidRPr="00451BD4" w:rsidRDefault="00724278" w:rsidP="00247CB5">
            <w:pPr>
              <w:jc w:val="center"/>
              <w:rPr>
                <w:rFonts w:cs="Arial"/>
              </w:rPr>
            </w:pPr>
            <w:r w:rsidRPr="00451BD4">
              <w:rPr>
                <w:rFonts w:cs="Arial"/>
              </w:rPr>
              <w:t>Read and Write</w:t>
            </w:r>
          </w:p>
        </w:tc>
      </w:tr>
      <w:tr w:rsidR="00724278" w:rsidRPr="00451BD4" w14:paraId="31505AE7"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206F77B" w14:textId="77777777" w:rsidR="00724278" w:rsidRPr="00451BD4" w:rsidRDefault="00724278" w:rsidP="00247CB5">
            <w:pPr>
              <w:spacing w:before="100" w:beforeAutospacing="1" w:after="115"/>
              <w:jc w:val="center"/>
              <w:rPr>
                <w:rFonts w:cs="Arial"/>
              </w:rPr>
            </w:pPr>
            <w:r w:rsidRPr="00451BD4">
              <w:rPr>
                <w:rFonts w:cs="Arial"/>
              </w:rPr>
              <w:t>Import Itinerary Details</w:t>
            </w:r>
          </w:p>
        </w:tc>
        <w:tc>
          <w:tcPr>
            <w:tcW w:w="947" w:type="pct"/>
            <w:tcBorders>
              <w:top w:val="outset" w:sz="6" w:space="0" w:color="00000A"/>
              <w:left w:val="outset" w:sz="6" w:space="0" w:color="00000A"/>
              <w:bottom w:val="outset" w:sz="6" w:space="0" w:color="00000A"/>
              <w:right w:val="outset" w:sz="6" w:space="0" w:color="00000A"/>
            </w:tcBorders>
            <w:hideMark/>
          </w:tcPr>
          <w:p w14:paraId="0050E5B5"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A88F0D3"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328B9E9A" w14:textId="77777777" w:rsidR="00724278" w:rsidRPr="00451BD4" w:rsidRDefault="00724278" w:rsidP="00247CB5">
            <w:pPr>
              <w:jc w:val="center"/>
              <w:rPr>
                <w:rFonts w:cs="Arial"/>
              </w:rPr>
            </w:pPr>
            <w:r w:rsidRPr="00451BD4">
              <w:rPr>
                <w:rFonts w:cs="Arial"/>
              </w:rPr>
              <w:t>Read and Write</w:t>
            </w:r>
          </w:p>
        </w:tc>
      </w:tr>
      <w:tr w:rsidR="00724278" w:rsidRPr="00451BD4" w14:paraId="5BD1F632"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72BC2B67" w14:textId="77777777" w:rsidR="00724278" w:rsidRPr="00451BD4" w:rsidRDefault="00724278" w:rsidP="00247CB5">
            <w:pPr>
              <w:spacing w:before="100" w:beforeAutospacing="1" w:after="115"/>
              <w:jc w:val="center"/>
              <w:rPr>
                <w:rFonts w:cs="Arial"/>
              </w:rPr>
            </w:pPr>
            <w:r w:rsidRPr="00451BD4">
              <w:rPr>
                <w:rFonts w:cs="Arial"/>
              </w:rPr>
              <w:t>Import Turn Details</w:t>
            </w:r>
          </w:p>
        </w:tc>
        <w:tc>
          <w:tcPr>
            <w:tcW w:w="947" w:type="pct"/>
            <w:tcBorders>
              <w:top w:val="outset" w:sz="6" w:space="0" w:color="00000A"/>
              <w:left w:val="outset" w:sz="6" w:space="0" w:color="00000A"/>
              <w:bottom w:val="outset" w:sz="6" w:space="0" w:color="00000A"/>
              <w:right w:val="outset" w:sz="6" w:space="0" w:color="00000A"/>
            </w:tcBorders>
            <w:hideMark/>
          </w:tcPr>
          <w:p w14:paraId="37DA064E"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4230A9CA"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5FEE80D9" w14:textId="77777777" w:rsidR="00724278" w:rsidRPr="00451BD4" w:rsidRDefault="00724278" w:rsidP="00247CB5">
            <w:pPr>
              <w:jc w:val="center"/>
              <w:rPr>
                <w:rFonts w:cs="Arial"/>
              </w:rPr>
            </w:pPr>
            <w:r w:rsidRPr="00451BD4">
              <w:rPr>
                <w:rFonts w:cs="Arial"/>
              </w:rPr>
              <w:t>Read and Write</w:t>
            </w:r>
          </w:p>
        </w:tc>
      </w:tr>
      <w:tr w:rsidR="00724278" w:rsidRPr="00451BD4" w14:paraId="50837ADC"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0DED58D" w14:textId="77777777" w:rsidR="00724278" w:rsidRPr="00451BD4" w:rsidRDefault="00724278" w:rsidP="00247CB5">
            <w:pPr>
              <w:spacing w:before="100" w:beforeAutospacing="1" w:after="115"/>
              <w:jc w:val="center"/>
              <w:rPr>
                <w:rFonts w:cs="Arial"/>
              </w:rPr>
            </w:pPr>
            <w:r w:rsidRPr="00451BD4">
              <w:rPr>
                <w:rFonts w:cs="Arial"/>
              </w:rPr>
              <w:t>Key In Seasonal Reference</w:t>
            </w:r>
          </w:p>
        </w:tc>
        <w:tc>
          <w:tcPr>
            <w:tcW w:w="947" w:type="pct"/>
            <w:tcBorders>
              <w:top w:val="outset" w:sz="6" w:space="0" w:color="00000A"/>
              <w:left w:val="outset" w:sz="6" w:space="0" w:color="00000A"/>
              <w:bottom w:val="outset" w:sz="6" w:space="0" w:color="00000A"/>
              <w:right w:val="outset" w:sz="6" w:space="0" w:color="00000A"/>
            </w:tcBorders>
            <w:hideMark/>
          </w:tcPr>
          <w:p w14:paraId="1FB33F97"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A9B54A1"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740A76FB" w14:textId="77777777" w:rsidR="00724278" w:rsidRPr="00451BD4" w:rsidRDefault="00724278" w:rsidP="00247CB5">
            <w:pPr>
              <w:jc w:val="center"/>
              <w:rPr>
                <w:rFonts w:cs="Arial"/>
              </w:rPr>
            </w:pPr>
            <w:r w:rsidRPr="00451BD4">
              <w:rPr>
                <w:rFonts w:cs="Arial"/>
              </w:rPr>
              <w:t>Read and Write</w:t>
            </w:r>
          </w:p>
        </w:tc>
      </w:tr>
      <w:tr w:rsidR="00724278" w:rsidRPr="00451BD4" w14:paraId="7B300F4F"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5F0D378A" w14:textId="77777777" w:rsidR="00724278" w:rsidRPr="00451BD4" w:rsidRDefault="00724278" w:rsidP="00247CB5">
            <w:pPr>
              <w:spacing w:before="100" w:beforeAutospacing="1" w:after="115"/>
              <w:jc w:val="center"/>
              <w:rPr>
                <w:rFonts w:cs="Arial"/>
              </w:rPr>
            </w:pPr>
            <w:r w:rsidRPr="00451BD4">
              <w:rPr>
                <w:rFonts w:cs="Arial"/>
              </w:rPr>
              <w:t xml:space="preserve">Key In </w:t>
            </w:r>
            <w:proofErr w:type="spellStart"/>
            <w:r w:rsidRPr="00451BD4">
              <w:rPr>
                <w:rFonts w:cs="Arial"/>
              </w:rPr>
              <w:t>Adhoc</w:t>
            </w:r>
            <w:proofErr w:type="spellEnd"/>
            <w:r w:rsidRPr="00451BD4">
              <w:rPr>
                <w:rFonts w:cs="Arial"/>
              </w:rPr>
              <w:t xml:space="preserve"> Reference</w:t>
            </w:r>
          </w:p>
        </w:tc>
        <w:tc>
          <w:tcPr>
            <w:tcW w:w="947" w:type="pct"/>
            <w:tcBorders>
              <w:top w:val="outset" w:sz="6" w:space="0" w:color="00000A"/>
              <w:left w:val="outset" w:sz="6" w:space="0" w:color="00000A"/>
              <w:bottom w:val="outset" w:sz="6" w:space="0" w:color="00000A"/>
              <w:right w:val="outset" w:sz="6" w:space="0" w:color="00000A"/>
            </w:tcBorders>
            <w:hideMark/>
          </w:tcPr>
          <w:p w14:paraId="19189F5F"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0A6CB1D"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79CAFBF0" w14:textId="77777777" w:rsidR="00724278" w:rsidRPr="00451BD4" w:rsidRDefault="00724278" w:rsidP="00247CB5">
            <w:pPr>
              <w:jc w:val="center"/>
              <w:rPr>
                <w:rFonts w:cs="Arial"/>
              </w:rPr>
            </w:pPr>
            <w:r w:rsidRPr="00451BD4">
              <w:rPr>
                <w:rFonts w:cs="Arial"/>
              </w:rPr>
              <w:t>Read and Write</w:t>
            </w:r>
          </w:p>
        </w:tc>
      </w:tr>
      <w:tr w:rsidR="00724278" w:rsidRPr="00451BD4" w14:paraId="1E4401DD"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7DC843E7" w14:textId="77777777" w:rsidR="00724278" w:rsidRPr="00451BD4" w:rsidRDefault="00724278" w:rsidP="00247CB5">
            <w:pPr>
              <w:spacing w:before="100" w:beforeAutospacing="1" w:after="115"/>
              <w:jc w:val="center"/>
              <w:rPr>
                <w:rFonts w:cs="Arial"/>
              </w:rPr>
            </w:pPr>
            <w:r w:rsidRPr="00451BD4">
              <w:rPr>
                <w:rFonts w:cs="Arial"/>
              </w:rPr>
              <w:t>Key In Chaser Status</w:t>
            </w:r>
          </w:p>
        </w:tc>
        <w:tc>
          <w:tcPr>
            <w:tcW w:w="947" w:type="pct"/>
            <w:tcBorders>
              <w:top w:val="outset" w:sz="6" w:space="0" w:color="00000A"/>
              <w:left w:val="outset" w:sz="6" w:space="0" w:color="00000A"/>
              <w:bottom w:val="outset" w:sz="6" w:space="0" w:color="00000A"/>
              <w:right w:val="outset" w:sz="6" w:space="0" w:color="00000A"/>
            </w:tcBorders>
            <w:hideMark/>
          </w:tcPr>
          <w:p w14:paraId="06E1FF04"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2700E6F0"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8A85EA6" w14:textId="77777777" w:rsidR="00724278" w:rsidRPr="00451BD4" w:rsidRDefault="00724278" w:rsidP="00247CB5">
            <w:pPr>
              <w:jc w:val="center"/>
              <w:rPr>
                <w:rFonts w:cs="Arial"/>
              </w:rPr>
            </w:pPr>
            <w:r w:rsidRPr="00451BD4">
              <w:rPr>
                <w:rFonts w:cs="Arial"/>
              </w:rPr>
              <w:t>Read and Write</w:t>
            </w:r>
          </w:p>
        </w:tc>
      </w:tr>
      <w:tr w:rsidR="00724278" w:rsidRPr="00451BD4" w14:paraId="3CB55629"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320842EB" w14:textId="77777777" w:rsidR="00724278" w:rsidRPr="00451BD4" w:rsidRDefault="00724278" w:rsidP="00247CB5">
            <w:pPr>
              <w:spacing w:before="100" w:beforeAutospacing="1" w:after="115"/>
              <w:jc w:val="center"/>
              <w:rPr>
                <w:rFonts w:cs="Arial"/>
              </w:rPr>
            </w:pPr>
            <w:r w:rsidRPr="00451BD4">
              <w:rPr>
                <w:rFonts w:cs="Arial"/>
              </w:rPr>
              <w:t>Generate Seasonal Application</w:t>
            </w:r>
          </w:p>
        </w:tc>
        <w:tc>
          <w:tcPr>
            <w:tcW w:w="947" w:type="pct"/>
            <w:tcBorders>
              <w:top w:val="outset" w:sz="6" w:space="0" w:color="00000A"/>
              <w:left w:val="outset" w:sz="6" w:space="0" w:color="00000A"/>
              <w:bottom w:val="outset" w:sz="6" w:space="0" w:color="00000A"/>
              <w:right w:val="outset" w:sz="6" w:space="0" w:color="00000A"/>
            </w:tcBorders>
            <w:hideMark/>
          </w:tcPr>
          <w:p w14:paraId="01FBFDBA"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B417F91"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5AC7C3F4" w14:textId="77777777" w:rsidR="00724278" w:rsidRPr="00451BD4" w:rsidRDefault="00724278" w:rsidP="00247CB5">
            <w:pPr>
              <w:jc w:val="center"/>
              <w:rPr>
                <w:rFonts w:cs="Arial"/>
              </w:rPr>
            </w:pPr>
            <w:r w:rsidRPr="00451BD4">
              <w:rPr>
                <w:rFonts w:cs="Arial"/>
              </w:rPr>
              <w:t>Read and Write</w:t>
            </w:r>
          </w:p>
        </w:tc>
      </w:tr>
      <w:tr w:rsidR="00724278" w:rsidRPr="00451BD4" w14:paraId="781A0A20"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13B739AA" w14:textId="77777777" w:rsidR="00724278" w:rsidRPr="00451BD4" w:rsidRDefault="00724278" w:rsidP="00247CB5">
            <w:pPr>
              <w:spacing w:before="100" w:beforeAutospacing="1" w:after="115"/>
              <w:jc w:val="center"/>
              <w:rPr>
                <w:rFonts w:cs="Arial"/>
              </w:rPr>
            </w:pPr>
            <w:r w:rsidRPr="00451BD4">
              <w:rPr>
                <w:rFonts w:cs="Arial"/>
              </w:rPr>
              <w:t xml:space="preserve">Generate </w:t>
            </w:r>
            <w:proofErr w:type="spellStart"/>
            <w:r w:rsidRPr="00451BD4">
              <w:rPr>
                <w:rFonts w:cs="Arial"/>
              </w:rPr>
              <w:t>Adhoc</w:t>
            </w:r>
            <w:proofErr w:type="spellEnd"/>
            <w:r w:rsidRPr="00451BD4">
              <w:rPr>
                <w:rFonts w:cs="Arial"/>
              </w:rPr>
              <w:t xml:space="preserve"> Application</w:t>
            </w:r>
          </w:p>
        </w:tc>
        <w:tc>
          <w:tcPr>
            <w:tcW w:w="947" w:type="pct"/>
            <w:tcBorders>
              <w:top w:val="outset" w:sz="6" w:space="0" w:color="00000A"/>
              <w:left w:val="outset" w:sz="6" w:space="0" w:color="00000A"/>
              <w:bottom w:val="outset" w:sz="6" w:space="0" w:color="00000A"/>
              <w:right w:val="outset" w:sz="6" w:space="0" w:color="00000A"/>
            </w:tcBorders>
            <w:hideMark/>
          </w:tcPr>
          <w:p w14:paraId="772BEF45"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B8712F7"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37EF72F6" w14:textId="77777777" w:rsidR="00724278" w:rsidRPr="00451BD4" w:rsidRDefault="00724278" w:rsidP="00247CB5">
            <w:pPr>
              <w:jc w:val="center"/>
              <w:rPr>
                <w:rFonts w:cs="Arial"/>
              </w:rPr>
            </w:pPr>
            <w:r w:rsidRPr="00451BD4">
              <w:rPr>
                <w:rFonts w:cs="Arial"/>
              </w:rPr>
              <w:t>Read and Write</w:t>
            </w:r>
          </w:p>
        </w:tc>
      </w:tr>
      <w:tr w:rsidR="00724278" w:rsidRPr="00451BD4" w14:paraId="3085C05E"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1A0367C3" w14:textId="77777777" w:rsidR="00724278" w:rsidRPr="00451BD4" w:rsidRDefault="00724278" w:rsidP="00247CB5">
            <w:pPr>
              <w:spacing w:before="100" w:beforeAutospacing="1" w:after="115"/>
              <w:jc w:val="center"/>
              <w:rPr>
                <w:rFonts w:cs="Arial"/>
              </w:rPr>
            </w:pPr>
            <w:r w:rsidRPr="00451BD4">
              <w:rPr>
                <w:rFonts w:cs="Arial"/>
              </w:rPr>
              <w:t>ASM/SSM Message Status</w:t>
            </w:r>
          </w:p>
        </w:tc>
        <w:tc>
          <w:tcPr>
            <w:tcW w:w="947" w:type="pct"/>
            <w:tcBorders>
              <w:top w:val="outset" w:sz="6" w:space="0" w:color="00000A"/>
              <w:left w:val="outset" w:sz="6" w:space="0" w:color="00000A"/>
              <w:bottom w:val="outset" w:sz="6" w:space="0" w:color="00000A"/>
              <w:right w:val="outset" w:sz="6" w:space="0" w:color="00000A"/>
            </w:tcBorders>
            <w:hideMark/>
          </w:tcPr>
          <w:p w14:paraId="0FB05A51"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7B858AEC"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4D2F7419" w14:textId="77777777" w:rsidR="00724278" w:rsidRPr="00451BD4" w:rsidRDefault="00724278" w:rsidP="00247CB5">
            <w:pPr>
              <w:jc w:val="center"/>
              <w:rPr>
                <w:rFonts w:cs="Arial"/>
              </w:rPr>
            </w:pPr>
            <w:r w:rsidRPr="00451BD4">
              <w:rPr>
                <w:rFonts w:cs="Arial"/>
              </w:rPr>
              <w:t>Read and Write</w:t>
            </w:r>
          </w:p>
        </w:tc>
      </w:tr>
      <w:tr w:rsidR="00724278" w:rsidRPr="00451BD4" w14:paraId="56B1312F"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1631B576" w14:textId="77777777" w:rsidR="00724278" w:rsidRPr="00451BD4" w:rsidRDefault="00724278" w:rsidP="00247CB5">
            <w:pPr>
              <w:spacing w:before="100" w:beforeAutospacing="1" w:after="115"/>
              <w:jc w:val="center"/>
              <w:rPr>
                <w:rFonts w:cs="Arial"/>
              </w:rPr>
            </w:pPr>
            <w:r w:rsidRPr="00451BD4">
              <w:rPr>
                <w:rFonts w:cs="Arial"/>
              </w:rPr>
              <w:lastRenderedPageBreak/>
              <w:t>Application Status By Country</w:t>
            </w:r>
          </w:p>
        </w:tc>
        <w:tc>
          <w:tcPr>
            <w:tcW w:w="947" w:type="pct"/>
            <w:tcBorders>
              <w:top w:val="outset" w:sz="6" w:space="0" w:color="00000A"/>
              <w:left w:val="outset" w:sz="6" w:space="0" w:color="00000A"/>
              <w:bottom w:val="outset" w:sz="6" w:space="0" w:color="00000A"/>
              <w:right w:val="outset" w:sz="6" w:space="0" w:color="00000A"/>
            </w:tcBorders>
            <w:hideMark/>
          </w:tcPr>
          <w:p w14:paraId="0C0B2525"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229CB58A"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70ED3257" w14:textId="77777777" w:rsidR="00724278" w:rsidRPr="00451BD4" w:rsidRDefault="00724278" w:rsidP="00247CB5">
            <w:pPr>
              <w:jc w:val="center"/>
              <w:rPr>
                <w:rFonts w:cs="Arial"/>
              </w:rPr>
            </w:pPr>
            <w:r w:rsidRPr="00451BD4">
              <w:rPr>
                <w:rFonts w:cs="Arial"/>
              </w:rPr>
              <w:t>Read and Write</w:t>
            </w:r>
          </w:p>
        </w:tc>
      </w:tr>
      <w:tr w:rsidR="00724278" w:rsidRPr="00451BD4" w14:paraId="212BC9EB" w14:textId="77777777" w:rsidTr="00EC722C">
        <w:trPr>
          <w:trHeight w:val="243"/>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66B8C265" w14:textId="77777777" w:rsidR="00724278" w:rsidRPr="00451BD4" w:rsidRDefault="00724278" w:rsidP="00247CB5">
            <w:pPr>
              <w:spacing w:before="100" w:beforeAutospacing="1" w:after="115"/>
              <w:jc w:val="center"/>
              <w:rPr>
                <w:rFonts w:cs="Arial"/>
              </w:rPr>
            </w:pPr>
            <w:r w:rsidRPr="00451BD4">
              <w:rPr>
                <w:rFonts w:cs="Arial"/>
              </w:rPr>
              <w:t>Application Status By Flight</w:t>
            </w:r>
          </w:p>
        </w:tc>
        <w:tc>
          <w:tcPr>
            <w:tcW w:w="947" w:type="pct"/>
            <w:tcBorders>
              <w:top w:val="outset" w:sz="6" w:space="0" w:color="00000A"/>
              <w:left w:val="outset" w:sz="6" w:space="0" w:color="00000A"/>
              <w:bottom w:val="outset" w:sz="6" w:space="0" w:color="00000A"/>
              <w:right w:val="outset" w:sz="6" w:space="0" w:color="00000A"/>
            </w:tcBorders>
            <w:hideMark/>
          </w:tcPr>
          <w:p w14:paraId="5906933A"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6C4AFF8B"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143A71C8" w14:textId="77777777" w:rsidR="00724278" w:rsidRPr="00451BD4" w:rsidRDefault="00724278" w:rsidP="00247CB5">
            <w:pPr>
              <w:jc w:val="center"/>
              <w:rPr>
                <w:rFonts w:cs="Arial"/>
              </w:rPr>
            </w:pPr>
            <w:r w:rsidRPr="00451BD4">
              <w:rPr>
                <w:rFonts w:cs="Arial"/>
              </w:rPr>
              <w:t>Read and Write</w:t>
            </w:r>
          </w:p>
        </w:tc>
      </w:tr>
      <w:tr w:rsidR="00724278" w:rsidRPr="00451BD4" w14:paraId="7F61DC85" w14:textId="77777777" w:rsidTr="00EC722C">
        <w:trPr>
          <w:trHeight w:val="274"/>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27EE020E" w14:textId="77777777" w:rsidR="00724278" w:rsidRPr="00451BD4" w:rsidRDefault="00724278" w:rsidP="00247CB5">
            <w:pPr>
              <w:spacing w:before="100" w:beforeAutospacing="1" w:after="115"/>
              <w:jc w:val="center"/>
              <w:rPr>
                <w:rFonts w:cs="Arial"/>
              </w:rPr>
            </w:pPr>
            <w:r w:rsidRPr="00451BD4">
              <w:rPr>
                <w:rFonts w:cs="Arial"/>
              </w:rPr>
              <w:t>Application No's Verification</w:t>
            </w:r>
          </w:p>
        </w:tc>
        <w:tc>
          <w:tcPr>
            <w:tcW w:w="947" w:type="pct"/>
            <w:tcBorders>
              <w:top w:val="outset" w:sz="6" w:space="0" w:color="00000A"/>
              <w:left w:val="outset" w:sz="6" w:space="0" w:color="00000A"/>
              <w:bottom w:val="outset" w:sz="6" w:space="0" w:color="00000A"/>
              <w:right w:val="outset" w:sz="6" w:space="0" w:color="00000A"/>
            </w:tcBorders>
            <w:hideMark/>
          </w:tcPr>
          <w:p w14:paraId="70D1AA13"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367696AF"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7E7F941B" w14:textId="77777777" w:rsidR="00724278" w:rsidRPr="00451BD4" w:rsidRDefault="00724278" w:rsidP="00247CB5">
            <w:pPr>
              <w:jc w:val="center"/>
              <w:rPr>
                <w:rFonts w:cs="Arial"/>
              </w:rPr>
            </w:pPr>
            <w:r w:rsidRPr="00451BD4">
              <w:rPr>
                <w:rFonts w:cs="Arial"/>
              </w:rPr>
              <w:t>Read and Write</w:t>
            </w:r>
          </w:p>
        </w:tc>
      </w:tr>
      <w:tr w:rsidR="00724278" w:rsidRPr="00451BD4" w14:paraId="0FF9601A" w14:textId="77777777" w:rsidTr="00EC722C">
        <w:trPr>
          <w:trHeight w:val="312"/>
          <w:tblCellSpacing w:w="0" w:type="dxa"/>
          <w:jc w:val="center"/>
        </w:trPr>
        <w:tc>
          <w:tcPr>
            <w:tcW w:w="1629" w:type="pct"/>
            <w:tcBorders>
              <w:top w:val="outset" w:sz="6" w:space="0" w:color="00000A"/>
              <w:left w:val="outset" w:sz="6" w:space="0" w:color="00000A"/>
              <w:bottom w:val="outset" w:sz="6" w:space="0" w:color="00000A"/>
              <w:right w:val="outset" w:sz="6" w:space="0" w:color="00000A"/>
            </w:tcBorders>
            <w:hideMark/>
          </w:tcPr>
          <w:p w14:paraId="6855DF50" w14:textId="77777777" w:rsidR="00724278" w:rsidRPr="00451BD4" w:rsidRDefault="00724278" w:rsidP="00247CB5">
            <w:pPr>
              <w:spacing w:before="100" w:beforeAutospacing="1" w:after="115"/>
              <w:jc w:val="center"/>
              <w:rPr>
                <w:rFonts w:cs="Arial"/>
              </w:rPr>
            </w:pPr>
            <w:r w:rsidRPr="00451BD4">
              <w:rPr>
                <w:rFonts w:cs="Arial"/>
              </w:rPr>
              <w:t>Generate Chaser</w:t>
            </w:r>
          </w:p>
        </w:tc>
        <w:tc>
          <w:tcPr>
            <w:tcW w:w="947" w:type="pct"/>
            <w:tcBorders>
              <w:top w:val="outset" w:sz="6" w:space="0" w:color="00000A"/>
              <w:left w:val="outset" w:sz="6" w:space="0" w:color="00000A"/>
              <w:bottom w:val="outset" w:sz="6" w:space="0" w:color="00000A"/>
              <w:right w:val="outset" w:sz="6" w:space="0" w:color="00000A"/>
            </w:tcBorders>
            <w:hideMark/>
          </w:tcPr>
          <w:p w14:paraId="4164E9C9" w14:textId="77777777" w:rsidR="00724278" w:rsidRPr="00451BD4" w:rsidRDefault="00724278"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hideMark/>
          </w:tcPr>
          <w:p w14:paraId="5769A92C" w14:textId="77777777" w:rsidR="00724278" w:rsidRPr="00451BD4" w:rsidRDefault="00724278"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0B8BDF12" w14:textId="77777777" w:rsidR="00724278" w:rsidRPr="00451BD4" w:rsidRDefault="00724278" w:rsidP="00247CB5">
            <w:pPr>
              <w:jc w:val="center"/>
              <w:rPr>
                <w:rFonts w:cs="Arial"/>
              </w:rPr>
            </w:pPr>
            <w:r w:rsidRPr="00451BD4">
              <w:rPr>
                <w:rFonts w:cs="Arial"/>
              </w:rPr>
              <w:t>Read and Write</w:t>
            </w:r>
          </w:p>
        </w:tc>
      </w:tr>
      <w:tr w:rsidR="00724278" w:rsidRPr="00451BD4" w14:paraId="6A1CD79F" w14:textId="77777777" w:rsidTr="00EC722C">
        <w:trPr>
          <w:trHeight w:val="312"/>
          <w:tblCellSpacing w:w="0" w:type="dxa"/>
          <w:jc w:val="center"/>
        </w:trPr>
        <w:tc>
          <w:tcPr>
            <w:tcW w:w="1629" w:type="pct"/>
            <w:tcBorders>
              <w:top w:val="outset" w:sz="6" w:space="0" w:color="00000A"/>
              <w:left w:val="outset" w:sz="6" w:space="0" w:color="00000A"/>
              <w:bottom w:val="outset" w:sz="6" w:space="0" w:color="00000A"/>
              <w:right w:val="outset" w:sz="6" w:space="0" w:color="00000A"/>
            </w:tcBorders>
          </w:tcPr>
          <w:p w14:paraId="6CE87F83" w14:textId="77777777" w:rsidR="00724278" w:rsidRPr="00451BD4" w:rsidRDefault="00724278" w:rsidP="00247CB5">
            <w:pPr>
              <w:spacing w:before="100" w:beforeAutospacing="1" w:after="115"/>
              <w:jc w:val="center"/>
              <w:rPr>
                <w:rFonts w:cs="Arial"/>
              </w:rPr>
            </w:pPr>
            <w:r w:rsidRPr="00451BD4">
              <w:rPr>
                <w:rFonts w:cs="Arial"/>
              </w:rPr>
              <w:t>Reload Message Profile</w:t>
            </w:r>
          </w:p>
        </w:tc>
        <w:tc>
          <w:tcPr>
            <w:tcW w:w="947" w:type="pct"/>
            <w:tcBorders>
              <w:top w:val="outset" w:sz="6" w:space="0" w:color="00000A"/>
              <w:left w:val="outset" w:sz="6" w:space="0" w:color="00000A"/>
              <w:bottom w:val="outset" w:sz="6" w:space="0" w:color="00000A"/>
              <w:right w:val="outset" w:sz="6" w:space="0" w:color="00000A"/>
            </w:tcBorders>
          </w:tcPr>
          <w:p w14:paraId="2E70BC07" w14:textId="77777777" w:rsidR="00724278" w:rsidRPr="00451BD4" w:rsidRDefault="00724278" w:rsidP="00247CB5">
            <w:pPr>
              <w:spacing w:before="100" w:beforeAutospacing="1" w:after="115"/>
              <w:jc w:val="center"/>
              <w:rPr>
                <w:rFonts w:cs="Arial"/>
              </w:rPr>
            </w:pPr>
            <w:r w:rsidRPr="00451BD4">
              <w:rPr>
                <w:rFonts w:cs="Arial"/>
              </w:rPr>
              <w:t>No Access</w:t>
            </w:r>
          </w:p>
        </w:tc>
        <w:tc>
          <w:tcPr>
            <w:tcW w:w="1212" w:type="pct"/>
            <w:tcBorders>
              <w:top w:val="outset" w:sz="6" w:space="0" w:color="00000A"/>
              <w:left w:val="outset" w:sz="6" w:space="0" w:color="00000A"/>
              <w:bottom w:val="outset" w:sz="6" w:space="0" w:color="00000A"/>
              <w:right w:val="outset" w:sz="6" w:space="0" w:color="00000A"/>
            </w:tcBorders>
          </w:tcPr>
          <w:p w14:paraId="35EA20B3" w14:textId="77777777" w:rsidR="00724278" w:rsidRPr="00451BD4" w:rsidRDefault="00724278" w:rsidP="00247CB5">
            <w:pPr>
              <w:jc w:val="center"/>
              <w:rPr>
                <w:rFonts w:cs="Arial"/>
              </w:rPr>
            </w:pPr>
            <w:r w:rsidRPr="00451BD4">
              <w:rPr>
                <w:rFonts w:cs="Arial"/>
              </w:rPr>
              <w:t>No Access</w:t>
            </w:r>
          </w:p>
        </w:tc>
        <w:tc>
          <w:tcPr>
            <w:tcW w:w="1212" w:type="pct"/>
            <w:tcBorders>
              <w:top w:val="outset" w:sz="6" w:space="0" w:color="00000A"/>
              <w:left w:val="outset" w:sz="6" w:space="0" w:color="00000A"/>
              <w:bottom w:val="outset" w:sz="6" w:space="0" w:color="00000A"/>
              <w:right w:val="outset" w:sz="6" w:space="0" w:color="00000A"/>
            </w:tcBorders>
          </w:tcPr>
          <w:p w14:paraId="71F549CB" w14:textId="77777777" w:rsidR="00724278" w:rsidRPr="00451BD4" w:rsidRDefault="00724278" w:rsidP="00247CB5">
            <w:pPr>
              <w:spacing w:before="100" w:beforeAutospacing="1" w:after="115"/>
              <w:jc w:val="center"/>
              <w:rPr>
                <w:rFonts w:cs="Arial"/>
                <w:sz w:val="24"/>
                <w:szCs w:val="24"/>
              </w:rPr>
            </w:pPr>
            <w:r w:rsidRPr="00451BD4">
              <w:rPr>
                <w:rFonts w:cs="Arial"/>
              </w:rPr>
              <w:t>Read and Write</w:t>
            </w:r>
          </w:p>
        </w:tc>
      </w:tr>
      <w:tr w:rsidR="00F46525" w:rsidRPr="00451BD4" w14:paraId="42E2DAD5" w14:textId="77777777" w:rsidTr="00EC722C">
        <w:trPr>
          <w:trHeight w:val="312"/>
          <w:tblCellSpacing w:w="0" w:type="dxa"/>
          <w:jc w:val="center"/>
        </w:trPr>
        <w:tc>
          <w:tcPr>
            <w:tcW w:w="1629" w:type="pct"/>
            <w:tcBorders>
              <w:top w:val="outset" w:sz="6" w:space="0" w:color="00000A"/>
              <w:left w:val="outset" w:sz="6" w:space="0" w:color="00000A"/>
              <w:bottom w:val="outset" w:sz="6" w:space="0" w:color="00000A"/>
              <w:right w:val="outset" w:sz="6" w:space="0" w:color="00000A"/>
            </w:tcBorders>
          </w:tcPr>
          <w:p w14:paraId="6F88D7BC" w14:textId="77777777" w:rsidR="00F46525" w:rsidRPr="00451BD4" w:rsidRDefault="00F46525" w:rsidP="00247CB5">
            <w:pPr>
              <w:spacing w:before="100" w:beforeAutospacing="1" w:after="115"/>
              <w:jc w:val="center"/>
              <w:rPr>
                <w:rFonts w:cs="Arial"/>
              </w:rPr>
            </w:pPr>
            <w:r w:rsidRPr="00451BD4">
              <w:rPr>
                <w:rFonts w:cs="Arial"/>
              </w:rPr>
              <w:t>UTC Variance Master</w:t>
            </w:r>
          </w:p>
        </w:tc>
        <w:tc>
          <w:tcPr>
            <w:tcW w:w="947" w:type="pct"/>
            <w:tcBorders>
              <w:top w:val="outset" w:sz="6" w:space="0" w:color="00000A"/>
              <w:left w:val="outset" w:sz="6" w:space="0" w:color="00000A"/>
              <w:bottom w:val="outset" w:sz="6" w:space="0" w:color="00000A"/>
              <w:right w:val="outset" w:sz="6" w:space="0" w:color="00000A"/>
            </w:tcBorders>
          </w:tcPr>
          <w:p w14:paraId="6FC9337E" w14:textId="77777777" w:rsidR="00F46525" w:rsidRPr="00451BD4" w:rsidRDefault="00F46525"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14C94DB4" w14:textId="77777777" w:rsidR="00F46525" w:rsidRPr="00451BD4" w:rsidRDefault="00F46525"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09B6BFA5" w14:textId="77777777" w:rsidR="00F46525" w:rsidRPr="00451BD4" w:rsidRDefault="00F46525" w:rsidP="00247CB5">
            <w:pPr>
              <w:spacing w:before="100" w:beforeAutospacing="1" w:after="115"/>
              <w:jc w:val="center"/>
              <w:rPr>
                <w:rFonts w:cs="Arial"/>
              </w:rPr>
            </w:pPr>
            <w:r w:rsidRPr="00451BD4">
              <w:rPr>
                <w:rFonts w:cs="Arial"/>
              </w:rPr>
              <w:t>Read and Write</w:t>
            </w:r>
          </w:p>
        </w:tc>
      </w:tr>
      <w:tr w:rsidR="00186152" w:rsidRPr="00451BD4" w14:paraId="7DA5D034" w14:textId="77777777" w:rsidTr="00EC722C">
        <w:trPr>
          <w:trHeight w:val="312"/>
          <w:tblCellSpacing w:w="0" w:type="dxa"/>
          <w:jc w:val="center"/>
        </w:trPr>
        <w:tc>
          <w:tcPr>
            <w:tcW w:w="1629" w:type="pct"/>
            <w:tcBorders>
              <w:top w:val="outset" w:sz="6" w:space="0" w:color="00000A"/>
              <w:left w:val="outset" w:sz="6" w:space="0" w:color="00000A"/>
              <w:bottom w:val="outset" w:sz="6" w:space="0" w:color="00000A"/>
              <w:right w:val="outset" w:sz="6" w:space="0" w:color="00000A"/>
            </w:tcBorders>
          </w:tcPr>
          <w:p w14:paraId="13F1F892" w14:textId="77777777" w:rsidR="00186152" w:rsidRPr="00451BD4" w:rsidRDefault="00E264DC" w:rsidP="00247CB5">
            <w:pPr>
              <w:spacing w:before="100" w:beforeAutospacing="1" w:after="115"/>
              <w:jc w:val="center"/>
              <w:rPr>
                <w:rFonts w:cs="Arial"/>
              </w:rPr>
            </w:pPr>
            <w:r w:rsidRPr="00451BD4">
              <w:rPr>
                <w:rFonts w:cs="Arial"/>
              </w:rPr>
              <w:t>Import RPL</w:t>
            </w:r>
          </w:p>
        </w:tc>
        <w:tc>
          <w:tcPr>
            <w:tcW w:w="947" w:type="pct"/>
            <w:tcBorders>
              <w:top w:val="outset" w:sz="6" w:space="0" w:color="00000A"/>
              <w:left w:val="outset" w:sz="6" w:space="0" w:color="00000A"/>
              <w:bottom w:val="outset" w:sz="6" w:space="0" w:color="00000A"/>
              <w:right w:val="outset" w:sz="6" w:space="0" w:color="00000A"/>
            </w:tcBorders>
          </w:tcPr>
          <w:p w14:paraId="44D9AEB0" w14:textId="77777777" w:rsidR="00186152" w:rsidRPr="00451BD4" w:rsidRDefault="00186152" w:rsidP="00247CB5">
            <w:pPr>
              <w:spacing w:before="100" w:beforeAutospacing="1" w:after="115"/>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E0F71DF" w14:textId="77777777" w:rsidR="00186152" w:rsidRPr="00451BD4" w:rsidRDefault="00186152" w:rsidP="00247CB5">
            <w:pPr>
              <w:jc w:val="center"/>
              <w:rPr>
                <w:rFonts w:cs="Arial"/>
              </w:rPr>
            </w:pPr>
            <w:r w:rsidRPr="00451BD4">
              <w:rPr>
                <w:rFonts w:cs="Arial"/>
              </w:rPr>
              <w:t>Read and Write</w:t>
            </w:r>
          </w:p>
        </w:tc>
        <w:tc>
          <w:tcPr>
            <w:tcW w:w="1212" w:type="pct"/>
            <w:tcBorders>
              <w:top w:val="outset" w:sz="6" w:space="0" w:color="00000A"/>
              <w:left w:val="outset" w:sz="6" w:space="0" w:color="00000A"/>
              <w:bottom w:val="outset" w:sz="6" w:space="0" w:color="00000A"/>
              <w:right w:val="outset" w:sz="6" w:space="0" w:color="00000A"/>
            </w:tcBorders>
          </w:tcPr>
          <w:p w14:paraId="61907358" w14:textId="77777777" w:rsidR="00186152" w:rsidRPr="00451BD4" w:rsidRDefault="00186152" w:rsidP="0086126C">
            <w:pPr>
              <w:keepNext/>
              <w:spacing w:before="100" w:beforeAutospacing="1" w:after="115"/>
              <w:jc w:val="center"/>
              <w:rPr>
                <w:rFonts w:cs="Arial"/>
              </w:rPr>
            </w:pPr>
            <w:r w:rsidRPr="00451BD4">
              <w:rPr>
                <w:rFonts w:cs="Arial"/>
              </w:rPr>
              <w:t>Read and Write</w:t>
            </w:r>
          </w:p>
        </w:tc>
      </w:tr>
    </w:tbl>
    <w:p w14:paraId="5D3167E7" w14:textId="1BD47155" w:rsidR="00724278" w:rsidRPr="00451BD4" w:rsidRDefault="0086126C" w:rsidP="0086126C">
      <w:pPr>
        <w:pStyle w:val="Caption"/>
        <w:rPr>
          <w:rFonts w:ascii="Arial" w:hAnsi="Arial" w:cs="Arial"/>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28</w:t>
      </w:r>
      <w:r w:rsidR="0074035A" w:rsidRPr="00451BD4">
        <w:rPr>
          <w:rFonts w:ascii="Arial" w:hAnsi="Arial" w:cs="Arial"/>
          <w:noProof/>
        </w:rPr>
        <w:fldChar w:fldCharType="end"/>
      </w:r>
      <w:r w:rsidRPr="00451BD4">
        <w:rPr>
          <w:rFonts w:ascii="Arial" w:hAnsi="Arial" w:cs="Arial"/>
        </w:rPr>
        <w:t>: User access matrix</w:t>
      </w:r>
    </w:p>
    <w:p w14:paraId="4B6C036D" w14:textId="77777777" w:rsidR="00EA5F65" w:rsidRPr="00451BD4" w:rsidRDefault="00EA5F65" w:rsidP="00EA5F65">
      <w:pPr>
        <w:rPr>
          <w:rFonts w:cs="Arial"/>
        </w:rPr>
      </w:pPr>
    </w:p>
    <w:p w14:paraId="09CC45C4" w14:textId="77777777" w:rsidR="00EA5F65" w:rsidRPr="00451BD4" w:rsidRDefault="00EA5F65" w:rsidP="00EA5F65">
      <w:pPr>
        <w:rPr>
          <w:rFonts w:cs="Arial"/>
        </w:rPr>
      </w:pPr>
    </w:p>
    <w:p w14:paraId="7C9D2985" w14:textId="77777777" w:rsidR="00EA5F65" w:rsidRPr="00451BD4" w:rsidRDefault="00EA5F65" w:rsidP="00EA5F65">
      <w:pPr>
        <w:rPr>
          <w:rFonts w:cs="Arial"/>
        </w:rPr>
      </w:pPr>
    </w:p>
    <w:p w14:paraId="344ED1CC" w14:textId="77777777" w:rsidR="00EA5F65" w:rsidRPr="00451BD4" w:rsidRDefault="00EA5F65" w:rsidP="00EA5F65">
      <w:pPr>
        <w:rPr>
          <w:rFonts w:cs="Arial"/>
        </w:rPr>
      </w:pPr>
    </w:p>
    <w:p w14:paraId="4ED349F6" w14:textId="77777777" w:rsidR="00EA5F65" w:rsidRPr="00451BD4" w:rsidRDefault="00EA5F65" w:rsidP="00EA5F65">
      <w:pPr>
        <w:rPr>
          <w:rFonts w:cs="Arial"/>
        </w:rPr>
      </w:pPr>
    </w:p>
    <w:p w14:paraId="1AC94DD1" w14:textId="77777777" w:rsidR="00EA5F65" w:rsidRPr="00451BD4" w:rsidRDefault="00EA5F65" w:rsidP="00EA5F65">
      <w:pPr>
        <w:ind w:left="0"/>
        <w:rPr>
          <w:rFonts w:cs="Arial"/>
        </w:rPr>
      </w:pPr>
    </w:p>
    <w:p w14:paraId="37BB1089" w14:textId="77777777" w:rsidR="00EA5F65" w:rsidRPr="00451BD4" w:rsidRDefault="00EA5F65" w:rsidP="00EA5F65">
      <w:pPr>
        <w:pStyle w:val="Heading1"/>
        <w:pageBreakBefore/>
        <w:overflowPunct/>
        <w:autoSpaceDE/>
        <w:autoSpaceDN/>
        <w:adjustRightInd/>
        <w:ind w:left="0" w:right="0"/>
        <w:textAlignment w:val="auto"/>
        <w:rPr>
          <w:rFonts w:ascii="Arial" w:hAnsi="Arial" w:cs="Arial"/>
          <w:b/>
          <w:caps/>
          <w:color w:val="auto"/>
          <w:sz w:val="20"/>
          <w:szCs w:val="20"/>
        </w:rPr>
      </w:pPr>
      <w:bookmarkStart w:id="1063" w:name="_Toc71962093"/>
      <w:bookmarkStart w:id="1064" w:name="_Toc355103971"/>
      <w:bookmarkStart w:id="1065" w:name="_Toc355105741"/>
      <w:bookmarkStart w:id="1066" w:name="_Toc445287729"/>
      <w:bookmarkStart w:id="1067" w:name="_Toc481162101"/>
      <w:bookmarkStart w:id="1068" w:name="_Toc483216593"/>
      <w:r w:rsidRPr="00451BD4">
        <w:rPr>
          <w:rFonts w:ascii="Arial" w:hAnsi="Arial" w:cs="Arial"/>
          <w:b/>
          <w:caps/>
          <w:color w:val="auto"/>
          <w:sz w:val="20"/>
          <w:szCs w:val="20"/>
        </w:rPr>
        <w:lastRenderedPageBreak/>
        <w:t>4.13</w:t>
      </w:r>
      <w:r w:rsidRPr="00451BD4">
        <w:rPr>
          <w:rFonts w:ascii="Arial" w:hAnsi="Arial" w:cs="Arial"/>
          <w:b/>
          <w:caps/>
          <w:color w:val="auto"/>
          <w:sz w:val="20"/>
          <w:szCs w:val="20"/>
        </w:rPr>
        <w:tab/>
        <w:t>Documentation and references</w:t>
      </w:r>
      <w:bookmarkEnd w:id="1063"/>
      <w:bookmarkEnd w:id="1064"/>
      <w:bookmarkEnd w:id="1065"/>
      <w:bookmarkEnd w:id="1066"/>
      <w:bookmarkEnd w:id="1067"/>
      <w:bookmarkEnd w:id="1068"/>
    </w:p>
    <w:p w14:paraId="1E7627CC" w14:textId="77777777" w:rsidR="00EA5F65" w:rsidRPr="00451BD4" w:rsidRDefault="00EA5F65" w:rsidP="00EA5F65">
      <w:pPr>
        <w:rPr>
          <w:rFonts w:cs="Arial"/>
          <w:lang w:val="en-GB"/>
        </w:rPr>
      </w:pPr>
    </w:p>
    <w:tbl>
      <w:tblPr>
        <w:tblW w:w="92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9"/>
        <w:gridCol w:w="2911"/>
        <w:gridCol w:w="5294"/>
      </w:tblGrid>
      <w:tr w:rsidR="00EC722C" w:rsidRPr="00EC722C" w14:paraId="49FA5DB8" w14:textId="77777777" w:rsidTr="00EC722C">
        <w:trPr>
          <w:tblHeader/>
          <w:jc w:val="center"/>
        </w:trPr>
        <w:tc>
          <w:tcPr>
            <w:tcW w:w="993" w:type="dxa"/>
            <w:shd w:val="clear" w:color="auto" w:fill="0070C0"/>
          </w:tcPr>
          <w:p w14:paraId="35E17049" w14:textId="75D001D2" w:rsidR="00EA5F65" w:rsidRPr="00EC722C" w:rsidRDefault="00EC722C" w:rsidP="00EC722C">
            <w:pPr>
              <w:pStyle w:val="BodyText"/>
              <w:spacing w:before="100" w:beforeAutospacing="1" w:after="100" w:afterAutospacing="1"/>
              <w:ind w:left="0"/>
              <w:jc w:val="center"/>
              <w:rPr>
                <w:rFonts w:cs="Arial"/>
                <w:b/>
                <w:color w:val="FFFFFF" w:themeColor="background1"/>
                <w:sz w:val="20"/>
              </w:rPr>
            </w:pPr>
            <w:r w:rsidRPr="00EC722C">
              <w:rPr>
                <w:rFonts w:cs="Arial"/>
                <w:b/>
                <w:color w:val="FFFFFF" w:themeColor="background1"/>
                <w:sz w:val="20"/>
              </w:rPr>
              <w:t>No</w:t>
            </w:r>
          </w:p>
        </w:tc>
        <w:tc>
          <w:tcPr>
            <w:tcW w:w="2931" w:type="dxa"/>
            <w:shd w:val="clear" w:color="auto" w:fill="0070C0"/>
          </w:tcPr>
          <w:p w14:paraId="249D7CAF" w14:textId="77777777" w:rsidR="00EA5F65" w:rsidRPr="00EC722C" w:rsidRDefault="00EA5F65" w:rsidP="00EC722C">
            <w:pPr>
              <w:pStyle w:val="BodyText"/>
              <w:spacing w:before="100" w:beforeAutospacing="1" w:after="100" w:afterAutospacing="1"/>
              <w:ind w:left="0" w:right="-108"/>
              <w:jc w:val="center"/>
              <w:rPr>
                <w:rFonts w:cs="Arial"/>
                <w:b/>
                <w:bCs/>
                <w:color w:val="FFFFFF" w:themeColor="background1"/>
                <w:sz w:val="20"/>
              </w:rPr>
            </w:pPr>
            <w:r w:rsidRPr="00EC722C">
              <w:rPr>
                <w:rFonts w:cs="Arial"/>
                <w:b/>
                <w:bCs/>
                <w:color w:val="FFFFFF" w:themeColor="background1"/>
                <w:sz w:val="20"/>
              </w:rPr>
              <w:t>Document</w:t>
            </w:r>
          </w:p>
        </w:tc>
        <w:tc>
          <w:tcPr>
            <w:tcW w:w="5340" w:type="dxa"/>
            <w:shd w:val="clear" w:color="auto" w:fill="0070C0"/>
          </w:tcPr>
          <w:p w14:paraId="48C50916" w14:textId="77777777" w:rsidR="00EA5F65" w:rsidRPr="00EC722C" w:rsidRDefault="00EA5F65" w:rsidP="00EC722C">
            <w:pPr>
              <w:pStyle w:val="BodyText"/>
              <w:spacing w:before="100" w:beforeAutospacing="1" w:after="100" w:afterAutospacing="1"/>
              <w:ind w:left="0"/>
              <w:jc w:val="center"/>
              <w:rPr>
                <w:rFonts w:cs="Arial"/>
                <w:b/>
                <w:bCs/>
                <w:color w:val="FFFFFF" w:themeColor="background1"/>
                <w:sz w:val="20"/>
              </w:rPr>
            </w:pPr>
            <w:r w:rsidRPr="00EC722C">
              <w:rPr>
                <w:rFonts w:cs="Arial"/>
                <w:b/>
                <w:bCs/>
                <w:color w:val="FFFFFF" w:themeColor="background1"/>
                <w:sz w:val="20"/>
              </w:rPr>
              <w:t>Location and reference</w:t>
            </w:r>
          </w:p>
        </w:tc>
      </w:tr>
      <w:tr w:rsidR="00EA5F65" w:rsidRPr="00451BD4" w14:paraId="7BEE0004" w14:textId="77777777" w:rsidTr="00EC722C">
        <w:trPr>
          <w:trHeight w:val="521"/>
          <w:jc w:val="center"/>
        </w:trPr>
        <w:tc>
          <w:tcPr>
            <w:tcW w:w="993" w:type="dxa"/>
          </w:tcPr>
          <w:p w14:paraId="24EA35AF"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1.</w:t>
            </w:r>
          </w:p>
        </w:tc>
        <w:tc>
          <w:tcPr>
            <w:tcW w:w="2931" w:type="dxa"/>
          </w:tcPr>
          <w:p w14:paraId="481A4C3F" w14:textId="77777777" w:rsidR="00EA5F65" w:rsidRPr="00451BD4" w:rsidRDefault="00EA5F65" w:rsidP="00D005CD">
            <w:pPr>
              <w:pStyle w:val="BodyText"/>
              <w:spacing w:before="100" w:beforeAutospacing="1" w:after="100" w:afterAutospacing="1"/>
              <w:ind w:left="0" w:right="-84"/>
              <w:rPr>
                <w:rFonts w:cs="Arial"/>
                <w:sz w:val="20"/>
              </w:rPr>
            </w:pPr>
            <w:r w:rsidRPr="00451BD4">
              <w:rPr>
                <w:rFonts w:cs="Arial"/>
                <w:sz w:val="20"/>
              </w:rPr>
              <w:t>User Guide</w:t>
            </w:r>
          </w:p>
        </w:tc>
        <w:tc>
          <w:tcPr>
            <w:tcW w:w="5340" w:type="dxa"/>
          </w:tcPr>
          <w:p w14:paraId="33EBE647"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Please refer Appendix</w:t>
            </w:r>
          </w:p>
        </w:tc>
      </w:tr>
      <w:tr w:rsidR="00EA5F65" w:rsidRPr="00451BD4" w14:paraId="7480DF98" w14:textId="77777777" w:rsidTr="00EC722C">
        <w:trPr>
          <w:trHeight w:val="914"/>
          <w:jc w:val="center"/>
        </w:trPr>
        <w:tc>
          <w:tcPr>
            <w:tcW w:w="993" w:type="dxa"/>
          </w:tcPr>
          <w:p w14:paraId="74838B91" w14:textId="77777777" w:rsidR="00EA5F65" w:rsidRPr="00451BD4" w:rsidRDefault="000429EA" w:rsidP="00D005CD">
            <w:pPr>
              <w:pStyle w:val="BodyText"/>
              <w:spacing w:before="100" w:beforeAutospacing="1" w:after="100" w:afterAutospacing="1"/>
              <w:ind w:left="0"/>
              <w:rPr>
                <w:rFonts w:cs="Arial"/>
                <w:sz w:val="20"/>
              </w:rPr>
            </w:pPr>
            <w:r w:rsidRPr="00451BD4">
              <w:rPr>
                <w:rFonts w:cs="Arial"/>
                <w:sz w:val="20"/>
              </w:rPr>
              <w:t>2</w:t>
            </w:r>
            <w:r w:rsidR="00EA5F65" w:rsidRPr="00451BD4">
              <w:rPr>
                <w:rFonts w:cs="Arial"/>
                <w:sz w:val="20"/>
              </w:rPr>
              <w:t>.</w:t>
            </w:r>
          </w:p>
        </w:tc>
        <w:tc>
          <w:tcPr>
            <w:tcW w:w="2931" w:type="dxa"/>
          </w:tcPr>
          <w:p w14:paraId="758E2C17"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Administrator Guide</w:t>
            </w:r>
          </w:p>
        </w:tc>
        <w:tc>
          <w:tcPr>
            <w:tcW w:w="5340" w:type="dxa"/>
          </w:tcPr>
          <w:p w14:paraId="6A3E5647"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Not Applicable</w:t>
            </w:r>
          </w:p>
        </w:tc>
      </w:tr>
      <w:tr w:rsidR="00EA5F65" w:rsidRPr="00451BD4" w14:paraId="484C50DB" w14:textId="77777777" w:rsidTr="00EC722C">
        <w:trPr>
          <w:trHeight w:val="914"/>
          <w:jc w:val="center"/>
        </w:trPr>
        <w:tc>
          <w:tcPr>
            <w:tcW w:w="993" w:type="dxa"/>
          </w:tcPr>
          <w:p w14:paraId="0F0EC973" w14:textId="77777777" w:rsidR="00EA5F65" w:rsidRPr="00451BD4" w:rsidRDefault="000429EA" w:rsidP="00D005CD">
            <w:pPr>
              <w:pStyle w:val="BodyText"/>
              <w:spacing w:before="100" w:beforeAutospacing="1" w:after="100" w:afterAutospacing="1"/>
              <w:ind w:left="0"/>
              <w:rPr>
                <w:rFonts w:cs="Arial"/>
                <w:sz w:val="20"/>
              </w:rPr>
            </w:pPr>
            <w:r w:rsidRPr="00451BD4">
              <w:rPr>
                <w:rFonts w:cs="Arial"/>
                <w:sz w:val="20"/>
              </w:rPr>
              <w:t>3.</w:t>
            </w:r>
          </w:p>
        </w:tc>
        <w:tc>
          <w:tcPr>
            <w:tcW w:w="2931" w:type="dxa"/>
          </w:tcPr>
          <w:p w14:paraId="455304BD"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GATS Technical Design Document</w:t>
            </w:r>
          </w:p>
        </w:tc>
        <w:tc>
          <w:tcPr>
            <w:tcW w:w="5340" w:type="dxa"/>
          </w:tcPr>
          <w:p w14:paraId="1CE996D6"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Please refer Appendix</w:t>
            </w:r>
          </w:p>
        </w:tc>
      </w:tr>
      <w:tr w:rsidR="00EA5F65" w:rsidRPr="00451BD4" w14:paraId="4EFBD493" w14:textId="77777777" w:rsidTr="00EC722C">
        <w:trPr>
          <w:trHeight w:val="914"/>
          <w:jc w:val="center"/>
        </w:trPr>
        <w:tc>
          <w:tcPr>
            <w:tcW w:w="993" w:type="dxa"/>
          </w:tcPr>
          <w:p w14:paraId="32C6B57B" w14:textId="77777777" w:rsidR="00EA5F65" w:rsidRPr="00451BD4" w:rsidRDefault="000429EA" w:rsidP="00D005CD">
            <w:pPr>
              <w:pStyle w:val="BodyText"/>
              <w:spacing w:before="100" w:beforeAutospacing="1" w:after="100" w:afterAutospacing="1"/>
              <w:ind w:left="0"/>
              <w:rPr>
                <w:rFonts w:cs="Arial"/>
                <w:sz w:val="20"/>
              </w:rPr>
            </w:pPr>
            <w:r w:rsidRPr="00451BD4">
              <w:rPr>
                <w:rFonts w:cs="Arial"/>
                <w:sz w:val="20"/>
              </w:rPr>
              <w:t>4.</w:t>
            </w:r>
          </w:p>
        </w:tc>
        <w:tc>
          <w:tcPr>
            <w:tcW w:w="2931" w:type="dxa"/>
          </w:tcPr>
          <w:p w14:paraId="0C2CF3F2"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GATS User Manual</w:t>
            </w:r>
          </w:p>
        </w:tc>
        <w:tc>
          <w:tcPr>
            <w:tcW w:w="5340" w:type="dxa"/>
          </w:tcPr>
          <w:p w14:paraId="33975099" w14:textId="77777777" w:rsidR="00EA5F65" w:rsidRPr="00451BD4" w:rsidRDefault="00EA5F65" w:rsidP="00D005CD">
            <w:pPr>
              <w:pStyle w:val="BodyText"/>
              <w:spacing w:before="100" w:beforeAutospacing="1" w:after="100" w:afterAutospacing="1"/>
              <w:ind w:left="0"/>
              <w:rPr>
                <w:rFonts w:cs="Arial"/>
                <w:sz w:val="20"/>
              </w:rPr>
            </w:pPr>
            <w:r w:rsidRPr="00451BD4">
              <w:rPr>
                <w:rFonts w:cs="Arial"/>
                <w:sz w:val="20"/>
              </w:rPr>
              <w:t>Please refer Appendix</w:t>
            </w:r>
          </w:p>
        </w:tc>
      </w:tr>
      <w:tr w:rsidR="00EA5F65" w:rsidRPr="00451BD4" w14:paraId="06EFC58C" w14:textId="77777777" w:rsidTr="00EC722C">
        <w:trPr>
          <w:trHeight w:val="914"/>
          <w:jc w:val="center"/>
        </w:trPr>
        <w:tc>
          <w:tcPr>
            <w:tcW w:w="993" w:type="dxa"/>
          </w:tcPr>
          <w:p w14:paraId="2E16E0D2" w14:textId="77777777" w:rsidR="00EA5F65" w:rsidRPr="00451BD4" w:rsidRDefault="000429EA" w:rsidP="00D005CD">
            <w:pPr>
              <w:pStyle w:val="BodyText"/>
              <w:spacing w:before="100" w:beforeAutospacing="1" w:after="100" w:afterAutospacing="1"/>
              <w:ind w:left="0"/>
              <w:rPr>
                <w:rFonts w:cs="Arial"/>
                <w:sz w:val="20"/>
              </w:rPr>
            </w:pPr>
            <w:r w:rsidRPr="00451BD4">
              <w:rPr>
                <w:rFonts w:cs="Arial"/>
                <w:sz w:val="20"/>
              </w:rPr>
              <w:t>5.</w:t>
            </w:r>
          </w:p>
        </w:tc>
        <w:tc>
          <w:tcPr>
            <w:tcW w:w="2931" w:type="dxa"/>
          </w:tcPr>
          <w:p w14:paraId="3EBBB4D3" w14:textId="77777777" w:rsidR="00EA5F65" w:rsidRPr="00451BD4" w:rsidRDefault="00EA5F65" w:rsidP="00D005CD">
            <w:pPr>
              <w:pStyle w:val="BodyText"/>
              <w:spacing w:before="100" w:beforeAutospacing="1" w:after="100" w:afterAutospacing="1"/>
              <w:ind w:left="0" w:right="-85"/>
              <w:rPr>
                <w:rFonts w:cs="Arial"/>
                <w:sz w:val="20"/>
              </w:rPr>
            </w:pPr>
            <w:r w:rsidRPr="00451BD4">
              <w:rPr>
                <w:rFonts w:cs="Arial"/>
                <w:sz w:val="20"/>
              </w:rPr>
              <w:t>GATS Database Design Document</w:t>
            </w:r>
          </w:p>
          <w:p w14:paraId="4214E901" w14:textId="77777777" w:rsidR="00EA5F65" w:rsidRPr="00451BD4" w:rsidRDefault="00EA5F65" w:rsidP="00D005CD">
            <w:pPr>
              <w:rPr>
                <w:rFonts w:cs="Arial"/>
              </w:rPr>
            </w:pPr>
          </w:p>
        </w:tc>
        <w:tc>
          <w:tcPr>
            <w:tcW w:w="5340" w:type="dxa"/>
          </w:tcPr>
          <w:p w14:paraId="373BA9D9" w14:textId="77777777" w:rsidR="00EA5F65" w:rsidRPr="00451BD4" w:rsidRDefault="00EA5F65" w:rsidP="0086126C">
            <w:pPr>
              <w:pStyle w:val="BodyText"/>
              <w:keepNext/>
              <w:spacing w:before="100" w:beforeAutospacing="1" w:after="100" w:afterAutospacing="1"/>
              <w:ind w:left="0"/>
              <w:rPr>
                <w:rFonts w:cs="Arial"/>
                <w:sz w:val="20"/>
              </w:rPr>
            </w:pPr>
            <w:r w:rsidRPr="00451BD4">
              <w:rPr>
                <w:rFonts w:cs="Arial"/>
                <w:sz w:val="20"/>
              </w:rPr>
              <w:t>Please refer Appendix</w:t>
            </w:r>
          </w:p>
        </w:tc>
      </w:tr>
    </w:tbl>
    <w:p w14:paraId="377A4BED" w14:textId="50F6BB22" w:rsidR="00EA5F65" w:rsidRPr="00451BD4" w:rsidRDefault="0086126C" w:rsidP="0086126C">
      <w:pPr>
        <w:pStyle w:val="Caption"/>
        <w:rPr>
          <w:rFonts w:ascii="Arial" w:hAnsi="Arial" w:cs="Arial"/>
          <w:i w:val="0"/>
        </w:rPr>
      </w:pPr>
      <w:r w:rsidRPr="00451BD4">
        <w:rPr>
          <w:rFonts w:ascii="Arial" w:hAnsi="Arial" w:cs="Arial"/>
        </w:rPr>
        <w:t xml:space="preserve">                                                            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29</w:t>
      </w:r>
      <w:r w:rsidR="0074035A" w:rsidRPr="00451BD4">
        <w:rPr>
          <w:rFonts w:ascii="Arial" w:hAnsi="Arial" w:cs="Arial"/>
          <w:noProof/>
        </w:rPr>
        <w:fldChar w:fldCharType="end"/>
      </w:r>
      <w:r w:rsidRPr="00451BD4">
        <w:rPr>
          <w:rFonts w:ascii="Arial" w:hAnsi="Arial" w:cs="Arial"/>
        </w:rPr>
        <w:t>: Document and references</w:t>
      </w:r>
    </w:p>
    <w:p w14:paraId="69BF822F" w14:textId="77777777" w:rsidR="00EA5F65" w:rsidRPr="00451BD4" w:rsidRDefault="00EA5F65" w:rsidP="00EA5F65">
      <w:pPr>
        <w:pStyle w:val="BodyText"/>
        <w:rPr>
          <w:rFonts w:cs="Arial"/>
          <w:i/>
          <w:sz w:val="20"/>
        </w:rPr>
      </w:pPr>
    </w:p>
    <w:p w14:paraId="72F24307" w14:textId="77777777" w:rsidR="00EA5F65" w:rsidRPr="00451BD4" w:rsidRDefault="00EA5F65" w:rsidP="00EA5F65">
      <w:pPr>
        <w:pStyle w:val="BodyText"/>
        <w:rPr>
          <w:rFonts w:cs="Arial"/>
          <w:i/>
          <w:sz w:val="20"/>
        </w:rPr>
      </w:pPr>
    </w:p>
    <w:p w14:paraId="53024A58" w14:textId="77777777" w:rsidR="00EA5F65" w:rsidRPr="00451BD4" w:rsidRDefault="00EA5F65" w:rsidP="00EA5F65">
      <w:pPr>
        <w:pStyle w:val="BodyText"/>
        <w:rPr>
          <w:rFonts w:cs="Arial"/>
          <w:i/>
          <w:sz w:val="20"/>
        </w:rPr>
      </w:pPr>
    </w:p>
    <w:p w14:paraId="19EAF3E7" w14:textId="77777777" w:rsidR="00EA5F65" w:rsidRPr="00451BD4" w:rsidRDefault="00EA5F65" w:rsidP="00EA5F65">
      <w:pPr>
        <w:pStyle w:val="BodyText"/>
        <w:rPr>
          <w:rFonts w:cs="Arial"/>
          <w:i/>
          <w:sz w:val="20"/>
        </w:rPr>
      </w:pPr>
    </w:p>
    <w:p w14:paraId="3472C0F2" w14:textId="3160E04D" w:rsidR="001B0254" w:rsidRDefault="001B0254" w:rsidP="001B0254">
      <w:pPr>
        <w:jc w:val="both"/>
        <w:rPr>
          <w:rFonts w:cs="Arial"/>
          <w:b/>
          <w:bCs/>
          <w:sz w:val="28"/>
          <w:szCs w:val="28"/>
        </w:rPr>
      </w:pPr>
    </w:p>
    <w:p w14:paraId="7CEF2942" w14:textId="77777777" w:rsidR="001B0254" w:rsidRDefault="001B0254" w:rsidP="00EA5F65">
      <w:pPr>
        <w:jc w:val="center"/>
        <w:rPr>
          <w:rFonts w:cs="Arial"/>
          <w:b/>
          <w:bCs/>
          <w:sz w:val="28"/>
          <w:szCs w:val="28"/>
        </w:rPr>
        <w:sectPr w:rsidR="001B0254" w:rsidSect="002F3762">
          <w:footerReference w:type="even" r:id="rId47"/>
          <w:footerReference w:type="default" r:id="rId48"/>
          <w:pgSz w:w="12240" w:h="15840"/>
          <w:pgMar w:top="1440" w:right="1440" w:bottom="1440" w:left="1440" w:header="215" w:footer="215" w:gutter="0"/>
          <w:pgNumType w:start="1"/>
          <w:cols w:space="720"/>
          <w:docGrid w:linePitch="360"/>
        </w:sectPr>
      </w:pPr>
    </w:p>
    <w:p w14:paraId="28FDC5B5" w14:textId="77777777" w:rsidR="00EA5F65" w:rsidRPr="00451BD4" w:rsidRDefault="00EA5F65" w:rsidP="00B57718">
      <w:pPr>
        <w:pStyle w:val="Heading1"/>
        <w:pageBreakBefore/>
        <w:tabs>
          <w:tab w:val="num" w:pos="720"/>
        </w:tabs>
        <w:overflowPunct/>
        <w:autoSpaceDE/>
        <w:autoSpaceDN/>
        <w:adjustRightInd/>
        <w:ind w:left="0" w:right="0"/>
        <w:textAlignment w:val="auto"/>
        <w:rPr>
          <w:rFonts w:ascii="Arial" w:hAnsi="Arial" w:cs="Arial"/>
          <w:b/>
          <w:caps/>
          <w:color w:val="auto"/>
          <w:sz w:val="20"/>
          <w:szCs w:val="20"/>
        </w:rPr>
      </w:pPr>
      <w:bookmarkStart w:id="1083" w:name="_Toc481162102"/>
      <w:bookmarkStart w:id="1084" w:name="_Toc483216594"/>
      <w:r w:rsidRPr="00451BD4">
        <w:rPr>
          <w:rFonts w:ascii="Arial" w:hAnsi="Arial" w:cs="Arial"/>
          <w:b/>
          <w:caps/>
          <w:color w:val="auto"/>
          <w:sz w:val="20"/>
          <w:szCs w:val="20"/>
        </w:rPr>
        <w:lastRenderedPageBreak/>
        <w:t>AppendiX</w:t>
      </w:r>
      <w:bookmarkEnd w:id="1083"/>
      <w:bookmarkEnd w:id="1084"/>
    </w:p>
    <w:bookmarkStart w:id="1085" w:name="_MON_1553092437"/>
    <w:bookmarkEnd w:id="1085"/>
    <w:p w14:paraId="2A96849A" w14:textId="0ED125F1" w:rsidR="00EA5F65" w:rsidRPr="00451BD4" w:rsidRDefault="00EA5F65" w:rsidP="00EA5F65">
      <w:pPr>
        <w:rPr>
          <w:rFonts w:cs="Arial"/>
          <w:lang w:val="en-GB"/>
        </w:rPr>
      </w:pPr>
      <w:r w:rsidRPr="00451BD4">
        <w:rPr>
          <w:rFonts w:cs="Arial"/>
          <w:lang w:val="en-GB"/>
        </w:rPr>
        <w:object w:dxaOrig="1551" w:dyaOrig="1004" w14:anchorId="26D3C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3pt" o:ole="">
            <v:imagedata r:id="rId49" o:title=""/>
          </v:shape>
          <o:OLEObject Type="Embed" ProgID="Word.Document.8" ShapeID="_x0000_i1025" DrawAspect="Icon" ObjectID="_1672737718" r:id="rId50">
            <o:FieldCodes>\s</o:FieldCodes>
          </o:OLEObject>
        </w:object>
      </w:r>
      <w:bookmarkStart w:id="1086" w:name="_MON_1553092477"/>
      <w:bookmarkEnd w:id="1086"/>
      <w:r w:rsidRPr="00451BD4">
        <w:rPr>
          <w:rFonts w:cs="Arial"/>
          <w:lang w:val="en-GB"/>
        </w:rPr>
        <w:object w:dxaOrig="1551" w:dyaOrig="1004" w14:anchorId="2666D21D">
          <v:shape id="_x0000_i1026" type="#_x0000_t75" style="width:78pt;height:53pt" o:ole="">
            <v:imagedata r:id="rId51" o:title=""/>
          </v:shape>
          <o:OLEObject Type="Embed" ProgID="Word.Document.12" ShapeID="_x0000_i1026" DrawAspect="Icon" ObjectID="_1672737719" r:id="rId52">
            <o:FieldCodes>\s</o:FieldCodes>
          </o:OLEObject>
        </w:object>
      </w:r>
      <w:r w:rsidR="00ED6C2E" w:rsidRPr="00451BD4">
        <w:rPr>
          <w:rFonts w:cs="Arial"/>
          <w:lang w:val="en-GB"/>
        </w:rPr>
        <w:object w:dxaOrig="2069" w:dyaOrig="1339" w14:anchorId="5197733B">
          <v:shape id="_x0000_i1027" type="#_x0000_t75" style="width:104pt;height:70.5pt" o:ole="">
            <v:imagedata r:id="rId53" o:title=""/>
          </v:shape>
          <o:OLEObject Type="Embed" ProgID="Excel.Sheet.8" ShapeID="_x0000_i1027" DrawAspect="Icon" ObjectID="_1672737720" r:id="rId54"/>
        </w:object>
      </w:r>
      <w:r w:rsidR="00ED6C2E" w:rsidRPr="00451BD4">
        <w:rPr>
          <w:rFonts w:cs="Arial"/>
          <w:lang w:val="en-GB"/>
        </w:rPr>
        <w:object w:dxaOrig="1360" w:dyaOrig="1174" w14:anchorId="3A2C9053">
          <v:shape id="_x0000_i1028" type="#_x0000_t75" style="width:68.5pt;height:62pt" o:ole="">
            <v:imagedata r:id="rId55" o:title=""/>
          </v:shape>
          <o:OLEObject Type="Embed" ProgID="Excel.Sheet.8" ShapeID="_x0000_i1028" DrawAspect="Icon" ObjectID="_1672737721" r:id="rId56"/>
        </w:object>
      </w:r>
      <w:ins w:id="1087" w:author="Krishnakant Bairagi" w:date="2021-01-21T12:35:00Z">
        <w:r w:rsidR="00D67D49">
          <w:rPr>
            <w:rFonts w:cs="Arial"/>
            <w:lang w:val="en-GB"/>
          </w:rPr>
          <w:object w:dxaOrig="1508" w:dyaOrig="944" w14:anchorId="6652A579">
            <v:shape id="_x0000_i1029" type="#_x0000_t75" style="width:75.5pt;height:47pt" o:ole="">
              <v:imagedata r:id="rId57" o:title=""/>
            </v:shape>
            <o:OLEObject Type="Link" ProgID="Word.Document.12" ShapeID="_x0000_i1029" DrawAspect="Icon" r:id="rId58" UpdateMode="OnCall">
              <o:LinkType>EnhancedMetaFile</o:LinkType>
              <o:LockedField>false</o:LockedField>
              <o:FieldCodes>\f 0</o:FieldCodes>
            </o:OLEObject>
          </w:object>
        </w:r>
      </w:ins>
      <w:bookmarkStart w:id="1088" w:name="_GoBack"/>
      <w:bookmarkEnd w:id="1088"/>
    </w:p>
    <w:p w14:paraId="6B69C53C" w14:textId="77777777" w:rsidR="00463F0D" w:rsidRPr="00451BD4" w:rsidRDefault="00463F0D" w:rsidP="00EA5F65">
      <w:pPr>
        <w:rPr>
          <w:rFonts w:cs="Arial"/>
          <w:lang w:val="en-GB"/>
        </w:rPr>
      </w:pPr>
    </w:p>
    <w:p w14:paraId="53C07EF7" w14:textId="77777777" w:rsidR="00463F0D" w:rsidRPr="00451BD4" w:rsidRDefault="00463F0D" w:rsidP="00EA5F65">
      <w:pPr>
        <w:rPr>
          <w:rFonts w:cs="Arial"/>
          <w:b/>
          <w:lang w:val="en-GB"/>
        </w:rPr>
      </w:pPr>
      <w:r w:rsidRPr="00451BD4">
        <w:rPr>
          <w:rFonts w:cs="Arial"/>
          <w:b/>
          <w:lang w:val="en-GB"/>
        </w:rPr>
        <w:t>Change requests</w:t>
      </w:r>
    </w:p>
    <w:p w14:paraId="1AD3A06D" w14:textId="77777777" w:rsidR="00EA5F65" w:rsidRPr="00451BD4" w:rsidRDefault="00EA5F65" w:rsidP="00EA5F65">
      <w:pPr>
        <w:pStyle w:val="BodyText"/>
        <w:rPr>
          <w:rFonts w:cs="Arial"/>
          <w:sz w:val="20"/>
        </w:rPr>
      </w:pPr>
    </w:p>
    <w:tbl>
      <w:tblPr>
        <w:tblW w:w="8470" w:type="dxa"/>
        <w:jc w:val="center"/>
        <w:tblLayout w:type="fixed"/>
        <w:tblLook w:val="0000" w:firstRow="0" w:lastRow="0" w:firstColumn="0" w:lastColumn="0" w:noHBand="0" w:noVBand="0"/>
      </w:tblPr>
      <w:tblGrid>
        <w:gridCol w:w="1720"/>
        <w:gridCol w:w="1440"/>
        <w:gridCol w:w="2610"/>
        <w:gridCol w:w="1080"/>
        <w:gridCol w:w="1620"/>
      </w:tblGrid>
      <w:tr w:rsidR="00463F0D" w:rsidRPr="00451BD4" w14:paraId="3D63EECD" w14:textId="77777777" w:rsidTr="00EC722C">
        <w:trPr>
          <w:trHeight w:val="683"/>
          <w:jc w:val="center"/>
        </w:trPr>
        <w:tc>
          <w:tcPr>
            <w:tcW w:w="1720" w:type="dxa"/>
            <w:tcBorders>
              <w:top w:val="single" w:sz="4" w:space="0" w:color="000000"/>
              <w:left w:val="single" w:sz="4" w:space="0" w:color="000000"/>
              <w:bottom w:val="single" w:sz="4" w:space="0" w:color="000000"/>
            </w:tcBorders>
            <w:shd w:val="clear" w:color="auto" w:fill="0070C0"/>
          </w:tcPr>
          <w:p w14:paraId="43BE2F25" w14:textId="77777777" w:rsidR="00463F0D" w:rsidRPr="00E83D08" w:rsidRDefault="00463F0D" w:rsidP="00CB5C6A">
            <w:pPr>
              <w:pStyle w:val="BodyText"/>
              <w:tabs>
                <w:tab w:val="left" w:pos="352"/>
              </w:tabs>
              <w:snapToGrid w:val="0"/>
              <w:spacing w:before="60" w:after="60"/>
              <w:ind w:left="0" w:right="-78" w:hanging="98"/>
              <w:rPr>
                <w:rFonts w:cs="Arial"/>
                <w:b/>
                <w:bCs/>
                <w:color w:val="FFFFFF" w:themeColor="background1"/>
                <w:sz w:val="20"/>
              </w:rPr>
            </w:pPr>
            <w:r w:rsidRPr="00E83D08">
              <w:rPr>
                <w:rFonts w:cs="Arial"/>
                <w:b/>
                <w:bCs/>
                <w:color w:val="FFFFFF" w:themeColor="background1"/>
                <w:sz w:val="20"/>
              </w:rPr>
              <w:t>Change  request</w:t>
            </w:r>
          </w:p>
        </w:tc>
        <w:tc>
          <w:tcPr>
            <w:tcW w:w="1440" w:type="dxa"/>
            <w:tcBorders>
              <w:top w:val="single" w:sz="4" w:space="0" w:color="000000"/>
              <w:left w:val="single" w:sz="4" w:space="0" w:color="000000"/>
              <w:bottom w:val="single" w:sz="4" w:space="0" w:color="000000"/>
            </w:tcBorders>
            <w:shd w:val="clear" w:color="auto" w:fill="0070C0"/>
          </w:tcPr>
          <w:p w14:paraId="72236519" w14:textId="77777777" w:rsidR="00463F0D" w:rsidRPr="00E83D08" w:rsidRDefault="00463F0D" w:rsidP="00CB5C6A">
            <w:pPr>
              <w:pStyle w:val="BodyText"/>
              <w:spacing w:before="60" w:after="60"/>
              <w:ind w:left="0"/>
              <w:rPr>
                <w:rFonts w:cs="Arial"/>
                <w:b/>
                <w:bCs/>
                <w:color w:val="FFFFFF" w:themeColor="background1"/>
                <w:sz w:val="20"/>
              </w:rPr>
            </w:pPr>
            <w:r w:rsidRPr="00E83D08">
              <w:rPr>
                <w:rFonts w:cs="Arial"/>
                <w:b/>
                <w:bCs/>
                <w:color w:val="FFFFFF" w:themeColor="background1"/>
                <w:sz w:val="20"/>
              </w:rPr>
              <w:t>Date</w:t>
            </w:r>
          </w:p>
        </w:tc>
        <w:tc>
          <w:tcPr>
            <w:tcW w:w="2610" w:type="dxa"/>
            <w:tcBorders>
              <w:top w:val="single" w:sz="4" w:space="0" w:color="000000"/>
              <w:left w:val="single" w:sz="4" w:space="0" w:color="000000"/>
              <w:bottom w:val="single" w:sz="4" w:space="0" w:color="000000"/>
              <w:right w:val="single" w:sz="4" w:space="0" w:color="000000"/>
            </w:tcBorders>
            <w:shd w:val="clear" w:color="auto" w:fill="0070C0"/>
          </w:tcPr>
          <w:p w14:paraId="52EA54EF" w14:textId="77777777" w:rsidR="00463F0D" w:rsidRPr="00E83D08" w:rsidRDefault="00463F0D" w:rsidP="00CB5C6A">
            <w:pPr>
              <w:pStyle w:val="BodyText"/>
              <w:spacing w:before="60" w:after="60"/>
              <w:ind w:left="0" w:right="-198"/>
              <w:rPr>
                <w:rFonts w:cs="Arial"/>
                <w:b/>
                <w:bCs/>
                <w:color w:val="FFFFFF" w:themeColor="background1"/>
                <w:sz w:val="20"/>
              </w:rPr>
            </w:pPr>
            <w:r w:rsidRPr="00E83D08">
              <w:rPr>
                <w:rFonts w:cs="Arial"/>
                <w:b/>
                <w:bCs/>
                <w:color w:val="FFFFFF" w:themeColor="background1"/>
                <w:sz w:val="20"/>
              </w:rPr>
              <w:t>Description</w:t>
            </w:r>
          </w:p>
        </w:tc>
        <w:tc>
          <w:tcPr>
            <w:tcW w:w="1080" w:type="dxa"/>
            <w:tcBorders>
              <w:top w:val="single" w:sz="4" w:space="0" w:color="000000"/>
              <w:left w:val="single" w:sz="4" w:space="0" w:color="000000"/>
              <w:bottom w:val="single" w:sz="4" w:space="0" w:color="000000"/>
              <w:right w:val="single" w:sz="4" w:space="0" w:color="000000"/>
            </w:tcBorders>
            <w:shd w:val="clear" w:color="auto" w:fill="0070C0"/>
          </w:tcPr>
          <w:p w14:paraId="02C9418D" w14:textId="77777777" w:rsidR="00463F0D" w:rsidRPr="00E83D08" w:rsidRDefault="00463F0D" w:rsidP="00CB5C6A">
            <w:pPr>
              <w:pStyle w:val="BodyText"/>
              <w:spacing w:before="60" w:after="60"/>
              <w:ind w:left="0" w:right="-198"/>
              <w:rPr>
                <w:rFonts w:cs="Arial"/>
                <w:b/>
                <w:bCs/>
                <w:color w:val="FFFFFF" w:themeColor="background1"/>
                <w:sz w:val="20"/>
              </w:rPr>
            </w:pPr>
            <w:r w:rsidRPr="00E83D08">
              <w:rPr>
                <w:rFonts w:cs="Arial"/>
                <w:b/>
                <w:bCs/>
                <w:color w:val="FFFFFF" w:themeColor="background1"/>
                <w:sz w:val="20"/>
              </w:rPr>
              <w:t>MH fix Included?</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7DE460D6" w14:textId="77777777" w:rsidR="00463F0D" w:rsidRPr="00E83D08" w:rsidRDefault="00463F0D" w:rsidP="00CB5C6A">
            <w:pPr>
              <w:pStyle w:val="BodyText"/>
              <w:spacing w:before="60" w:after="60"/>
              <w:ind w:left="0" w:right="72"/>
              <w:rPr>
                <w:rFonts w:cs="Arial"/>
                <w:b/>
                <w:bCs/>
                <w:color w:val="FFFFFF" w:themeColor="background1"/>
                <w:sz w:val="20"/>
              </w:rPr>
            </w:pPr>
            <w:r w:rsidRPr="00E83D08">
              <w:rPr>
                <w:rFonts w:cs="Arial"/>
                <w:b/>
                <w:bCs/>
                <w:color w:val="FFFFFF" w:themeColor="background1"/>
                <w:sz w:val="20"/>
              </w:rPr>
              <w:t>Impacted version</w:t>
            </w:r>
          </w:p>
        </w:tc>
      </w:tr>
      <w:tr w:rsidR="00463F0D" w:rsidRPr="00451BD4" w14:paraId="7965688E" w14:textId="77777777" w:rsidTr="00EC722C">
        <w:trPr>
          <w:jc w:val="center"/>
        </w:trPr>
        <w:tc>
          <w:tcPr>
            <w:tcW w:w="1720" w:type="dxa"/>
            <w:tcBorders>
              <w:top w:val="single" w:sz="4" w:space="0" w:color="000000"/>
              <w:left w:val="single" w:sz="4" w:space="0" w:color="000000"/>
              <w:bottom w:val="single" w:sz="4" w:space="0" w:color="000000"/>
            </w:tcBorders>
            <w:shd w:val="clear" w:color="auto" w:fill="FFFFFF"/>
          </w:tcPr>
          <w:p w14:paraId="3DCCFF05" w14:textId="77777777" w:rsidR="00463F0D" w:rsidRPr="00451BD4" w:rsidRDefault="00463F0D" w:rsidP="00CB5C6A">
            <w:pPr>
              <w:pStyle w:val="BodyText"/>
              <w:spacing w:before="60" w:after="60"/>
              <w:ind w:left="0" w:right="-150"/>
              <w:rPr>
                <w:rFonts w:cs="Arial"/>
                <w:sz w:val="20"/>
              </w:rPr>
            </w:pPr>
            <w:r w:rsidRPr="00451BD4">
              <w:rPr>
                <w:rFonts w:cs="Arial"/>
                <w:sz w:val="20"/>
              </w:rPr>
              <w:t>CHG0010517</w:t>
            </w:r>
          </w:p>
        </w:tc>
        <w:tc>
          <w:tcPr>
            <w:tcW w:w="1440" w:type="dxa"/>
            <w:tcBorders>
              <w:top w:val="single" w:sz="4" w:space="0" w:color="000000"/>
              <w:left w:val="single" w:sz="4" w:space="0" w:color="000000"/>
              <w:bottom w:val="single" w:sz="4" w:space="0" w:color="000000"/>
            </w:tcBorders>
            <w:shd w:val="clear" w:color="auto" w:fill="FFFFFF"/>
          </w:tcPr>
          <w:p w14:paraId="7C6046C4" w14:textId="77777777" w:rsidR="00463F0D" w:rsidRPr="00E83D08" w:rsidRDefault="00463F0D" w:rsidP="00CB5C6A">
            <w:pPr>
              <w:pStyle w:val="TableText"/>
              <w:spacing w:before="60" w:after="60"/>
              <w:rPr>
                <w:sz w:val="20"/>
                <w:szCs w:val="20"/>
              </w:rPr>
            </w:pPr>
            <w:r w:rsidRPr="00451BD4">
              <w:rPr>
                <w:sz w:val="20"/>
                <w:szCs w:val="20"/>
              </w:rPr>
              <w:t>07-06-2017</w:t>
            </w:r>
          </w:p>
        </w:tc>
        <w:tc>
          <w:tcPr>
            <w:tcW w:w="2610" w:type="dxa"/>
            <w:tcBorders>
              <w:top w:val="single" w:sz="4" w:space="0" w:color="000000"/>
              <w:left w:val="single" w:sz="4" w:space="0" w:color="000000"/>
              <w:bottom w:val="single" w:sz="4" w:space="0" w:color="000000"/>
              <w:right w:val="single" w:sz="4" w:space="0" w:color="000000"/>
            </w:tcBorders>
            <w:shd w:val="clear" w:color="auto" w:fill="FFFFFF"/>
          </w:tcPr>
          <w:p w14:paraId="1487D93F" w14:textId="77777777" w:rsidR="00463F0D" w:rsidRPr="00E83D08" w:rsidRDefault="00463F0D" w:rsidP="00463F0D">
            <w:pPr>
              <w:pStyle w:val="BodyText"/>
              <w:spacing w:before="60" w:after="60"/>
              <w:ind w:left="0" w:right="-18"/>
              <w:rPr>
                <w:rFonts w:cs="Arial"/>
                <w:sz w:val="20"/>
              </w:rPr>
            </w:pPr>
            <w:r w:rsidRPr="00E83D08">
              <w:rPr>
                <w:rFonts w:cs="Arial"/>
                <w:sz w:val="20"/>
              </w:rPr>
              <w:t xml:space="preserve">Enhancement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Pr>
          <w:p w14:paraId="3AA60C18" w14:textId="77777777" w:rsidR="00463F0D" w:rsidRPr="00451BD4" w:rsidRDefault="00463F0D" w:rsidP="00CB5C6A">
            <w:pPr>
              <w:pStyle w:val="BodyText"/>
              <w:spacing w:before="60" w:after="60"/>
              <w:ind w:left="0" w:right="252"/>
              <w:rPr>
                <w:rFonts w:cs="Arial"/>
                <w:sz w:val="20"/>
              </w:rPr>
            </w:pPr>
            <w:r w:rsidRPr="00451BD4">
              <w:rPr>
                <w:rFonts w:cs="Arial"/>
                <w:sz w:val="20"/>
              </w:rPr>
              <w:t>No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14:paraId="0F2AD621" w14:textId="77777777" w:rsidR="00463F0D" w:rsidRPr="00451BD4" w:rsidRDefault="008169FD" w:rsidP="00CB5C6A">
            <w:pPr>
              <w:pStyle w:val="BodyText"/>
              <w:spacing w:before="60" w:after="60"/>
              <w:ind w:left="0"/>
              <w:rPr>
                <w:rFonts w:cs="Arial"/>
                <w:sz w:val="20"/>
              </w:rPr>
            </w:pPr>
            <w:r w:rsidRPr="00451BD4">
              <w:rPr>
                <w:rFonts w:cs="Arial"/>
                <w:sz w:val="20"/>
              </w:rPr>
              <w:t>2.0</w:t>
            </w:r>
          </w:p>
        </w:tc>
      </w:tr>
      <w:tr w:rsidR="00463F0D" w:rsidRPr="00451BD4" w14:paraId="2722281C" w14:textId="77777777" w:rsidTr="00EC722C">
        <w:trPr>
          <w:jc w:val="center"/>
        </w:trPr>
        <w:tc>
          <w:tcPr>
            <w:tcW w:w="1720" w:type="dxa"/>
            <w:tcBorders>
              <w:top w:val="single" w:sz="4" w:space="0" w:color="000000"/>
              <w:left w:val="single" w:sz="4" w:space="0" w:color="000000"/>
              <w:bottom w:val="single" w:sz="4" w:space="0" w:color="000000"/>
            </w:tcBorders>
            <w:shd w:val="clear" w:color="auto" w:fill="FFFFFF"/>
          </w:tcPr>
          <w:p w14:paraId="4269151C" w14:textId="77777777" w:rsidR="00463F0D" w:rsidRPr="00451BD4" w:rsidRDefault="00463F0D" w:rsidP="00E83D08">
            <w:pPr>
              <w:pStyle w:val="BodyText"/>
              <w:spacing w:before="60" w:after="60"/>
              <w:ind w:left="0" w:right="-150"/>
              <w:rPr>
                <w:rFonts w:cs="Arial"/>
                <w:sz w:val="20"/>
              </w:rPr>
            </w:pPr>
            <w:r w:rsidRPr="00451BD4">
              <w:rPr>
                <w:rFonts w:cs="Arial"/>
                <w:sz w:val="20"/>
              </w:rPr>
              <w:t>CHG0012285</w:t>
            </w:r>
          </w:p>
        </w:tc>
        <w:tc>
          <w:tcPr>
            <w:tcW w:w="1440" w:type="dxa"/>
            <w:tcBorders>
              <w:top w:val="single" w:sz="4" w:space="0" w:color="000000"/>
              <w:left w:val="single" w:sz="4" w:space="0" w:color="000000"/>
              <w:bottom w:val="single" w:sz="4" w:space="0" w:color="000000"/>
            </w:tcBorders>
            <w:shd w:val="clear" w:color="auto" w:fill="FFFFFF"/>
          </w:tcPr>
          <w:p w14:paraId="545BA105" w14:textId="77777777" w:rsidR="00463F0D" w:rsidRPr="00E83D08" w:rsidRDefault="00463F0D" w:rsidP="00E83D08">
            <w:pPr>
              <w:pStyle w:val="TableText"/>
              <w:spacing w:before="60" w:after="60"/>
              <w:ind w:right="-150"/>
              <w:rPr>
                <w:sz w:val="20"/>
                <w:szCs w:val="20"/>
              </w:rPr>
            </w:pPr>
            <w:r w:rsidRPr="00451BD4">
              <w:rPr>
                <w:sz w:val="20"/>
                <w:szCs w:val="20"/>
              </w:rPr>
              <w:t>12-02-2018</w:t>
            </w:r>
          </w:p>
        </w:tc>
        <w:tc>
          <w:tcPr>
            <w:tcW w:w="2610" w:type="dxa"/>
            <w:tcBorders>
              <w:top w:val="single" w:sz="4" w:space="0" w:color="000000"/>
              <w:left w:val="single" w:sz="4" w:space="0" w:color="000000"/>
              <w:bottom w:val="single" w:sz="4" w:space="0" w:color="000000"/>
              <w:right w:val="single" w:sz="4" w:space="0" w:color="000000"/>
            </w:tcBorders>
            <w:shd w:val="clear" w:color="auto" w:fill="FFFFFF"/>
          </w:tcPr>
          <w:p w14:paraId="5A3D3274" w14:textId="77777777" w:rsidR="00463F0D" w:rsidRPr="00E83D08" w:rsidRDefault="00463F0D" w:rsidP="00E83D08">
            <w:pPr>
              <w:pStyle w:val="BodyText"/>
              <w:keepNext/>
              <w:spacing w:before="60" w:after="60"/>
              <w:ind w:left="0" w:right="-150"/>
              <w:rPr>
                <w:rFonts w:cs="Arial"/>
                <w:sz w:val="20"/>
              </w:rPr>
            </w:pPr>
            <w:r w:rsidRPr="00E83D08">
              <w:rPr>
                <w:rFonts w:cs="Arial"/>
                <w:sz w:val="20"/>
              </w:rPr>
              <w:t>AO Vietnam Report Discrepancy</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Pr>
          <w:p w14:paraId="78C56CB8" w14:textId="77777777" w:rsidR="00463F0D" w:rsidRPr="00451BD4" w:rsidRDefault="00463F0D" w:rsidP="00E83D08">
            <w:pPr>
              <w:pStyle w:val="BodyText"/>
              <w:keepNext/>
              <w:spacing w:before="60" w:after="60"/>
              <w:ind w:left="0" w:right="-150"/>
              <w:rPr>
                <w:rFonts w:cs="Arial"/>
                <w:sz w:val="20"/>
              </w:rPr>
            </w:pPr>
            <w:r w:rsidRPr="00451BD4">
              <w:rPr>
                <w:rFonts w:cs="Arial"/>
                <w:sz w:val="20"/>
              </w:rPr>
              <w:t>No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14:paraId="48E8D437" w14:textId="77777777" w:rsidR="00463F0D" w:rsidRPr="00451BD4" w:rsidRDefault="008169FD" w:rsidP="00E83D08">
            <w:pPr>
              <w:pStyle w:val="BodyText"/>
              <w:keepNext/>
              <w:spacing w:before="60" w:after="60"/>
              <w:ind w:left="0" w:right="-150"/>
              <w:rPr>
                <w:rFonts w:cs="Arial"/>
                <w:sz w:val="20"/>
              </w:rPr>
            </w:pPr>
            <w:r w:rsidRPr="00451BD4">
              <w:rPr>
                <w:rFonts w:cs="Arial"/>
                <w:sz w:val="20"/>
              </w:rPr>
              <w:t>2.0</w:t>
            </w:r>
          </w:p>
        </w:tc>
      </w:tr>
      <w:tr w:rsidR="00025DBC" w:rsidRPr="00451BD4" w14:paraId="2A9020FC" w14:textId="77777777" w:rsidTr="00EC722C">
        <w:trPr>
          <w:jc w:val="center"/>
          <w:ins w:id="1089" w:author="Krishnakant Bairagi" w:date="2020-07-27T12:37:00Z"/>
        </w:trPr>
        <w:tc>
          <w:tcPr>
            <w:tcW w:w="1720" w:type="dxa"/>
            <w:tcBorders>
              <w:top w:val="single" w:sz="4" w:space="0" w:color="000000"/>
              <w:left w:val="single" w:sz="4" w:space="0" w:color="000000"/>
              <w:bottom w:val="single" w:sz="4" w:space="0" w:color="000000"/>
            </w:tcBorders>
            <w:shd w:val="clear" w:color="auto" w:fill="FFFFFF"/>
          </w:tcPr>
          <w:p w14:paraId="381CD97E" w14:textId="123E50F9" w:rsidR="00025DBC" w:rsidRPr="00451BD4" w:rsidRDefault="00025DBC" w:rsidP="00E83D08">
            <w:pPr>
              <w:pStyle w:val="BodyText"/>
              <w:spacing w:before="60" w:after="60"/>
              <w:ind w:left="0" w:right="-150"/>
              <w:rPr>
                <w:ins w:id="1090" w:author="Krishnakant Bairagi" w:date="2020-07-27T12:37:00Z"/>
                <w:rFonts w:cs="Arial"/>
                <w:sz w:val="20"/>
              </w:rPr>
            </w:pPr>
            <w:ins w:id="1091" w:author="Krishnakant Bairagi" w:date="2020-07-27T12:38:00Z">
              <w:r w:rsidRPr="00025DBC">
                <w:rPr>
                  <w:rFonts w:cs="Arial"/>
                  <w:sz w:val="20"/>
                </w:rPr>
                <w:t>CHG0015806</w:t>
              </w:r>
            </w:ins>
          </w:p>
        </w:tc>
        <w:tc>
          <w:tcPr>
            <w:tcW w:w="1440" w:type="dxa"/>
            <w:tcBorders>
              <w:top w:val="single" w:sz="4" w:space="0" w:color="000000"/>
              <w:left w:val="single" w:sz="4" w:space="0" w:color="000000"/>
              <w:bottom w:val="single" w:sz="4" w:space="0" w:color="000000"/>
            </w:tcBorders>
            <w:shd w:val="clear" w:color="auto" w:fill="FFFFFF"/>
          </w:tcPr>
          <w:p w14:paraId="45D090B0" w14:textId="5710252C" w:rsidR="00025DBC" w:rsidRPr="00451BD4" w:rsidRDefault="004A23DF" w:rsidP="00E83D08">
            <w:pPr>
              <w:pStyle w:val="TableText"/>
              <w:spacing w:before="60" w:after="60"/>
              <w:ind w:right="-150"/>
              <w:rPr>
                <w:ins w:id="1092" w:author="Krishnakant Bairagi" w:date="2020-07-27T12:37:00Z"/>
                <w:sz w:val="20"/>
                <w:szCs w:val="20"/>
              </w:rPr>
            </w:pPr>
            <w:ins w:id="1093" w:author="Krishnakant Bairagi" w:date="2020-07-27T12:59:00Z">
              <w:r>
                <w:rPr>
                  <w:sz w:val="20"/>
                  <w:szCs w:val="20"/>
                </w:rPr>
                <w:t>11-11-2019</w:t>
              </w:r>
            </w:ins>
          </w:p>
        </w:tc>
        <w:tc>
          <w:tcPr>
            <w:tcW w:w="2610" w:type="dxa"/>
            <w:tcBorders>
              <w:top w:val="single" w:sz="4" w:space="0" w:color="000000"/>
              <w:left w:val="single" w:sz="4" w:space="0" w:color="000000"/>
              <w:bottom w:val="single" w:sz="4" w:space="0" w:color="000000"/>
              <w:right w:val="single" w:sz="4" w:space="0" w:color="000000"/>
            </w:tcBorders>
            <w:shd w:val="clear" w:color="auto" w:fill="FFFFFF"/>
          </w:tcPr>
          <w:p w14:paraId="6D4B8893" w14:textId="54F3E67E" w:rsidR="00025DBC" w:rsidRPr="00E83D08" w:rsidRDefault="00025DBC" w:rsidP="00E83D08">
            <w:pPr>
              <w:pStyle w:val="BodyText"/>
              <w:keepNext/>
              <w:spacing w:before="60" w:after="60"/>
              <w:ind w:left="0" w:right="-150"/>
              <w:rPr>
                <w:ins w:id="1094" w:author="Krishnakant Bairagi" w:date="2020-07-27T12:37:00Z"/>
                <w:rFonts w:cs="Arial"/>
                <w:sz w:val="20"/>
              </w:rPr>
            </w:pPr>
            <w:ins w:id="1095" w:author="Krishnakant Bairagi" w:date="2020-07-27T12:38:00Z">
              <w:r w:rsidRPr="00025DBC">
                <w:rPr>
                  <w:rFonts w:cs="Arial"/>
                  <w:sz w:val="20"/>
                </w:rPr>
                <w:t>To fix missing data when generating Seasonal overflight application using SO GENERAL Format (INC0143996 )</w:t>
              </w:r>
            </w:ins>
          </w:p>
        </w:tc>
        <w:tc>
          <w:tcPr>
            <w:tcW w:w="1080" w:type="dxa"/>
            <w:tcBorders>
              <w:top w:val="single" w:sz="4" w:space="0" w:color="000000"/>
              <w:left w:val="single" w:sz="4" w:space="0" w:color="000000"/>
              <w:bottom w:val="single" w:sz="4" w:space="0" w:color="000000"/>
              <w:right w:val="single" w:sz="4" w:space="0" w:color="000000"/>
            </w:tcBorders>
            <w:shd w:val="clear" w:color="auto" w:fill="FFFFFF"/>
          </w:tcPr>
          <w:p w14:paraId="05C36B0A" w14:textId="56D4F36F" w:rsidR="00025DBC" w:rsidRPr="00451BD4" w:rsidRDefault="00025DBC" w:rsidP="00E83D08">
            <w:pPr>
              <w:pStyle w:val="BodyText"/>
              <w:keepNext/>
              <w:spacing w:before="60" w:after="60"/>
              <w:ind w:left="0" w:right="-150"/>
              <w:rPr>
                <w:ins w:id="1096" w:author="Krishnakant Bairagi" w:date="2020-07-27T12:37:00Z"/>
                <w:rFonts w:cs="Arial"/>
                <w:sz w:val="20"/>
              </w:rPr>
            </w:pPr>
            <w:ins w:id="1097" w:author="Krishnakant Bairagi" w:date="2020-07-27T12:37:00Z">
              <w:r w:rsidRPr="00451BD4">
                <w:rPr>
                  <w:rFonts w:cs="Arial"/>
                  <w:sz w:val="20"/>
                </w:rPr>
                <w:t>No</w:t>
              </w:r>
            </w:ins>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14:paraId="34EE0705" w14:textId="428BDCDD" w:rsidR="00025DBC" w:rsidRPr="00451BD4" w:rsidRDefault="00025DBC" w:rsidP="00E83D08">
            <w:pPr>
              <w:pStyle w:val="BodyText"/>
              <w:keepNext/>
              <w:spacing w:before="60" w:after="60"/>
              <w:ind w:left="0" w:right="-150"/>
              <w:rPr>
                <w:ins w:id="1098" w:author="Krishnakant Bairagi" w:date="2020-07-27T12:37:00Z"/>
                <w:rFonts w:cs="Arial"/>
                <w:sz w:val="20"/>
              </w:rPr>
            </w:pPr>
            <w:ins w:id="1099" w:author="Krishnakant Bairagi" w:date="2020-07-27T12:37:00Z">
              <w:r w:rsidRPr="00451BD4">
                <w:rPr>
                  <w:rFonts w:cs="Arial"/>
                  <w:sz w:val="20"/>
                </w:rPr>
                <w:t>2.0</w:t>
              </w:r>
            </w:ins>
          </w:p>
        </w:tc>
      </w:tr>
      <w:tr w:rsidR="00025DBC" w:rsidRPr="00451BD4" w14:paraId="2A2EF526" w14:textId="77777777" w:rsidTr="00EC722C">
        <w:trPr>
          <w:jc w:val="center"/>
          <w:ins w:id="1100" w:author="Krishnakant Bairagi" w:date="2020-07-27T12:36:00Z"/>
        </w:trPr>
        <w:tc>
          <w:tcPr>
            <w:tcW w:w="1720" w:type="dxa"/>
            <w:tcBorders>
              <w:top w:val="single" w:sz="4" w:space="0" w:color="000000"/>
              <w:left w:val="single" w:sz="4" w:space="0" w:color="000000"/>
              <w:bottom w:val="single" w:sz="4" w:space="0" w:color="000000"/>
            </w:tcBorders>
            <w:shd w:val="clear" w:color="auto" w:fill="FFFFFF"/>
          </w:tcPr>
          <w:p w14:paraId="6E5DBD91" w14:textId="6E29DB91" w:rsidR="00025DBC" w:rsidRPr="00451BD4" w:rsidRDefault="003E50FF" w:rsidP="00E83D08">
            <w:pPr>
              <w:pStyle w:val="BodyText"/>
              <w:spacing w:before="60" w:after="60"/>
              <w:ind w:left="0" w:right="-150"/>
              <w:rPr>
                <w:ins w:id="1101" w:author="Krishnakant Bairagi" w:date="2020-07-27T12:36:00Z"/>
                <w:rFonts w:cs="Arial"/>
                <w:sz w:val="20"/>
              </w:rPr>
            </w:pPr>
            <w:ins w:id="1102" w:author="Krishnakant Bairagi" w:date="2020-07-27T13:00:00Z">
              <w:r w:rsidRPr="003E50FF">
                <w:rPr>
                  <w:rFonts w:cs="Arial"/>
                  <w:sz w:val="20"/>
                </w:rPr>
                <w:t>CHG0016919</w:t>
              </w:r>
            </w:ins>
          </w:p>
        </w:tc>
        <w:tc>
          <w:tcPr>
            <w:tcW w:w="1440" w:type="dxa"/>
            <w:tcBorders>
              <w:top w:val="single" w:sz="4" w:space="0" w:color="000000"/>
              <w:left w:val="single" w:sz="4" w:space="0" w:color="000000"/>
              <w:bottom w:val="single" w:sz="4" w:space="0" w:color="000000"/>
            </w:tcBorders>
            <w:shd w:val="clear" w:color="auto" w:fill="FFFFFF"/>
          </w:tcPr>
          <w:p w14:paraId="1D3E59D7" w14:textId="56D945FB" w:rsidR="00025DBC" w:rsidRPr="00451BD4" w:rsidRDefault="003E50FF" w:rsidP="00E83D08">
            <w:pPr>
              <w:pStyle w:val="TableText"/>
              <w:spacing w:before="60" w:after="60"/>
              <w:ind w:right="-150"/>
              <w:rPr>
                <w:ins w:id="1103" w:author="Krishnakant Bairagi" w:date="2020-07-27T12:36:00Z"/>
                <w:sz w:val="20"/>
                <w:szCs w:val="20"/>
              </w:rPr>
            </w:pPr>
            <w:ins w:id="1104" w:author="Krishnakant Bairagi" w:date="2020-07-27T13:00:00Z">
              <w:r>
                <w:rPr>
                  <w:sz w:val="20"/>
                  <w:szCs w:val="20"/>
                </w:rPr>
                <w:t>02-01-2020</w:t>
              </w:r>
            </w:ins>
          </w:p>
        </w:tc>
        <w:tc>
          <w:tcPr>
            <w:tcW w:w="2610" w:type="dxa"/>
            <w:tcBorders>
              <w:top w:val="single" w:sz="4" w:space="0" w:color="000000"/>
              <w:left w:val="single" w:sz="4" w:space="0" w:color="000000"/>
              <w:bottom w:val="single" w:sz="4" w:space="0" w:color="000000"/>
              <w:right w:val="single" w:sz="4" w:space="0" w:color="000000"/>
            </w:tcBorders>
            <w:shd w:val="clear" w:color="auto" w:fill="FFFFFF"/>
          </w:tcPr>
          <w:p w14:paraId="7C0951D0" w14:textId="7D5C9457" w:rsidR="00025DBC" w:rsidRPr="00E83D08" w:rsidRDefault="003E50FF" w:rsidP="00E83D08">
            <w:pPr>
              <w:pStyle w:val="BodyText"/>
              <w:keepNext/>
              <w:spacing w:before="60" w:after="60"/>
              <w:ind w:left="0" w:right="-150"/>
              <w:rPr>
                <w:ins w:id="1105" w:author="Krishnakant Bairagi" w:date="2020-07-27T12:36:00Z"/>
                <w:rFonts w:cs="Arial"/>
                <w:sz w:val="20"/>
              </w:rPr>
            </w:pPr>
            <w:ins w:id="1106" w:author="Krishnakant Bairagi" w:date="2020-07-27T13:00:00Z">
              <w:r w:rsidRPr="003E50FF">
                <w:rPr>
                  <w:rFonts w:cs="Arial"/>
                  <w:sz w:val="20"/>
                </w:rPr>
                <w:t>Increase GATS Server Memory</w:t>
              </w:r>
            </w:ins>
          </w:p>
        </w:tc>
        <w:tc>
          <w:tcPr>
            <w:tcW w:w="1080" w:type="dxa"/>
            <w:tcBorders>
              <w:top w:val="single" w:sz="4" w:space="0" w:color="000000"/>
              <w:left w:val="single" w:sz="4" w:space="0" w:color="000000"/>
              <w:bottom w:val="single" w:sz="4" w:space="0" w:color="000000"/>
              <w:right w:val="single" w:sz="4" w:space="0" w:color="000000"/>
            </w:tcBorders>
            <w:shd w:val="clear" w:color="auto" w:fill="FFFFFF"/>
          </w:tcPr>
          <w:p w14:paraId="0C94880F" w14:textId="008FD68B" w:rsidR="00025DBC" w:rsidRPr="00451BD4" w:rsidRDefault="003E50FF" w:rsidP="00E83D08">
            <w:pPr>
              <w:pStyle w:val="BodyText"/>
              <w:keepNext/>
              <w:spacing w:before="60" w:after="60"/>
              <w:ind w:left="0" w:right="-150"/>
              <w:rPr>
                <w:ins w:id="1107" w:author="Krishnakant Bairagi" w:date="2020-07-27T12:36:00Z"/>
                <w:rFonts w:cs="Arial"/>
                <w:sz w:val="20"/>
              </w:rPr>
            </w:pPr>
            <w:ins w:id="1108" w:author="Krishnakant Bairagi" w:date="2020-07-27T13:00:00Z">
              <w:r>
                <w:rPr>
                  <w:rFonts w:cs="Arial"/>
                  <w:sz w:val="20"/>
                </w:rPr>
                <w:t>No</w:t>
              </w:r>
            </w:ins>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14:paraId="393465B7" w14:textId="29264A18" w:rsidR="00025DBC" w:rsidRPr="00451BD4" w:rsidRDefault="003E50FF" w:rsidP="00E83D08">
            <w:pPr>
              <w:pStyle w:val="BodyText"/>
              <w:keepNext/>
              <w:spacing w:before="60" w:after="60"/>
              <w:ind w:left="0" w:right="-150"/>
              <w:rPr>
                <w:ins w:id="1109" w:author="Krishnakant Bairagi" w:date="2020-07-27T12:36:00Z"/>
                <w:rFonts w:cs="Arial"/>
                <w:sz w:val="20"/>
              </w:rPr>
            </w:pPr>
            <w:ins w:id="1110" w:author="Krishnakant Bairagi" w:date="2020-07-27T13:01:00Z">
              <w:r>
                <w:rPr>
                  <w:rFonts w:cs="Arial"/>
                  <w:sz w:val="20"/>
                </w:rPr>
                <w:t>2.0</w:t>
              </w:r>
            </w:ins>
          </w:p>
        </w:tc>
      </w:tr>
    </w:tbl>
    <w:p w14:paraId="646983C0" w14:textId="45BDE4BA" w:rsidR="00EA5F65" w:rsidRPr="00451BD4" w:rsidRDefault="0086126C" w:rsidP="0086126C">
      <w:pPr>
        <w:pStyle w:val="Caption"/>
        <w:rPr>
          <w:rFonts w:ascii="Arial" w:hAnsi="Arial" w:cs="Arial"/>
        </w:rPr>
      </w:pPr>
      <w:r w:rsidRPr="00451BD4">
        <w:rPr>
          <w:rFonts w:ascii="Arial" w:hAnsi="Arial" w:cs="Arial"/>
        </w:rPr>
        <w:t xml:space="preserve">                                                         </w:t>
      </w:r>
      <w:r w:rsidR="007A0483" w:rsidRPr="00451BD4">
        <w:rPr>
          <w:rFonts w:ascii="Arial" w:hAnsi="Arial" w:cs="Arial"/>
        </w:rPr>
        <w:t xml:space="preserve">    </w:t>
      </w:r>
      <w:r w:rsidRPr="00451BD4">
        <w:rPr>
          <w:rFonts w:ascii="Arial" w:hAnsi="Arial" w:cs="Arial"/>
        </w:rPr>
        <w:t xml:space="preserve">Table </w:t>
      </w:r>
      <w:r w:rsidR="0074035A" w:rsidRPr="00451BD4">
        <w:rPr>
          <w:rFonts w:ascii="Arial" w:hAnsi="Arial" w:cs="Arial"/>
        </w:rPr>
        <w:fldChar w:fldCharType="begin"/>
      </w:r>
      <w:r w:rsidR="0074035A" w:rsidRPr="00451BD4">
        <w:rPr>
          <w:rFonts w:ascii="Arial" w:hAnsi="Arial" w:cs="Arial"/>
        </w:rPr>
        <w:instrText xml:space="preserve"> SEQ Table \* ARABIC </w:instrText>
      </w:r>
      <w:r w:rsidR="0074035A" w:rsidRPr="00451BD4">
        <w:rPr>
          <w:rFonts w:ascii="Arial" w:hAnsi="Arial" w:cs="Arial"/>
        </w:rPr>
        <w:fldChar w:fldCharType="separate"/>
      </w:r>
      <w:r w:rsidR="002943EC">
        <w:rPr>
          <w:rFonts w:ascii="Arial" w:hAnsi="Arial" w:cs="Arial"/>
          <w:noProof/>
        </w:rPr>
        <w:t>30</w:t>
      </w:r>
      <w:r w:rsidR="0074035A" w:rsidRPr="00451BD4">
        <w:rPr>
          <w:rFonts w:ascii="Arial" w:hAnsi="Arial" w:cs="Arial"/>
          <w:noProof/>
        </w:rPr>
        <w:fldChar w:fldCharType="end"/>
      </w:r>
      <w:r w:rsidRPr="00451BD4">
        <w:rPr>
          <w:rFonts w:ascii="Arial" w:hAnsi="Arial" w:cs="Arial"/>
        </w:rPr>
        <w:t>: Change request</w:t>
      </w:r>
    </w:p>
    <w:p w14:paraId="3EF044D3" w14:textId="77777777" w:rsidR="00EA5F65" w:rsidRPr="00451BD4" w:rsidRDefault="00EA5F65" w:rsidP="00EA5F65">
      <w:pPr>
        <w:pStyle w:val="BodyText"/>
        <w:rPr>
          <w:rFonts w:cs="Arial"/>
          <w:sz w:val="20"/>
        </w:rPr>
      </w:pPr>
    </w:p>
    <w:p w14:paraId="228D37F5" w14:textId="77777777" w:rsidR="00EA5F65" w:rsidRPr="00451BD4" w:rsidRDefault="00EA5F65" w:rsidP="00EA5F65">
      <w:pPr>
        <w:pStyle w:val="BodyText"/>
        <w:rPr>
          <w:rFonts w:cs="Arial"/>
          <w:sz w:val="20"/>
        </w:rPr>
      </w:pPr>
    </w:p>
    <w:p w14:paraId="1EA87BA9" w14:textId="77777777" w:rsidR="00EA5F65" w:rsidRPr="00451BD4" w:rsidRDefault="00EA5F65" w:rsidP="00EA5F65">
      <w:pPr>
        <w:pStyle w:val="BodyText"/>
        <w:rPr>
          <w:rFonts w:cs="Arial"/>
          <w:sz w:val="20"/>
        </w:rPr>
      </w:pPr>
    </w:p>
    <w:p w14:paraId="409CCB13" w14:textId="77777777" w:rsidR="00D411F7" w:rsidRPr="00451BD4" w:rsidRDefault="00D411F7" w:rsidP="000E7597">
      <w:pPr>
        <w:overflowPunct/>
        <w:autoSpaceDE/>
        <w:autoSpaceDN/>
        <w:adjustRightInd/>
        <w:spacing w:before="0" w:after="160" w:line="259" w:lineRule="auto"/>
        <w:ind w:left="0" w:right="0"/>
        <w:textAlignment w:val="auto"/>
        <w:rPr>
          <w:rFonts w:cs="Arial"/>
          <w:b/>
          <w:lang w:val="en-GB"/>
        </w:rPr>
      </w:pPr>
      <w:r w:rsidRPr="00451BD4">
        <w:rPr>
          <w:rFonts w:cs="Arial"/>
        </w:rPr>
        <w:br w:type="page"/>
      </w:r>
    </w:p>
    <w:p w14:paraId="5A277915"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lastRenderedPageBreak/>
        <w:t>PATCH MANAGEMENT REPORT</w:t>
      </w:r>
    </w:p>
    <w:p w14:paraId="375D0B06" w14:textId="77777777" w:rsidR="00EA5F65" w:rsidRPr="00451BD4" w:rsidRDefault="00EA5F65" w:rsidP="00EA5F65">
      <w:pPr>
        <w:pStyle w:val="Standard"/>
        <w:ind w:left="0"/>
        <w:rPr>
          <w:rFonts w:cs="Arial"/>
          <w:b/>
          <w:color w:val="943634"/>
          <w:sz w:val="20"/>
          <w:szCs w:val="20"/>
          <w:lang w:val="en-GB"/>
        </w:rPr>
      </w:pPr>
    </w:p>
    <w:p w14:paraId="077CAA58" w14:textId="77777777" w:rsidR="00EA5F65" w:rsidRPr="00451BD4" w:rsidRDefault="00EA5F65" w:rsidP="00EA5F65">
      <w:pPr>
        <w:pStyle w:val="Standard"/>
        <w:ind w:left="0"/>
        <w:rPr>
          <w:rFonts w:cs="Arial"/>
          <w:b/>
          <w:color w:val="943634"/>
          <w:sz w:val="20"/>
          <w:szCs w:val="20"/>
          <w:lang w:val="en-GB"/>
        </w:rPr>
      </w:pPr>
    </w:p>
    <w:p w14:paraId="549F982E" w14:textId="77777777" w:rsidR="00EA5F65" w:rsidRPr="00451BD4" w:rsidRDefault="00EA5F65" w:rsidP="00EA5F65">
      <w:pPr>
        <w:pStyle w:val="Standard"/>
        <w:ind w:left="0"/>
        <w:rPr>
          <w:rFonts w:cs="Arial"/>
          <w:sz w:val="20"/>
          <w:szCs w:val="20"/>
          <w:lang w:val="en-GB"/>
        </w:rPr>
      </w:pPr>
      <w:r w:rsidRPr="00451BD4">
        <w:rPr>
          <w:rFonts w:cs="Arial"/>
          <w:sz w:val="20"/>
          <w:szCs w:val="20"/>
          <w:lang w:val="en-GB"/>
        </w:rPr>
        <w:t>Application</w:t>
      </w:r>
      <w:r w:rsidRPr="00451BD4">
        <w:rPr>
          <w:rFonts w:cs="Arial"/>
          <w:sz w:val="20"/>
          <w:szCs w:val="20"/>
          <w:lang w:val="en-GB"/>
        </w:rPr>
        <w:tab/>
      </w:r>
      <w:r w:rsidRPr="00451BD4">
        <w:rPr>
          <w:rFonts w:cs="Arial"/>
          <w:sz w:val="20"/>
          <w:szCs w:val="20"/>
          <w:lang w:val="en-GB"/>
        </w:rPr>
        <w:tab/>
        <w:t>:</w:t>
      </w:r>
      <w:r w:rsidRPr="00451BD4">
        <w:rPr>
          <w:rFonts w:cs="Arial"/>
          <w:sz w:val="20"/>
          <w:szCs w:val="20"/>
          <w:lang w:val="en-GB"/>
        </w:rPr>
        <w:tab/>
        <w:t>______________________________________________________</w:t>
      </w:r>
    </w:p>
    <w:p w14:paraId="099E0EFB" w14:textId="77777777" w:rsidR="00EA5F65" w:rsidRPr="00451BD4" w:rsidRDefault="00EA5F65" w:rsidP="00EA5F65">
      <w:pPr>
        <w:pStyle w:val="Standard"/>
        <w:ind w:left="0"/>
        <w:rPr>
          <w:rFonts w:cs="Arial"/>
          <w:sz w:val="20"/>
          <w:szCs w:val="20"/>
          <w:lang w:val="en-GB"/>
        </w:rPr>
      </w:pPr>
    </w:p>
    <w:p w14:paraId="0FB166BD" w14:textId="77777777" w:rsidR="00EA5F65" w:rsidRPr="00451BD4" w:rsidRDefault="00EA5F65" w:rsidP="00EA5F65">
      <w:pPr>
        <w:pStyle w:val="Standard"/>
        <w:ind w:left="0"/>
        <w:rPr>
          <w:rFonts w:cs="Arial"/>
          <w:sz w:val="20"/>
          <w:szCs w:val="20"/>
        </w:rPr>
      </w:pPr>
      <w:r w:rsidRPr="00451BD4">
        <w:rPr>
          <w:rFonts w:cs="Arial"/>
          <w:sz w:val="20"/>
          <w:szCs w:val="20"/>
          <w:lang w:val="en-GB"/>
        </w:rPr>
        <w:t>Owner</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w:t>
      </w:r>
      <w:r w:rsidRPr="00451BD4">
        <w:rPr>
          <w:rFonts w:cs="Arial"/>
          <w:b/>
          <w:sz w:val="20"/>
          <w:szCs w:val="20"/>
          <w:lang w:val="en-GB"/>
        </w:rPr>
        <w:tab/>
        <w:t>______________________________________________________</w:t>
      </w:r>
    </w:p>
    <w:p w14:paraId="23BF12F0" w14:textId="77777777" w:rsidR="00EA5F65" w:rsidRPr="00451BD4" w:rsidRDefault="00EA5F65" w:rsidP="00EA5F65">
      <w:pPr>
        <w:pStyle w:val="Standard"/>
        <w:ind w:left="0"/>
        <w:rPr>
          <w:rFonts w:cs="Arial"/>
          <w:b/>
          <w:sz w:val="20"/>
          <w:szCs w:val="20"/>
          <w:lang w:val="en-GB"/>
        </w:rPr>
      </w:pPr>
    </w:p>
    <w:p w14:paraId="74465674" w14:textId="77777777" w:rsidR="00EA5F65" w:rsidRPr="00451BD4" w:rsidRDefault="00EA5F65" w:rsidP="00EA5F65">
      <w:pPr>
        <w:pStyle w:val="Standard"/>
        <w:ind w:left="0"/>
        <w:rPr>
          <w:rFonts w:cs="Arial"/>
          <w:b/>
          <w:sz w:val="20"/>
          <w:szCs w:val="20"/>
          <w:lang w:val="en-GB"/>
        </w:rPr>
      </w:pPr>
    </w:p>
    <w:tbl>
      <w:tblPr>
        <w:tblW w:w="9675" w:type="dxa"/>
        <w:jc w:val="center"/>
        <w:tblLayout w:type="fixed"/>
        <w:tblCellMar>
          <w:left w:w="10" w:type="dxa"/>
          <w:right w:w="10" w:type="dxa"/>
        </w:tblCellMar>
        <w:tblLook w:val="0000" w:firstRow="0" w:lastRow="0" w:firstColumn="0" w:lastColumn="0" w:noHBand="0" w:noVBand="0"/>
      </w:tblPr>
      <w:tblGrid>
        <w:gridCol w:w="2627"/>
        <w:gridCol w:w="7048"/>
      </w:tblGrid>
      <w:tr w:rsidR="00E83D08" w:rsidRPr="00E83D08" w14:paraId="24433E3E" w14:textId="77777777" w:rsidTr="00E83D08">
        <w:trPr>
          <w:trHeight w:val="512"/>
          <w:jc w:val="center"/>
        </w:trPr>
        <w:tc>
          <w:tcPr>
            <w:tcW w:w="2627"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496F951A"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Date</w:t>
            </w:r>
          </w:p>
        </w:tc>
        <w:tc>
          <w:tcPr>
            <w:tcW w:w="7048"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58B7F51D"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Patch / Service Pack Applied</w:t>
            </w:r>
          </w:p>
        </w:tc>
      </w:tr>
      <w:tr w:rsidR="00EA5F65" w:rsidRPr="00451BD4" w14:paraId="41F9A9E0" w14:textId="77777777" w:rsidTr="00E83D08">
        <w:trPr>
          <w:trHeight w:val="671"/>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42B788CB"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1607BD66" w14:textId="77777777" w:rsidR="00EA5F65" w:rsidRPr="00451BD4" w:rsidRDefault="00EA5F65" w:rsidP="00D005CD">
            <w:pPr>
              <w:pStyle w:val="Standard"/>
              <w:ind w:left="0"/>
              <w:rPr>
                <w:rFonts w:cs="Arial"/>
                <w:b/>
                <w:sz w:val="20"/>
                <w:szCs w:val="20"/>
                <w:lang w:val="en-GB"/>
              </w:rPr>
            </w:pPr>
          </w:p>
        </w:tc>
      </w:tr>
      <w:tr w:rsidR="00EA5F65" w:rsidRPr="00451BD4" w14:paraId="37C1E305" w14:textId="77777777" w:rsidTr="00E83D08">
        <w:trPr>
          <w:trHeight w:val="706"/>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21F6DC94"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1678EA51" w14:textId="77777777" w:rsidR="00EA5F65" w:rsidRPr="00451BD4" w:rsidRDefault="00EA5F65" w:rsidP="00D005CD">
            <w:pPr>
              <w:pStyle w:val="Standard"/>
              <w:ind w:left="0"/>
              <w:rPr>
                <w:rFonts w:cs="Arial"/>
                <w:b/>
                <w:sz w:val="20"/>
                <w:szCs w:val="20"/>
                <w:lang w:val="en-GB"/>
              </w:rPr>
            </w:pPr>
          </w:p>
        </w:tc>
      </w:tr>
      <w:tr w:rsidR="00EA5F65" w:rsidRPr="00451BD4" w14:paraId="360E3B7C" w14:textId="77777777" w:rsidTr="00E83D08">
        <w:trPr>
          <w:trHeight w:val="706"/>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242EF622"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38A53C7C" w14:textId="77777777" w:rsidR="00EA5F65" w:rsidRPr="00451BD4" w:rsidRDefault="00EA5F65" w:rsidP="00D005CD">
            <w:pPr>
              <w:pStyle w:val="Standard"/>
              <w:ind w:left="0"/>
              <w:rPr>
                <w:rFonts w:cs="Arial"/>
                <w:b/>
                <w:sz w:val="20"/>
                <w:szCs w:val="20"/>
                <w:lang w:val="en-GB"/>
              </w:rPr>
            </w:pPr>
          </w:p>
        </w:tc>
      </w:tr>
      <w:tr w:rsidR="00EA5F65" w:rsidRPr="00451BD4" w14:paraId="49F13BA8" w14:textId="77777777" w:rsidTr="00E83D08">
        <w:trPr>
          <w:trHeight w:val="738"/>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5B0CE71A"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190AAF3B" w14:textId="77777777" w:rsidR="00EA5F65" w:rsidRPr="00451BD4" w:rsidRDefault="00EA5F65" w:rsidP="00D005CD">
            <w:pPr>
              <w:pStyle w:val="Standard"/>
              <w:ind w:left="0"/>
              <w:rPr>
                <w:rFonts w:cs="Arial"/>
                <w:b/>
                <w:sz w:val="20"/>
                <w:szCs w:val="20"/>
                <w:lang w:val="en-GB"/>
              </w:rPr>
            </w:pPr>
          </w:p>
        </w:tc>
      </w:tr>
    </w:tbl>
    <w:p w14:paraId="468A71F9" w14:textId="77777777" w:rsidR="00EA5F65" w:rsidRPr="00451BD4" w:rsidRDefault="00EA5F65" w:rsidP="00EA5F65">
      <w:pPr>
        <w:pStyle w:val="Standard"/>
        <w:ind w:left="0"/>
        <w:rPr>
          <w:rFonts w:cs="Arial"/>
          <w:b/>
          <w:sz w:val="20"/>
          <w:szCs w:val="20"/>
          <w:lang w:val="en-GB"/>
        </w:rPr>
      </w:pPr>
    </w:p>
    <w:p w14:paraId="48434469"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t xml:space="preserve"> </w:t>
      </w:r>
    </w:p>
    <w:p w14:paraId="57A439A6" w14:textId="77777777" w:rsidR="00EA5F65" w:rsidRPr="00451BD4" w:rsidRDefault="002D171D" w:rsidP="00EA5F65">
      <w:pPr>
        <w:pStyle w:val="Standard"/>
        <w:ind w:left="0"/>
        <w:rPr>
          <w:rFonts w:cs="Arial"/>
          <w:b/>
          <w:sz w:val="20"/>
          <w:szCs w:val="20"/>
          <w:lang w:val="en-GB"/>
        </w:rPr>
      </w:pPr>
      <w:r>
        <w:rPr>
          <w:rFonts w:cs="Arial"/>
          <w:b/>
          <w:sz w:val="20"/>
          <w:szCs w:val="20"/>
          <w:lang w:val="en-GB"/>
        </w:rPr>
        <w:t xml:space="preserve">   Prepared By:</w:t>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sidR="00EA5F65" w:rsidRPr="00451BD4">
        <w:rPr>
          <w:rFonts w:cs="Arial"/>
          <w:b/>
          <w:sz w:val="20"/>
          <w:szCs w:val="20"/>
          <w:lang w:val="en-GB"/>
        </w:rPr>
        <w:t>Approved By:</w:t>
      </w:r>
    </w:p>
    <w:p w14:paraId="52447669" w14:textId="77777777" w:rsidR="00EA5F65" w:rsidRPr="00451BD4" w:rsidRDefault="00EA5F65" w:rsidP="00EA5F65">
      <w:pPr>
        <w:pStyle w:val="Standard"/>
        <w:ind w:left="0"/>
        <w:rPr>
          <w:rFonts w:cs="Arial"/>
          <w:b/>
          <w:sz w:val="20"/>
          <w:szCs w:val="20"/>
          <w:lang w:val="en-GB"/>
        </w:rPr>
      </w:pPr>
    </w:p>
    <w:p w14:paraId="277F8392" w14:textId="77777777" w:rsidR="00EA5F65" w:rsidRPr="00451BD4" w:rsidRDefault="00EA5F65" w:rsidP="002D171D">
      <w:pPr>
        <w:pStyle w:val="Standard"/>
        <w:ind w:left="0"/>
        <w:rPr>
          <w:rFonts w:cs="Arial"/>
          <w:b/>
          <w:sz w:val="20"/>
          <w:szCs w:val="20"/>
          <w:lang w:val="en-GB"/>
        </w:rPr>
      </w:pPr>
      <w:r w:rsidRPr="00451BD4">
        <w:rPr>
          <w:rFonts w:cs="Arial"/>
          <w:b/>
          <w:sz w:val="20"/>
          <w:szCs w:val="20"/>
          <w:lang w:val="en-GB"/>
        </w:rPr>
        <w:t>.........................</w:t>
      </w:r>
      <w:r w:rsidR="002D171D">
        <w:rPr>
          <w:rFonts w:cs="Arial"/>
          <w:b/>
          <w:sz w:val="20"/>
          <w:szCs w:val="20"/>
          <w:lang w:val="en-GB"/>
        </w:rPr>
        <w:t>...........................</w:t>
      </w:r>
      <w:r w:rsidR="002D171D">
        <w:rPr>
          <w:rFonts w:cs="Arial"/>
          <w:b/>
          <w:sz w:val="20"/>
          <w:szCs w:val="20"/>
          <w:lang w:val="en-GB"/>
        </w:rPr>
        <w:tab/>
      </w:r>
      <w:r w:rsidR="002D171D">
        <w:rPr>
          <w:rFonts w:cs="Arial"/>
          <w:b/>
          <w:sz w:val="20"/>
          <w:szCs w:val="20"/>
          <w:lang w:val="en-GB"/>
        </w:rPr>
        <w:tab/>
      </w:r>
      <w:r w:rsidR="002D171D">
        <w:rPr>
          <w:rFonts w:cs="Arial"/>
          <w:b/>
          <w:sz w:val="20"/>
          <w:szCs w:val="20"/>
          <w:lang w:val="en-GB"/>
        </w:rPr>
        <w:tab/>
      </w:r>
      <w:r w:rsidRPr="00451BD4">
        <w:rPr>
          <w:rFonts w:cs="Arial"/>
          <w:b/>
          <w:sz w:val="20"/>
          <w:szCs w:val="20"/>
          <w:lang w:val="en-GB"/>
        </w:rPr>
        <w:t>..................................................</w:t>
      </w:r>
    </w:p>
    <w:p w14:paraId="61E74151" w14:textId="77777777" w:rsidR="00EA5F65" w:rsidRPr="00451BD4" w:rsidRDefault="002D171D" w:rsidP="00EA5F65">
      <w:pPr>
        <w:pStyle w:val="Standard"/>
        <w:ind w:left="0"/>
        <w:rPr>
          <w:rFonts w:cs="Arial"/>
          <w:b/>
          <w:sz w:val="20"/>
          <w:szCs w:val="20"/>
          <w:lang w:val="en-GB"/>
        </w:rPr>
      </w:pPr>
      <w:r>
        <w:rPr>
          <w:rFonts w:cs="Arial"/>
          <w:b/>
          <w:sz w:val="20"/>
          <w:szCs w:val="20"/>
          <w:lang w:val="en-GB"/>
        </w:rPr>
        <w:t xml:space="preserve"> System Admin</w:t>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t xml:space="preserve">              </w:t>
      </w:r>
      <w:r w:rsidR="00EA5F65" w:rsidRPr="00451BD4">
        <w:rPr>
          <w:rFonts w:cs="Arial"/>
          <w:b/>
          <w:sz w:val="20"/>
          <w:szCs w:val="20"/>
          <w:lang w:val="en-GB"/>
        </w:rPr>
        <w:t>System Owner</w:t>
      </w:r>
    </w:p>
    <w:p w14:paraId="7FC1B2FD" w14:textId="77777777" w:rsidR="00EA5F65" w:rsidRPr="00451BD4" w:rsidRDefault="00EA5F65" w:rsidP="00EA5F65">
      <w:pPr>
        <w:pStyle w:val="Standard"/>
        <w:ind w:left="0"/>
        <w:rPr>
          <w:rFonts w:cs="Arial"/>
          <w:b/>
          <w:sz w:val="20"/>
          <w:szCs w:val="20"/>
          <w:lang w:val="en-GB"/>
        </w:rPr>
      </w:pPr>
    </w:p>
    <w:p w14:paraId="44FC89B3" w14:textId="77777777" w:rsidR="00EA5F65" w:rsidRPr="00451BD4" w:rsidRDefault="00EA5F65" w:rsidP="00EA5F65">
      <w:pPr>
        <w:pStyle w:val="BodyText"/>
        <w:rPr>
          <w:rFonts w:cs="Arial"/>
          <w:sz w:val="20"/>
        </w:rPr>
      </w:pPr>
    </w:p>
    <w:p w14:paraId="273B602F" w14:textId="77777777" w:rsidR="00EA5F65" w:rsidRPr="00451BD4" w:rsidRDefault="00EA5F65" w:rsidP="00EA5F65">
      <w:pPr>
        <w:pStyle w:val="BodyText"/>
        <w:rPr>
          <w:rFonts w:cs="Arial"/>
          <w:i/>
          <w:sz w:val="20"/>
        </w:rPr>
      </w:pPr>
    </w:p>
    <w:p w14:paraId="2BE5C1D8" w14:textId="77777777" w:rsidR="00EA5F65" w:rsidRPr="00451BD4" w:rsidRDefault="00EA5F65" w:rsidP="00EA5F65">
      <w:pPr>
        <w:pStyle w:val="BodyText"/>
        <w:rPr>
          <w:rFonts w:cs="Arial"/>
          <w:i/>
          <w:sz w:val="20"/>
        </w:rPr>
      </w:pPr>
    </w:p>
    <w:p w14:paraId="284A3BFC" w14:textId="77777777" w:rsidR="00EA5F65" w:rsidRPr="00451BD4" w:rsidRDefault="00EA5F65" w:rsidP="00EA5F65">
      <w:pPr>
        <w:pStyle w:val="BodyText"/>
        <w:rPr>
          <w:rFonts w:cs="Arial"/>
          <w:i/>
          <w:sz w:val="20"/>
        </w:rPr>
      </w:pPr>
    </w:p>
    <w:p w14:paraId="42EBF515" w14:textId="77777777" w:rsidR="00EA5F65" w:rsidRPr="00451BD4" w:rsidRDefault="00EA5F65" w:rsidP="00EA5F65">
      <w:pPr>
        <w:pStyle w:val="BodyText"/>
        <w:rPr>
          <w:rFonts w:cs="Arial"/>
          <w:i/>
          <w:sz w:val="20"/>
        </w:rPr>
      </w:pPr>
    </w:p>
    <w:p w14:paraId="71260BDB" w14:textId="77777777" w:rsidR="00EA5F65" w:rsidRPr="00451BD4" w:rsidRDefault="00EA5F65" w:rsidP="00EA5F65">
      <w:pPr>
        <w:pStyle w:val="BodyText"/>
        <w:rPr>
          <w:rFonts w:cs="Arial"/>
          <w:i/>
          <w:sz w:val="20"/>
        </w:rPr>
      </w:pPr>
    </w:p>
    <w:p w14:paraId="5BA1B99B" w14:textId="77777777" w:rsidR="00EA5F65" w:rsidRPr="00451BD4" w:rsidRDefault="00EA5F65" w:rsidP="00EA5F65">
      <w:pPr>
        <w:pStyle w:val="BodyText"/>
        <w:rPr>
          <w:rFonts w:cs="Arial"/>
          <w:i/>
          <w:sz w:val="20"/>
        </w:rPr>
      </w:pPr>
    </w:p>
    <w:p w14:paraId="665A629F" w14:textId="77777777" w:rsidR="00EA5F65" w:rsidRPr="00451BD4" w:rsidRDefault="00EA5F65" w:rsidP="00EA5F65">
      <w:pPr>
        <w:pStyle w:val="BodyText"/>
        <w:rPr>
          <w:rFonts w:cs="Arial"/>
          <w:i/>
          <w:sz w:val="20"/>
        </w:rPr>
      </w:pPr>
    </w:p>
    <w:p w14:paraId="34865C82" w14:textId="77777777" w:rsidR="00EA5F65" w:rsidRPr="00451BD4" w:rsidRDefault="00EA5F65" w:rsidP="00EA5F65">
      <w:pPr>
        <w:pStyle w:val="BodyText"/>
        <w:rPr>
          <w:rFonts w:cs="Arial"/>
          <w:i/>
          <w:sz w:val="20"/>
        </w:rPr>
      </w:pPr>
    </w:p>
    <w:p w14:paraId="2197AC8A"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lastRenderedPageBreak/>
        <w:t>BACKUP RESTORATION REPORT</w:t>
      </w:r>
    </w:p>
    <w:p w14:paraId="52C2DE48" w14:textId="77777777" w:rsidR="00EA5F65" w:rsidRPr="00451BD4" w:rsidRDefault="00EA5F65" w:rsidP="00EA5F65">
      <w:pPr>
        <w:pStyle w:val="Standard"/>
        <w:ind w:left="0"/>
        <w:rPr>
          <w:rFonts w:cs="Arial"/>
          <w:b/>
          <w:sz w:val="20"/>
          <w:szCs w:val="20"/>
          <w:lang w:val="en-GB"/>
        </w:rPr>
      </w:pPr>
    </w:p>
    <w:p w14:paraId="18D65A2F" w14:textId="77777777" w:rsidR="00EA5F65" w:rsidRPr="00451BD4" w:rsidRDefault="00EA5F65" w:rsidP="00EA5F65">
      <w:pPr>
        <w:pStyle w:val="Standard"/>
        <w:ind w:left="0"/>
        <w:rPr>
          <w:rFonts w:cs="Arial"/>
          <w:b/>
          <w:color w:val="943634"/>
          <w:sz w:val="20"/>
          <w:szCs w:val="20"/>
          <w:lang w:val="en-GB"/>
        </w:rPr>
      </w:pPr>
    </w:p>
    <w:p w14:paraId="724E715F" w14:textId="77777777" w:rsidR="00EA5F65" w:rsidRPr="00451BD4" w:rsidRDefault="00EA5F65" w:rsidP="00EA5F65">
      <w:pPr>
        <w:pStyle w:val="Standard"/>
        <w:ind w:left="0"/>
        <w:rPr>
          <w:rFonts w:cs="Arial"/>
          <w:sz w:val="20"/>
          <w:szCs w:val="20"/>
          <w:lang w:val="en-GB"/>
        </w:rPr>
      </w:pPr>
      <w:r w:rsidRPr="00451BD4">
        <w:rPr>
          <w:rFonts w:cs="Arial"/>
          <w:sz w:val="20"/>
          <w:szCs w:val="20"/>
          <w:lang w:val="en-GB"/>
        </w:rPr>
        <w:t>Application</w:t>
      </w:r>
      <w:r w:rsidRPr="00451BD4">
        <w:rPr>
          <w:rFonts w:cs="Arial"/>
          <w:sz w:val="20"/>
          <w:szCs w:val="20"/>
          <w:lang w:val="en-GB"/>
        </w:rPr>
        <w:tab/>
      </w:r>
      <w:r w:rsidRPr="00451BD4">
        <w:rPr>
          <w:rFonts w:cs="Arial"/>
          <w:sz w:val="20"/>
          <w:szCs w:val="20"/>
          <w:lang w:val="en-GB"/>
        </w:rPr>
        <w:tab/>
        <w:t>:</w:t>
      </w:r>
      <w:r w:rsidRPr="00451BD4">
        <w:rPr>
          <w:rFonts w:cs="Arial"/>
          <w:sz w:val="20"/>
          <w:szCs w:val="20"/>
          <w:lang w:val="en-GB"/>
        </w:rPr>
        <w:tab/>
        <w:t>______________________________________________________</w:t>
      </w:r>
    </w:p>
    <w:p w14:paraId="46604179" w14:textId="77777777" w:rsidR="00EA5F65" w:rsidRPr="00451BD4" w:rsidRDefault="00EA5F65" w:rsidP="00EA5F65">
      <w:pPr>
        <w:pStyle w:val="Standard"/>
        <w:ind w:left="0"/>
        <w:rPr>
          <w:rFonts w:cs="Arial"/>
          <w:sz w:val="20"/>
          <w:szCs w:val="20"/>
          <w:lang w:val="en-GB"/>
        </w:rPr>
      </w:pPr>
    </w:p>
    <w:p w14:paraId="75BC9173" w14:textId="77777777" w:rsidR="00EA5F65" w:rsidRPr="00451BD4" w:rsidRDefault="00EA5F65" w:rsidP="00EA5F65">
      <w:pPr>
        <w:pStyle w:val="Standard"/>
        <w:ind w:left="0"/>
        <w:rPr>
          <w:rFonts w:cs="Arial"/>
          <w:sz w:val="20"/>
          <w:szCs w:val="20"/>
        </w:rPr>
      </w:pPr>
      <w:r w:rsidRPr="00451BD4">
        <w:rPr>
          <w:rFonts w:cs="Arial"/>
          <w:sz w:val="20"/>
          <w:szCs w:val="20"/>
          <w:lang w:val="en-GB"/>
        </w:rPr>
        <w:t>Owner</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w:t>
      </w:r>
      <w:r w:rsidRPr="00451BD4">
        <w:rPr>
          <w:rFonts w:cs="Arial"/>
          <w:b/>
          <w:sz w:val="20"/>
          <w:szCs w:val="20"/>
          <w:lang w:val="en-GB"/>
        </w:rPr>
        <w:tab/>
        <w:t>______________________________________________________</w:t>
      </w:r>
    </w:p>
    <w:p w14:paraId="5E24E874" w14:textId="77777777" w:rsidR="00EA5F65" w:rsidRPr="00451BD4" w:rsidRDefault="00EA5F65" w:rsidP="00EA5F65">
      <w:pPr>
        <w:pStyle w:val="Standard"/>
        <w:ind w:left="0"/>
        <w:rPr>
          <w:rFonts w:cs="Arial"/>
          <w:b/>
          <w:sz w:val="20"/>
          <w:szCs w:val="20"/>
          <w:lang w:val="en-GB"/>
        </w:rPr>
      </w:pPr>
    </w:p>
    <w:p w14:paraId="48F697C3" w14:textId="77777777" w:rsidR="00EA5F65" w:rsidRPr="00451BD4" w:rsidRDefault="00EA5F65" w:rsidP="00EA5F65">
      <w:pPr>
        <w:pStyle w:val="Standard"/>
        <w:ind w:left="0"/>
        <w:rPr>
          <w:rFonts w:cs="Arial"/>
          <w:b/>
          <w:sz w:val="20"/>
          <w:szCs w:val="20"/>
          <w:lang w:val="en-GB"/>
        </w:rPr>
      </w:pPr>
    </w:p>
    <w:tbl>
      <w:tblPr>
        <w:tblW w:w="9675" w:type="dxa"/>
        <w:jc w:val="center"/>
        <w:tblLayout w:type="fixed"/>
        <w:tblCellMar>
          <w:left w:w="10" w:type="dxa"/>
          <w:right w:w="10" w:type="dxa"/>
        </w:tblCellMar>
        <w:tblLook w:val="0000" w:firstRow="0" w:lastRow="0" w:firstColumn="0" w:lastColumn="0" w:noHBand="0" w:noVBand="0"/>
      </w:tblPr>
      <w:tblGrid>
        <w:gridCol w:w="2627"/>
        <w:gridCol w:w="7048"/>
      </w:tblGrid>
      <w:tr w:rsidR="00E83D08" w:rsidRPr="00E83D08" w14:paraId="4CAD9D08" w14:textId="77777777" w:rsidTr="00E83D08">
        <w:trPr>
          <w:trHeight w:val="512"/>
          <w:jc w:val="center"/>
        </w:trPr>
        <w:tc>
          <w:tcPr>
            <w:tcW w:w="2627"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3728E3B7"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Date</w:t>
            </w:r>
          </w:p>
        </w:tc>
        <w:tc>
          <w:tcPr>
            <w:tcW w:w="7048"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36B4AF16"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Status of Restoration</w:t>
            </w:r>
          </w:p>
        </w:tc>
      </w:tr>
      <w:tr w:rsidR="00EA5F65" w:rsidRPr="00451BD4" w14:paraId="19EF0489" w14:textId="77777777" w:rsidTr="00E83D08">
        <w:trPr>
          <w:trHeight w:val="671"/>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3B6E2508"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B8F77AE" w14:textId="77777777" w:rsidR="00EA5F65" w:rsidRPr="00451BD4" w:rsidRDefault="00EA5F65" w:rsidP="00D005CD">
            <w:pPr>
              <w:pStyle w:val="Standard"/>
              <w:ind w:left="0"/>
              <w:rPr>
                <w:rFonts w:cs="Arial"/>
                <w:b/>
                <w:sz w:val="20"/>
                <w:szCs w:val="20"/>
                <w:lang w:val="en-GB"/>
              </w:rPr>
            </w:pPr>
          </w:p>
        </w:tc>
      </w:tr>
      <w:tr w:rsidR="00EA5F65" w:rsidRPr="00451BD4" w14:paraId="328DABBF" w14:textId="77777777" w:rsidTr="00E83D08">
        <w:trPr>
          <w:trHeight w:val="706"/>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18DC9B3"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377F87E8" w14:textId="77777777" w:rsidR="00EA5F65" w:rsidRPr="00451BD4" w:rsidRDefault="00EA5F65" w:rsidP="00D005CD">
            <w:pPr>
              <w:pStyle w:val="Standard"/>
              <w:ind w:left="0"/>
              <w:rPr>
                <w:rFonts w:cs="Arial"/>
                <w:b/>
                <w:sz w:val="20"/>
                <w:szCs w:val="20"/>
                <w:lang w:val="en-GB"/>
              </w:rPr>
            </w:pPr>
          </w:p>
        </w:tc>
      </w:tr>
      <w:tr w:rsidR="00EA5F65" w:rsidRPr="00451BD4" w14:paraId="33230194" w14:textId="77777777" w:rsidTr="00E83D08">
        <w:trPr>
          <w:trHeight w:val="706"/>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00282E0"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7B637F99" w14:textId="77777777" w:rsidR="00EA5F65" w:rsidRPr="00451BD4" w:rsidRDefault="00EA5F65" w:rsidP="00D005CD">
            <w:pPr>
              <w:pStyle w:val="Standard"/>
              <w:ind w:left="0"/>
              <w:rPr>
                <w:rFonts w:cs="Arial"/>
                <w:b/>
                <w:sz w:val="20"/>
                <w:szCs w:val="20"/>
                <w:lang w:val="en-GB"/>
              </w:rPr>
            </w:pPr>
          </w:p>
        </w:tc>
      </w:tr>
      <w:tr w:rsidR="00EA5F65" w:rsidRPr="00451BD4" w14:paraId="7E49EE06" w14:textId="77777777" w:rsidTr="00E83D08">
        <w:trPr>
          <w:trHeight w:val="738"/>
          <w:jc w:val="center"/>
        </w:trPr>
        <w:tc>
          <w:tcPr>
            <w:tcW w:w="26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610048E1" w14:textId="77777777" w:rsidR="00EA5F65" w:rsidRPr="00451BD4" w:rsidRDefault="00EA5F65" w:rsidP="00D005CD">
            <w:pPr>
              <w:pStyle w:val="Standard"/>
              <w:ind w:left="0"/>
              <w:rPr>
                <w:rFonts w:cs="Arial"/>
                <w:b/>
                <w:sz w:val="20"/>
                <w:szCs w:val="20"/>
                <w:lang w:val="en-GB"/>
              </w:rPr>
            </w:pPr>
          </w:p>
        </w:tc>
        <w:tc>
          <w:tcPr>
            <w:tcW w:w="70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62F8CFD4" w14:textId="77777777" w:rsidR="00EA5F65" w:rsidRPr="00451BD4" w:rsidRDefault="00EA5F65" w:rsidP="00D005CD">
            <w:pPr>
              <w:pStyle w:val="Standard"/>
              <w:ind w:left="0"/>
              <w:rPr>
                <w:rFonts w:cs="Arial"/>
                <w:b/>
                <w:sz w:val="20"/>
                <w:szCs w:val="20"/>
                <w:lang w:val="en-GB"/>
              </w:rPr>
            </w:pPr>
          </w:p>
        </w:tc>
      </w:tr>
    </w:tbl>
    <w:p w14:paraId="753D5F9A" w14:textId="77777777" w:rsidR="00EA5F65" w:rsidRPr="00451BD4" w:rsidRDefault="00EA5F65" w:rsidP="00EA5F65">
      <w:pPr>
        <w:pStyle w:val="Standard"/>
        <w:ind w:left="0"/>
        <w:rPr>
          <w:rFonts w:cs="Arial"/>
          <w:b/>
          <w:sz w:val="20"/>
          <w:szCs w:val="20"/>
          <w:lang w:val="en-GB"/>
        </w:rPr>
      </w:pPr>
    </w:p>
    <w:p w14:paraId="4E8987DD" w14:textId="77777777" w:rsidR="00EA5F65" w:rsidRPr="00451BD4" w:rsidRDefault="00EA5F65" w:rsidP="00EA5F65">
      <w:pPr>
        <w:pStyle w:val="Standard"/>
        <w:ind w:left="0"/>
        <w:rPr>
          <w:rFonts w:cs="Arial"/>
          <w:b/>
          <w:sz w:val="20"/>
          <w:szCs w:val="20"/>
          <w:lang w:val="en-GB"/>
        </w:rPr>
      </w:pPr>
    </w:p>
    <w:p w14:paraId="0D2DF8F0"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t xml:space="preserve"> Prepared By:</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Approved By:</w:t>
      </w:r>
    </w:p>
    <w:p w14:paraId="37B3C5E3" w14:textId="77777777" w:rsidR="0081753B" w:rsidRDefault="0081753B" w:rsidP="00EA5F65">
      <w:pPr>
        <w:pStyle w:val="Standard"/>
        <w:ind w:left="0"/>
        <w:rPr>
          <w:rFonts w:cs="Arial"/>
          <w:b/>
          <w:sz w:val="20"/>
          <w:szCs w:val="20"/>
          <w:lang w:val="en-GB"/>
        </w:rPr>
      </w:pPr>
    </w:p>
    <w:p w14:paraId="06BB5FDF" w14:textId="77777777" w:rsidR="00EA5F65" w:rsidRPr="00451BD4" w:rsidRDefault="0081753B" w:rsidP="0081753B">
      <w:pPr>
        <w:pStyle w:val="Standard"/>
        <w:ind w:left="0"/>
        <w:rPr>
          <w:rFonts w:cs="Arial"/>
          <w:b/>
          <w:sz w:val="20"/>
          <w:szCs w:val="20"/>
          <w:lang w:val="en-GB"/>
        </w:rPr>
      </w:pPr>
      <w:r>
        <w:rPr>
          <w:rFonts w:cs="Arial"/>
          <w:b/>
          <w:sz w:val="20"/>
          <w:szCs w:val="20"/>
          <w:lang w:val="en-GB"/>
        </w:rPr>
        <w:t xml:space="preserve">                                                                                                                                                                                    </w:t>
      </w:r>
      <w:r w:rsidR="00EA5F65" w:rsidRPr="00451BD4">
        <w:rPr>
          <w:rFonts w:cs="Arial"/>
          <w:b/>
          <w:sz w:val="20"/>
          <w:szCs w:val="20"/>
          <w:lang w:val="en-GB"/>
        </w:rPr>
        <w:t>....................................................</w:t>
      </w:r>
      <w:r w:rsidR="00EA5F65" w:rsidRPr="00451BD4">
        <w:rPr>
          <w:rFonts w:cs="Arial"/>
          <w:b/>
          <w:sz w:val="20"/>
          <w:szCs w:val="20"/>
          <w:lang w:val="en-GB"/>
        </w:rPr>
        <w:tab/>
      </w:r>
      <w:r w:rsidR="00EA5F65" w:rsidRPr="00451BD4">
        <w:rPr>
          <w:rFonts w:cs="Arial"/>
          <w:b/>
          <w:sz w:val="20"/>
          <w:szCs w:val="20"/>
          <w:lang w:val="en-GB"/>
        </w:rPr>
        <w:tab/>
      </w:r>
      <w:r w:rsidR="00EA5F65" w:rsidRPr="00451BD4">
        <w:rPr>
          <w:rFonts w:cs="Arial"/>
          <w:b/>
          <w:sz w:val="20"/>
          <w:szCs w:val="20"/>
          <w:lang w:val="en-GB"/>
        </w:rPr>
        <w:tab/>
      </w:r>
      <w:r w:rsidR="00EA5F65" w:rsidRPr="00451BD4">
        <w:rPr>
          <w:rFonts w:cs="Arial"/>
          <w:b/>
          <w:sz w:val="20"/>
          <w:szCs w:val="20"/>
          <w:lang w:val="en-GB"/>
        </w:rPr>
        <w:tab/>
      </w:r>
      <w:r>
        <w:rPr>
          <w:rFonts w:cs="Arial"/>
          <w:b/>
          <w:sz w:val="20"/>
          <w:szCs w:val="20"/>
          <w:lang w:val="en-GB"/>
        </w:rPr>
        <w:t>……………………………………</w:t>
      </w:r>
      <w:r w:rsidR="00EA5F65" w:rsidRPr="00451BD4">
        <w:rPr>
          <w:rFonts w:cs="Arial"/>
          <w:b/>
          <w:sz w:val="20"/>
          <w:szCs w:val="20"/>
          <w:lang w:val="en-GB"/>
        </w:rPr>
        <w:t xml:space="preserve">              </w:t>
      </w:r>
      <w:r>
        <w:rPr>
          <w:rFonts w:cs="Arial"/>
          <w:b/>
          <w:sz w:val="20"/>
          <w:szCs w:val="20"/>
          <w:lang w:val="en-GB"/>
        </w:rPr>
        <w:t xml:space="preserve">                                                                                                                                                                                                                                      </w:t>
      </w:r>
    </w:p>
    <w:p w14:paraId="5D59AFA6" w14:textId="77777777" w:rsidR="00EA5F65" w:rsidRPr="00451BD4" w:rsidRDefault="0081753B" w:rsidP="00EA5F65">
      <w:pPr>
        <w:pStyle w:val="Standard"/>
        <w:ind w:left="0"/>
        <w:rPr>
          <w:rFonts w:cs="Arial"/>
          <w:b/>
          <w:sz w:val="20"/>
          <w:szCs w:val="20"/>
          <w:lang w:val="en-GB"/>
        </w:rPr>
      </w:pPr>
      <w:r>
        <w:rPr>
          <w:rFonts w:cs="Arial"/>
          <w:b/>
          <w:sz w:val="20"/>
          <w:szCs w:val="20"/>
          <w:lang w:val="en-GB"/>
        </w:rPr>
        <w:t xml:space="preserve"> Backup Admin</w:t>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Pr>
          <w:rFonts w:cs="Arial"/>
          <w:b/>
          <w:sz w:val="20"/>
          <w:szCs w:val="20"/>
          <w:lang w:val="en-GB"/>
        </w:rPr>
        <w:tab/>
      </w:r>
      <w:r w:rsidR="00EA5F65" w:rsidRPr="00451BD4">
        <w:rPr>
          <w:rFonts w:cs="Arial"/>
          <w:b/>
          <w:sz w:val="20"/>
          <w:szCs w:val="20"/>
          <w:lang w:val="en-GB"/>
        </w:rPr>
        <w:t>System Owner</w:t>
      </w:r>
    </w:p>
    <w:p w14:paraId="54B451A3" w14:textId="77777777" w:rsidR="00EA5F65" w:rsidRPr="00451BD4" w:rsidRDefault="00EA5F65" w:rsidP="00EA5F65">
      <w:pPr>
        <w:rPr>
          <w:rFonts w:cs="Arial"/>
        </w:rPr>
      </w:pPr>
    </w:p>
    <w:p w14:paraId="24ACCE5B" w14:textId="77777777" w:rsidR="00EA5F65" w:rsidRPr="00451BD4" w:rsidRDefault="00EA5F65" w:rsidP="00EA5F65">
      <w:pPr>
        <w:rPr>
          <w:rFonts w:cs="Arial"/>
        </w:rPr>
      </w:pPr>
    </w:p>
    <w:p w14:paraId="1475415E" w14:textId="77777777" w:rsidR="00EA5F65" w:rsidRPr="00451BD4" w:rsidRDefault="00EA5F65" w:rsidP="00EA5F65">
      <w:pPr>
        <w:rPr>
          <w:rFonts w:cs="Arial"/>
        </w:rPr>
      </w:pPr>
    </w:p>
    <w:p w14:paraId="7159717C" w14:textId="77777777" w:rsidR="00EA5F65" w:rsidRPr="00451BD4" w:rsidRDefault="00EA5F65" w:rsidP="00EA5F65">
      <w:pPr>
        <w:rPr>
          <w:rFonts w:cs="Arial"/>
        </w:rPr>
      </w:pPr>
    </w:p>
    <w:p w14:paraId="0F63A70C" w14:textId="77777777" w:rsidR="00EA5F65" w:rsidRPr="00451BD4" w:rsidRDefault="00EA5F65" w:rsidP="00EA5F65">
      <w:pPr>
        <w:rPr>
          <w:rFonts w:cs="Arial"/>
        </w:rPr>
      </w:pPr>
    </w:p>
    <w:p w14:paraId="7D0C3AB7" w14:textId="77777777" w:rsidR="00EA5F65" w:rsidRPr="00451BD4" w:rsidRDefault="00EA5F65" w:rsidP="00EA5F65">
      <w:pPr>
        <w:rPr>
          <w:rFonts w:cs="Arial"/>
        </w:rPr>
      </w:pPr>
    </w:p>
    <w:p w14:paraId="593589FF" w14:textId="77777777" w:rsidR="00EA5F65" w:rsidRPr="00451BD4" w:rsidRDefault="00EA5F65" w:rsidP="00EA5F65">
      <w:pPr>
        <w:rPr>
          <w:rFonts w:cs="Arial"/>
        </w:rPr>
      </w:pPr>
    </w:p>
    <w:p w14:paraId="75FBDDDD" w14:textId="77777777" w:rsidR="00EA5F65" w:rsidRPr="00451BD4" w:rsidRDefault="00EA5F65" w:rsidP="00EA5F65">
      <w:pPr>
        <w:rPr>
          <w:rFonts w:cs="Arial"/>
        </w:rPr>
      </w:pPr>
    </w:p>
    <w:p w14:paraId="5A7B6C82" w14:textId="77777777" w:rsidR="00AB63F9" w:rsidRPr="00451BD4" w:rsidRDefault="00AB63F9" w:rsidP="00EA5F65">
      <w:pPr>
        <w:rPr>
          <w:rFonts w:cs="Arial"/>
        </w:rPr>
      </w:pPr>
    </w:p>
    <w:p w14:paraId="4BFE8F91" w14:textId="77777777" w:rsidR="00EA5F65" w:rsidRPr="00451BD4" w:rsidRDefault="00EA5F65" w:rsidP="00EA5F65">
      <w:pPr>
        <w:rPr>
          <w:rFonts w:cs="Arial"/>
        </w:rPr>
      </w:pPr>
    </w:p>
    <w:p w14:paraId="7FD68D6E" w14:textId="77777777" w:rsidR="00EA5F65" w:rsidRPr="00451BD4" w:rsidRDefault="00EA5F65" w:rsidP="00EA5F65">
      <w:pPr>
        <w:rPr>
          <w:rFonts w:cs="Arial"/>
        </w:rPr>
      </w:pPr>
    </w:p>
    <w:p w14:paraId="64FCBA68"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t>NON COMPLIANCE REPORT</w:t>
      </w:r>
    </w:p>
    <w:p w14:paraId="4E8814F4" w14:textId="77777777" w:rsidR="00EA5F65" w:rsidRPr="00451BD4" w:rsidRDefault="00EA5F65" w:rsidP="00EA5F65">
      <w:pPr>
        <w:pStyle w:val="Standard"/>
        <w:ind w:left="0"/>
        <w:rPr>
          <w:rFonts w:cs="Arial"/>
          <w:b/>
          <w:sz w:val="20"/>
          <w:szCs w:val="20"/>
          <w:lang w:val="en-GB"/>
        </w:rPr>
      </w:pPr>
    </w:p>
    <w:p w14:paraId="5598A111" w14:textId="77777777" w:rsidR="00EA5F65" w:rsidRPr="00451BD4" w:rsidRDefault="00EA5F65" w:rsidP="00EA5F65">
      <w:pPr>
        <w:pStyle w:val="Standard"/>
        <w:ind w:left="0"/>
        <w:rPr>
          <w:rFonts w:cs="Arial"/>
          <w:b/>
          <w:sz w:val="20"/>
          <w:szCs w:val="20"/>
          <w:lang w:val="en-GB"/>
        </w:rPr>
      </w:pPr>
    </w:p>
    <w:p w14:paraId="5B67ED81" w14:textId="77777777" w:rsidR="00EA5F65" w:rsidRPr="00451BD4" w:rsidRDefault="00EA5F65" w:rsidP="00EA5F65">
      <w:pPr>
        <w:pStyle w:val="Standard"/>
        <w:ind w:left="0"/>
        <w:rPr>
          <w:rFonts w:cs="Arial"/>
          <w:sz w:val="20"/>
          <w:szCs w:val="20"/>
          <w:lang w:val="en-GB"/>
        </w:rPr>
      </w:pPr>
      <w:r w:rsidRPr="00451BD4">
        <w:rPr>
          <w:rFonts w:cs="Arial"/>
          <w:sz w:val="20"/>
          <w:szCs w:val="20"/>
          <w:lang w:val="en-GB"/>
        </w:rPr>
        <w:t>Application</w:t>
      </w:r>
      <w:r w:rsidRPr="00451BD4">
        <w:rPr>
          <w:rFonts w:cs="Arial"/>
          <w:sz w:val="20"/>
          <w:szCs w:val="20"/>
          <w:lang w:val="en-GB"/>
        </w:rPr>
        <w:tab/>
      </w:r>
      <w:r w:rsidRPr="00451BD4">
        <w:rPr>
          <w:rFonts w:cs="Arial"/>
          <w:sz w:val="20"/>
          <w:szCs w:val="20"/>
          <w:lang w:val="en-GB"/>
        </w:rPr>
        <w:tab/>
        <w:t>:</w:t>
      </w:r>
      <w:r w:rsidRPr="00451BD4">
        <w:rPr>
          <w:rFonts w:cs="Arial"/>
          <w:sz w:val="20"/>
          <w:szCs w:val="20"/>
          <w:lang w:val="en-GB"/>
        </w:rPr>
        <w:tab/>
        <w:t>______________________________________________________</w:t>
      </w:r>
    </w:p>
    <w:p w14:paraId="3D0F5005" w14:textId="77777777" w:rsidR="00EA5F65" w:rsidRPr="00451BD4" w:rsidRDefault="00EA5F65" w:rsidP="00EA5F65">
      <w:pPr>
        <w:pStyle w:val="Standard"/>
        <w:ind w:left="0"/>
        <w:rPr>
          <w:rFonts w:cs="Arial"/>
          <w:sz w:val="20"/>
          <w:szCs w:val="20"/>
          <w:lang w:val="en-GB"/>
        </w:rPr>
      </w:pPr>
    </w:p>
    <w:p w14:paraId="0F7DA7B6" w14:textId="77777777" w:rsidR="00EA5F65" w:rsidRPr="00451BD4" w:rsidRDefault="00EA5F65" w:rsidP="00EA5F65">
      <w:pPr>
        <w:pStyle w:val="Standard"/>
        <w:ind w:left="0"/>
        <w:rPr>
          <w:rFonts w:cs="Arial"/>
          <w:sz w:val="20"/>
          <w:szCs w:val="20"/>
        </w:rPr>
      </w:pPr>
      <w:r w:rsidRPr="00451BD4">
        <w:rPr>
          <w:rFonts w:cs="Arial"/>
          <w:sz w:val="20"/>
          <w:szCs w:val="20"/>
          <w:lang w:val="en-GB"/>
        </w:rPr>
        <w:t>Owner</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w:t>
      </w:r>
      <w:r w:rsidRPr="00451BD4">
        <w:rPr>
          <w:rFonts w:cs="Arial"/>
          <w:b/>
          <w:sz w:val="20"/>
          <w:szCs w:val="20"/>
          <w:lang w:val="en-GB"/>
        </w:rPr>
        <w:tab/>
        <w:t>______________________________________________________</w:t>
      </w:r>
    </w:p>
    <w:p w14:paraId="6297A710" w14:textId="77777777" w:rsidR="00EA5F65" w:rsidRPr="00451BD4" w:rsidRDefault="00EA5F65" w:rsidP="00EA5F65">
      <w:pPr>
        <w:pStyle w:val="Standard"/>
        <w:ind w:left="0"/>
        <w:rPr>
          <w:rFonts w:cs="Arial"/>
          <w:b/>
          <w:sz w:val="20"/>
          <w:szCs w:val="20"/>
          <w:lang w:val="en-GB"/>
        </w:rPr>
      </w:pPr>
    </w:p>
    <w:p w14:paraId="6EF1089F" w14:textId="77777777" w:rsidR="00EA5F65" w:rsidRPr="00451BD4" w:rsidRDefault="00EA5F65" w:rsidP="00EA5F65">
      <w:pPr>
        <w:pStyle w:val="Standard"/>
        <w:ind w:left="0"/>
        <w:rPr>
          <w:rFonts w:cs="Arial"/>
          <w:b/>
          <w:sz w:val="20"/>
          <w:szCs w:val="20"/>
          <w:lang w:val="en-GB"/>
        </w:rPr>
      </w:pPr>
    </w:p>
    <w:tbl>
      <w:tblPr>
        <w:tblW w:w="9675" w:type="dxa"/>
        <w:jc w:val="center"/>
        <w:tblLayout w:type="fixed"/>
        <w:tblCellMar>
          <w:left w:w="10" w:type="dxa"/>
          <w:right w:w="10" w:type="dxa"/>
        </w:tblCellMar>
        <w:tblLook w:val="0000" w:firstRow="0" w:lastRow="0" w:firstColumn="0" w:lastColumn="0" w:noHBand="0" w:noVBand="0"/>
      </w:tblPr>
      <w:tblGrid>
        <w:gridCol w:w="1637"/>
        <w:gridCol w:w="2879"/>
        <w:gridCol w:w="5159"/>
      </w:tblGrid>
      <w:tr w:rsidR="00E83D08" w:rsidRPr="00E83D08" w14:paraId="29AA6992" w14:textId="77777777" w:rsidTr="00E83D08">
        <w:trPr>
          <w:trHeight w:val="512"/>
          <w:jc w:val="center"/>
        </w:trPr>
        <w:tc>
          <w:tcPr>
            <w:tcW w:w="1637"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2FE4A69C"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Date</w:t>
            </w:r>
          </w:p>
        </w:tc>
        <w:tc>
          <w:tcPr>
            <w:tcW w:w="2879"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71D88968" w14:textId="77777777" w:rsidR="00EA5F65" w:rsidRPr="00E83D08" w:rsidRDefault="00EA5F65" w:rsidP="00D005CD">
            <w:pPr>
              <w:pStyle w:val="Standard"/>
              <w:ind w:left="0" w:right="72"/>
              <w:jc w:val="center"/>
              <w:rPr>
                <w:rFonts w:cs="Arial"/>
                <w:b/>
                <w:color w:val="FFFFFF" w:themeColor="background1"/>
                <w:sz w:val="20"/>
                <w:szCs w:val="20"/>
                <w:lang w:val="en-GB"/>
              </w:rPr>
            </w:pPr>
            <w:r w:rsidRPr="00E83D08">
              <w:rPr>
                <w:rFonts w:cs="Arial"/>
                <w:b/>
                <w:color w:val="FFFFFF" w:themeColor="background1"/>
                <w:sz w:val="20"/>
                <w:szCs w:val="20"/>
                <w:lang w:val="en-GB"/>
              </w:rPr>
              <w:t>Reference Number</w:t>
            </w:r>
          </w:p>
        </w:tc>
        <w:tc>
          <w:tcPr>
            <w:tcW w:w="5159" w:type="dxa"/>
            <w:tcBorders>
              <w:top w:val="single" w:sz="4" w:space="0" w:color="00000A"/>
              <w:left w:val="single" w:sz="4" w:space="0" w:color="00000A"/>
              <w:bottom w:val="single" w:sz="4" w:space="0" w:color="00000A"/>
              <w:right w:val="single" w:sz="4" w:space="0" w:color="00000A"/>
            </w:tcBorders>
            <w:shd w:val="clear" w:color="auto" w:fill="0070C0"/>
            <w:tcMar>
              <w:top w:w="0" w:type="dxa"/>
              <w:left w:w="108" w:type="dxa"/>
              <w:bottom w:w="0" w:type="dxa"/>
              <w:right w:w="108" w:type="dxa"/>
            </w:tcMar>
            <w:vAlign w:val="center"/>
          </w:tcPr>
          <w:p w14:paraId="1B1C59B6" w14:textId="77777777" w:rsidR="00EA5F65" w:rsidRPr="00E83D08" w:rsidRDefault="00EA5F65" w:rsidP="00D005CD">
            <w:pPr>
              <w:pStyle w:val="Standard"/>
              <w:ind w:left="0"/>
              <w:jc w:val="center"/>
              <w:rPr>
                <w:rFonts w:cs="Arial"/>
                <w:b/>
                <w:color w:val="FFFFFF" w:themeColor="background1"/>
                <w:sz w:val="20"/>
                <w:szCs w:val="20"/>
                <w:lang w:val="en-GB"/>
              </w:rPr>
            </w:pPr>
            <w:r w:rsidRPr="00E83D08">
              <w:rPr>
                <w:rFonts w:cs="Arial"/>
                <w:b/>
                <w:color w:val="FFFFFF" w:themeColor="background1"/>
                <w:sz w:val="20"/>
                <w:szCs w:val="20"/>
                <w:lang w:val="en-GB"/>
              </w:rPr>
              <w:t>Description</w:t>
            </w:r>
          </w:p>
        </w:tc>
      </w:tr>
      <w:tr w:rsidR="00EA5F65" w:rsidRPr="00451BD4" w14:paraId="5B2C7DA1" w14:textId="77777777" w:rsidTr="00E83D08">
        <w:trPr>
          <w:trHeight w:val="671"/>
          <w:jc w:val="center"/>
        </w:trPr>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9A0C056" w14:textId="77777777" w:rsidR="00EA5F65" w:rsidRPr="00451BD4" w:rsidRDefault="00EA5F65" w:rsidP="00D005CD">
            <w:pPr>
              <w:pStyle w:val="Standard"/>
              <w:ind w:left="0"/>
              <w:rPr>
                <w:rFonts w:cs="Arial"/>
                <w:b/>
                <w:sz w:val="20"/>
                <w:szCs w:val="20"/>
                <w:lang w:val="en-GB"/>
              </w:rPr>
            </w:pPr>
          </w:p>
        </w:tc>
        <w:tc>
          <w:tcPr>
            <w:tcW w:w="28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76FF62DA" w14:textId="77777777" w:rsidR="00EA5F65" w:rsidRPr="00451BD4" w:rsidRDefault="00EA5F65" w:rsidP="00D005CD">
            <w:pPr>
              <w:pStyle w:val="Standard"/>
              <w:ind w:left="0"/>
              <w:rPr>
                <w:rFonts w:cs="Arial"/>
                <w:b/>
                <w:sz w:val="20"/>
                <w:szCs w:val="20"/>
                <w:lang w:val="en-GB"/>
              </w:rPr>
            </w:pPr>
          </w:p>
        </w:tc>
        <w:tc>
          <w:tcPr>
            <w:tcW w:w="51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3E804D91" w14:textId="77777777" w:rsidR="00EA5F65" w:rsidRPr="00451BD4" w:rsidRDefault="00EA5F65" w:rsidP="00D005CD">
            <w:pPr>
              <w:pStyle w:val="Standard"/>
              <w:ind w:left="0"/>
              <w:rPr>
                <w:rFonts w:cs="Arial"/>
                <w:b/>
                <w:sz w:val="20"/>
                <w:szCs w:val="20"/>
                <w:lang w:val="en-GB"/>
              </w:rPr>
            </w:pPr>
          </w:p>
        </w:tc>
      </w:tr>
      <w:tr w:rsidR="00EA5F65" w:rsidRPr="00451BD4" w14:paraId="51F1993C" w14:textId="77777777" w:rsidTr="00E83D08">
        <w:trPr>
          <w:trHeight w:val="706"/>
          <w:jc w:val="center"/>
        </w:trPr>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54DC6E0B" w14:textId="77777777" w:rsidR="00EA5F65" w:rsidRPr="00451BD4" w:rsidRDefault="00EA5F65" w:rsidP="00D005CD">
            <w:pPr>
              <w:pStyle w:val="Standard"/>
              <w:ind w:left="0"/>
              <w:rPr>
                <w:rFonts w:cs="Arial"/>
                <w:b/>
                <w:sz w:val="20"/>
                <w:szCs w:val="20"/>
                <w:lang w:val="en-GB"/>
              </w:rPr>
            </w:pPr>
          </w:p>
        </w:tc>
        <w:tc>
          <w:tcPr>
            <w:tcW w:w="28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27766CB2" w14:textId="77777777" w:rsidR="00EA5F65" w:rsidRPr="00451BD4" w:rsidRDefault="00EA5F65" w:rsidP="00D005CD">
            <w:pPr>
              <w:pStyle w:val="Standard"/>
              <w:ind w:left="0"/>
              <w:rPr>
                <w:rFonts w:cs="Arial"/>
                <w:b/>
                <w:sz w:val="20"/>
                <w:szCs w:val="20"/>
                <w:lang w:val="en-GB"/>
              </w:rPr>
            </w:pPr>
          </w:p>
        </w:tc>
        <w:tc>
          <w:tcPr>
            <w:tcW w:w="51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534B432" w14:textId="77777777" w:rsidR="00EA5F65" w:rsidRPr="00451BD4" w:rsidRDefault="00EA5F65" w:rsidP="00D005CD">
            <w:pPr>
              <w:pStyle w:val="Standard"/>
              <w:ind w:left="0"/>
              <w:rPr>
                <w:rFonts w:cs="Arial"/>
                <w:b/>
                <w:sz w:val="20"/>
                <w:szCs w:val="20"/>
                <w:lang w:val="en-GB"/>
              </w:rPr>
            </w:pPr>
          </w:p>
        </w:tc>
      </w:tr>
      <w:tr w:rsidR="00EA5F65" w:rsidRPr="00451BD4" w14:paraId="5E6CD74C" w14:textId="77777777" w:rsidTr="00E83D08">
        <w:trPr>
          <w:trHeight w:val="706"/>
          <w:jc w:val="center"/>
        </w:trPr>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3C90800B" w14:textId="77777777" w:rsidR="00EA5F65" w:rsidRPr="00451BD4" w:rsidRDefault="00EA5F65" w:rsidP="00D005CD">
            <w:pPr>
              <w:pStyle w:val="Standard"/>
              <w:ind w:left="0"/>
              <w:rPr>
                <w:rFonts w:cs="Arial"/>
                <w:b/>
                <w:sz w:val="20"/>
                <w:szCs w:val="20"/>
                <w:lang w:val="en-GB"/>
              </w:rPr>
            </w:pPr>
          </w:p>
        </w:tc>
        <w:tc>
          <w:tcPr>
            <w:tcW w:w="28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0E8CF965" w14:textId="77777777" w:rsidR="00EA5F65" w:rsidRPr="00451BD4" w:rsidRDefault="00EA5F65" w:rsidP="00D005CD">
            <w:pPr>
              <w:pStyle w:val="Standard"/>
              <w:ind w:left="0"/>
              <w:rPr>
                <w:rFonts w:cs="Arial"/>
                <w:b/>
                <w:sz w:val="20"/>
                <w:szCs w:val="20"/>
                <w:lang w:val="en-GB"/>
              </w:rPr>
            </w:pPr>
          </w:p>
        </w:tc>
        <w:tc>
          <w:tcPr>
            <w:tcW w:w="51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51485189" w14:textId="77777777" w:rsidR="00EA5F65" w:rsidRPr="00451BD4" w:rsidRDefault="00EA5F65" w:rsidP="00D005CD">
            <w:pPr>
              <w:pStyle w:val="Standard"/>
              <w:ind w:left="0"/>
              <w:rPr>
                <w:rFonts w:cs="Arial"/>
                <w:b/>
                <w:sz w:val="20"/>
                <w:szCs w:val="20"/>
                <w:lang w:val="en-GB"/>
              </w:rPr>
            </w:pPr>
          </w:p>
        </w:tc>
      </w:tr>
      <w:tr w:rsidR="00EA5F65" w:rsidRPr="00451BD4" w14:paraId="40AB56DC" w14:textId="77777777" w:rsidTr="00E83D08">
        <w:trPr>
          <w:trHeight w:val="738"/>
          <w:jc w:val="center"/>
        </w:trPr>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108C7958" w14:textId="77777777" w:rsidR="00EA5F65" w:rsidRPr="00451BD4" w:rsidRDefault="00EA5F65" w:rsidP="00D005CD">
            <w:pPr>
              <w:pStyle w:val="Standard"/>
              <w:ind w:left="0"/>
              <w:rPr>
                <w:rFonts w:cs="Arial"/>
                <w:b/>
                <w:sz w:val="20"/>
                <w:szCs w:val="20"/>
                <w:lang w:val="en-GB"/>
              </w:rPr>
            </w:pPr>
          </w:p>
        </w:tc>
        <w:tc>
          <w:tcPr>
            <w:tcW w:w="28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7817ECAC" w14:textId="77777777" w:rsidR="00EA5F65" w:rsidRPr="00451BD4" w:rsidRDefault="00EA5F65" w:rsidP="00D005CD">
            <w:pPr>
              <w:pStyle w:val="Standard"/>
              <w:ind w:left="0"/>
              <w:rPr>
                <w:rFonts w:cs="Arial"/>
                <w:b/>
                <w:sz w:val="20"/>
                <w:szCs w:val="20"/>
                <w:lang w:val="en-GB"/>
              </w:rPr>
            </w:pPr>
          </w:p>
        </w:tc>
        <w:tc>
          <w:tcPr>
            <w:tcW w:w="51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14:paraId="48DF7C2B" w14:textId="77777777" w:rsidR="00EA5F65" w:rsidRPr="00451BD4" w:rsidRDefault="00EA5F65" w:rsidP="00D005CD">
            <w:pPr>
              <w:pStyle w:val="Standard"/>
              <w:ind w:left="0"/>
              <w:rPr>
                <w:rFonts w:cs="Arial"/>
                <w:b/>
                <w:sz w:val="20"/>
                <w:szCs w:val="20"/>
                <w:lang w:val="en-GB"/>
              </w:rPr>
            </w:pPr>
          </w:p>
        </w:tc>
      </w:tr>
    </w:tbl>
    <w:p w14:paraId="08301C94" w14:textId="77777777" w:rsidR="00EA5F65" w:rsidRPr="00451BD4" w:rsidRDefault="00EA5F65" w:rsidP="00EA5F65">
      <w:pPr>
        <w:pStyle w:val="Standard"/>
        <w:ind w:left="0"/>
        <w:rPr>
          <w:rFonts w:cs="Arial"/>
          <w:b/>
          <w:sz w:val="20"/>
          <w:szCs w:val="20"/>
          <w:lang w:val="en-GB"/>
        </w:rPr>
      </w:pPr>
    </w:p>
    <w:p w14:paraId="38C50766" w14:textId="77777777" w:rsidR="00EA5F65" w:rsidRPr="00451BD4" w:rsidRDefault="00EA5F65" w:rsidP="00EA5F65">
      <w:pPr>
        <w:pStyle w:val="Standard"/>
        <w:ind w:left="0"/>
        <w:rPr>
          <w:rFonts w:cs="Arial"/>
          <w:b/>
          <w:sz w:val="20"/>
          <w:szCs w:val="20"/>
          <w:lang w:val="en-GB"/>
        </w:rPr>
      </w:pPr>
    </w:p>
    <w:p w14:paraId="79B99F48"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t>Prepared By:</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Approved By:</w:t>
      </w:r>
    </w:p>
    <w:p w14:paraId="61207515" w14:textId="77777777" w:rsidR="00EA5F65" w:rsidRPr="00451BD4" w:rsidRDefault="00EA5F65" w:rsidP="00EA5F65">
      <w:pPr>
        <w:pStyle w:val="Standard"/>
        <w:ind w:left="0"/>
        <w:rPr>
          <w:rFonts w:cs="Arial"/>
          <w:b/>
          <w:sz w:val="20"/>
          <w:szCs w:val="20"/>
          <w:lang w:val="en-GB"/>
        </w:rPr>
      </w:pPr>
    </w:p>
    <w:p w14:paraId="35387E12" w14:textId="77777777" w:rsidR="00EA5F65" w:rsidRPr="00451BD4" w:rsidRDefault="00EA5F65" w:rsidP="00EA5F65">
      <w:pPr>
        <w:pStyle w:val="Standard"/>
        <w:ind w:left="0"/>
        <w:rPr>
          <w:rFonts w:cs="Arial"/>
          <w:b/>
          <w:sz w:val="20"/>
          <w:szCs w:val="20"/>
          <w:lang w:val="en-GB"/>
        </w:rPr>
      </w:pPr>
      <w:r w:rsidRPr="00451BD4">
        <w:rPr>
          <w:rFonts w:cs="Arial"/>
          <w:b/>
          <w:sz w:val="20"/>
          <w:szCs w:val="20"/>
          <w:lang w:val="en-GB"/>
        </w:rPr>
        <w:t xml:space="preserve">   .....................</w:t>
      </w:r>
      <w:r w:rsidR="0081753B">
        <w:rPr>
          <w:rFonts w:cs="Arial"/>
          <w:b/>
          <w:sz w:val="20"/>
          <w:szCs w:val="20"/>
          <w:lang w:val="en-GB"/>
        </w:rPr>
        <w:t>...............................</w:t>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r>
      <w:r w:rsidRPr="00451BD4">
        <w:rPr>
          <w:rFonts w:cs="Arial"/>
          <w:b/>
          <w:sz w:val="20"/>
          <w:szCs w:val="20"/>
          <w:lang w:val="en-GB"/>
        </w:rPr>
        <w:tab/>
        <w:t>....................................................</w:t>
      </w:r>
    </w:p>
    <w:p w14:paraId="53495167" w14:textId="77777777" w:rsidR="00EA5F65" w:rsidRPr="00451BD4" w:rsidRDefault="0081753B" w:rsidP="00EA5F65">
      <w:pPr>
        <w:pStyle w:val="Standard"/>
        <w:ind w:left="0"/>
        <w:rPr>
          <w:rFonts w:cs="Arial"/>
          <w:b/>
          <w:sz w:val="20"/>
          <w:szCs w:val="20"/>
          <w:lang w:val="en-GB"/>
        </w:rPr>
      </w:pPr>
      <w:r>
        <w:rPr>
          <w:rFonts w:cs="Arial"/>
          <w:b/>
          <w:sz w:val="20"/>
          <w:szCs w:val="20"/>
          <w:lang w:val="en-GB"/>
        </w:rPr>
        <w:t xml:space="preserve">  </w:t>
      </w:r>
      <w:r w:rsidR="00BD4BBA">
        <w:rPr>
          <w:rFonts w:cs="Arial"/>
          <w:b/>
          <w:sz w:val="20"/>
          <w:szCs w:val="20"/>
          <w:lang w:val="en-GB"/>
        </w:rPr>
        <w:t>System Admin</w:t>
      </w:r>
      <w:r w:rsidR="00BD4BBA">
        <w:rPr>
          <w:rFonts w:cs="Arial"/>
          <w:b/>
          <w:sz w:val="20"/>
          <w:szCs w:val="20"/>
          <w:lang w:val="en-GB"/>
        </w:rPr>
        <w:tab/>
      </w:r>
      <w:r w:rsidR="00BD4BBA">
        <w:rPr>
          <w:rFonts w:cs="Arial"/>
          <w:b/>
          <w:sz w:val="20"/>
          <w:szCs w:val="20"/>
          <w:lang w:val="en-GB"/>
        </w:rPr>
        <w:tab/>
      </w:r>
      <w:r w:rsidR="00BD4BBA">
        <w:rPr>
          <w:rFonts w:cs="Arial"/>
          <w:b/>
          <w:sz w:val="20"/>
          <w:szCs w:val="20"/>
          <w:lang w:val="en-GB"/>
        </w:rPr>
        <w:tab/>
      </w:r>
      <w:r w:rsidR="00BD4BBA">
        <w:rPr>
          <w:rFonts w:cs="Arial"/>
          <w:b/>
          <w:sz w:val="20"/>
          <w:szCs w:val="20"/>
          <w:lang w:val="en-GB"/>
        </w:rPr>
        <w:tab/>
      </w:r>
      <w:r w:rsidR="00BD4BBA">
        <w:rPr>
          <w:rFonts w:cs="Arial"/>
          <w:b/>
          <w:sz w:val="20"/>
          <w:szCs w:val="20"/>
          <w:lang w:val="en-GB"/>
        </w:rPr>
        <w:tab/>
        <w:t xml:space="preserve">             </w:t>
      </w:r>
      <w:r w:rsidR="00EA5F65" w:rsidRPr="00451BD4">
        <w:rPr>
          <w:rFonts w:cs="Arial"/>
          <w:b/>
          <w:sz w:val="20"/>
          <w:szCs w:val="20"/>
          <w:lang w:val="en-GB"/>
        </w:rPr>
        <w:t>System Owner</w:t>
      </w:r>
    </w:p>
    <w:p w14:paraId="3EC4C697" w14:textId="77777777" w:rsidR="00EA5F65" w:rsidRPr="00451BD4" w:rsidRDefault="00EA5F65" w:rsidP="00EA5F65">
      <w:pPr>
        <w:pStyle w:val="Standard"/>
        <w:ind w:left="0"/>
        <w:rPr>
          <w:rFonts w:cs="Arial"/>
          <w:b/>
          <w:sz w:val="20"/>
          <w:szCs w:val="20"/>
          <w:lang w:val="en-GB"/>
        </w:rPr>
      </w:pPr>
    </w:p>
    <w:p w14:paraId="1E037775" w14:textId="77777777" w:rsidR="00EA5F65" w:rsidRPr="00451BD4" w:rsidRDefault="00EA5F65" w:rsidP="00EA5F65">
      <w:pPr>
        <w:rPr>
          <w:rFonts w:cs="Arial"/>
        </w:rPr>
      </w:pPr>
    </w:p>
    <w:p w14:paraId="060A8CDD" w14:textId="77777777" w:rsidR="00EA5F65" w:rsidRPr="00451BD4" w:rsidRDefault="00EA5F65" w:rsidP="00EA5F65">
      <w:pPr>
        <w:rPr>
          <w:rFonts w:cs="Arial"/>
        </w:rPr>
      </w:pPr>
    </w:p>
    <w:p w14:paraId="5DCAA717" w14:textId="77777777" w:rsidR="00554EF8" w:rsidRPr="00451BD4" w:rsidRDefault="00554EF8" w:rsidP="008962D5">
      <w:pPr>
        <w:ind w:left="0"/>
        <w:jc w:val="center"/>
        <w:rPr>
          <w:rFonts w:cs="Arial"/>
        </w:rPr>
      </w:pPr>
    </w:p>
    <w:p w14:paraId="42790F06" w14:textId="77777777" w:rsidR="004B017F" w:rsidRPr="00451BD4" w:rsidRDefault="004B017F" w:rsidP="008962D5">
      <w:pPr>
        <w:ind w:left="0"/>
        <w:jc w:val="center"/>
        <w:rPr>
          <w:rFonts w:cs="Arial"/>
        </w:rPr>
      </w:pPr>
    </w:p>
    <w:p w14:paraId="394221B6" w14:textId="77777777" w:rsidR="004B017F" w:rsidRPr="00451BD4" w:rsidRDefault="004B017F" w:rsidP="008962D5">
      <w:pPr>
        <w:ind w:left="0"/>
        <w:jc w:val="center"/>
        <w:rPr>
          <w:rFonts w:cs="Arial"/>
        </w:rPr>
      </w:pPr>
    </w:p>
    <w:p w14:paraId="3914165D" w14:textId="77777777" w:rsidR="004B017F" w:rsidRPr="00451BD4" w:rsidRDefault="004B017F" w:rsidP="008962D5">
      <w:pPr>
        <w:ind w:left="0"/>
        <w:jc w:val="center"/>
        <w:rPr>
          <w:rFonts w:cs="Arial"/>
        </w:rPr>
      </w:pPr>
    </w:p>
    <w:p w14:paraId="52AAC00E" w14:textId="77777777" w:rsidR="004B017F" w:rsidRPr="00451BD4" w:rsidRDefault="004B017F" w:rsidP="008962D5">
      <w:pPr>
        <w:ind w:left="0"/>
        <w:jc w:val="center"/>
        <w:rPr>
          <w:rFonts w:cs="Arial"/>
        </w:rPr>
      </w:pPr>
    </w:p>
    <w:p w14:paraId="7B96C3DB" w14:textId="77777777" w:rsidR="004B017F" w:rsidRPr="00451BD4" w:rsidRDefault="004B017F" w:rsidP="008962D5">
      <w:pPr>
        <w:ind w:left="0"/>
        <w:jc w:val="center"/>
        <w:rPr>
          <w:rFonts w:cs="Arial"/>
        </w:rPr>
      </w:pPr>
    </w:p>
    <w:p w14:paraId="61E4A28A" w14:textId="77777777" w:rsidR="004B017F" w:rsidRPr="00451BD4" w:rsidRDefault="004B017F" w:rsidP="008962D5">
      <w:pPr>
        <w:ind w:left="0"/>
        <w:jc w:val="center"/>
        <w:rPr>
          <w:rFonts w:cs="Arial"/>
        </w:rPr>
      </w:pPr>
    </w:p>
    <w:p w14:paraId="1B3C7D40" w14:textId="77777777" w:rsidR="004B017F" w:rsidRPr="00451BD4" w:rsidRDefault="004B017F" w:rsidP="008962D5">
      <w:pPr>
        <w:ind w:left="0"/>
        <w:jc w:val="center"/>
        <w:rPr>
          <w:rFonts w:cs="Arial"/>
        </w:rPr>
      </w:pPr>
    </w:p>
    <w:p w14:paraId="7A9DB00D" w14:textId="77777777" w:rsidR="004B017F" w:rsidRPr="00451BD4" w:rsidRDefault="004B017F" w:rsidP="008962D5">
      <w:pPr>
        <w:ind w:left="0"/>
        <w:jc w:val="center"/>
        <w:rPr>
          <w:rFonts w:cs="Arial"/>
        </w:rPr>
      </w:pPr>
    </w:p>
    <w:p w14:paraId="0E77DE95" w14:textId="77777777" w:rsidR="004B017F" w:rsidRPr="00451BD4" w:rsidRDefault="004B017F" w:rsidP="008962D5">
      <w:pPr>
        <w:ind w:left="0"/>
        <w:jc w:val="center"/>
        <w:rPr>
          <w:rFonts w:cs="Arial"/>
        </w:rPr>
      </w:pPr>
    </w:p>
    <w:p w14:paraId="27A2B759" w14:textId="77777777" w:rsidR="004B017F" w:rsidRPr="00451BD4" w:rsidRDefault="004B017F" w:rsidP="008962D5">
      <w:pPr>
        <w:ind w:left="0"/>
        <w:jc w:val="center"/>
        <w:rPr>
          <w:rFonts w:cs="Arial"/>
        </w:rPr>
      </w:pPr>
    </w:p>
    <w:p w14:paraId="2860942B" w14:textId="77777777" w:rsidR="004B017F" w:rsidRPr="00451BD4" w:rsidRDefault="004B017F" w:rsidP="008962D5">
      <w:pPr>
        <w:ind w:left="0"/>
        <w:jc w:val="center"/>
        <w:rPr>
          <w:rFonts w:cs="Arial"/>
        </w:rPr>
      </w:pPr>
    </w:p>
    <w:p w14:paraId="1C21105D" w14:textId="77777777" w:rsidR="004B017F" w:rsidRPr="00451BD4" w:rsidRDefault="004B017F" w:rsidP="008962D5">
      <w:pPr>
        <w:ind w:left="0"/>
        <w:jc w:val="center"/>
        <w:rPr>
          <w:rFonts w:cs="Arial"/>
        </w:rPr>
      </w:pPr>
    </w:p>
    <w:p w14:paraId="3B7D71FD" w14:textId="77777777" w:rsidR="004B017F" w:rsidRPr="00451BD4" w:rsidRDefault="004B017F" w:rsidP="008962D5">
      <w:pPr>
        <w:ind w:left="0"/>
        <w:jc w:val="center"/>
        <w:rPr>
          <w:rFonts w:cs="Arial"/>
        </w:rPr>
      </w:pPr>
    </w:p>
    <w:p w14:paraId="568AC536" w14:textId="77777777" w:rsidR="004B017F" w:rsidRPr="00451BD4" w:rsidRDefault="004B017F" w:rsidP="008962D5">
      <w:pPr>
        <w:ind w:left="0"/>
        <w:jc w:val="center"/>
        <w:rPr>
          <w:rFonts w:cs="Arial"/>
        </w:rPr>
      </w:pPr>
    </w:p>
    <w:p w14:paraId="24BC7B57" w14:textId="77777777" w:rsidR="004B017F" w:rsidRPr="00451BD4" w:rsidRDefault="004B017F" w:rsidP="008962D5">
      <w:pPr>
        <w:ind w:left="0"/>
        <w:jc w:val="center"/>
        <w:rPr>
          <w:rFonts w:cs="Arial"/>
        </w:rPr>
      </w:pPr>
    </w:p>
    <w:p w14:paraId="6DD48076" w14:textId="77777777" w:rsidR="004B017F" w:rsidRPr="00451BD4" w:rsidRDefault="004B017F" w:rsidP="008962D5">
      <w:pPr>
        <w:ind w:left="0"/>
        <w:jc w:val="center"/>
        <w:rPr>
          <w:rFonts w:cs="Arial"/>
        </w:rPr>
      </w:pPr>
    </w:p>
    <w:p w14:paraId="0C511021" w14:textId="77777777" w:rsidR="004B017F" w:rsidRPr="00451BD4" w:rsidRDefault="004B017F" w:rsidP="008962D5">
      <w:pPr>
        <w:ind w:left="0"/>
        <w:jc w:val="center"/>
        <w:rPr>
          <w:rFonts w:cs="Arial"/>
        </w:rPr>
      </w:pPr>
    </w:p>
    <w:p w14:paraId="1CE46CC6" w14:textId="77777777" w:rsidR="004B017F" w:rsidRPr="00451BD4" w:rsidRDefault="004B017F" w:rsidP="008962D5">
      <w:pPr>
        <w:ind w:left="0"/>
        <w:jc w:val="center"/>
        <w:rPr>
          <w:rFonts w:cs="Arial"/>
        </w:rPr>
      </w:pPr>
    </w:p>
    <w:p w14:paraId="022DB6E9" w14:textId="77777777" w:rsidR="004B017F" w:rsidRPr="00451BD4" w:rsidRDefault="004B017F" w:rsidP="008962D5">
      <w:pPr>
        <w:ind w:left="0"/>
        <w:jc w:val="center"/>
        <w:rPr>
          <w:rFonts w:cs="Arial"/>
        </w:rPr>
      </w:pPr>
    </w:p>
    <w:p w14:paraId="2ECEA6FE" w14:textId="77777777" w:rsidR="004B017F" w:rsidRPr="00451BD4" w:rsidRDefault="004B017F" w:rsidP="008962D5">
      <w:pPr>
        <w:ind w:left="0"/>
        <w:jc w:val="center"/>
        <w:rPr>
          <w:rFonts w:cs="Arial"/>
          <w:b/>
          <w:sz w:val="28"/>
          <w:lang w:val="en-GB"/>
        </w:rPr>
      </w:pPr>
      <w:r w:rsidRPr="00451BD4">
        <w:rPr>
          <w:rFonts w:cs="Arial"/>
          <w:b/>
          <w:sz w:val="28"/>
          <w:lang w:val="en-GB"/>
        </w:rPr>
        <w:t>END OF DOCUMENT</w:t>
      </w:r>
    </w:p>
    <w:sectPr w:rsidR="004B017F" w:rsidRPr="00451BD4" w:rsidSect="00405565">
      <w:footerReference w:type="even" r:id="rId59"/>
      <w:footerReference w:type="default" r:id="rId60"/>
      <w:pgSz w:w="12240" w:h="15840"/>
      <w:pgMar w:top="1440" w:right="1440" w:bottom="1440" w:left="1440" w:header="215" w:footer="215" w:gutter="0"/>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AE3CE3" w14:textId="77777777" w:rsidR="0045145A" w:rsidRDefault="0045145A" w:rsidP="0015091C">
      <w:pPr>
        <w:spacing w:before="0"/>
      </w:pPr>
      <w:r>
        <w:separator/>
      </w:r>
    </w:p>
  </w:endnote>
  <w:endnote w:type="continuationSeparator" w:id="0">
    <w:p w14:paraId="684CBC22" w14:textId="77777777" w:rsidR="0045145A" w:rsidRDefault="0045145A" w:rsidP="0015091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DE259" w14:textId="77777777" w:rsidR="00AF5800" w:rsidRDefault="00AF5800">
    <w:pPr>
      <w:pStyle w:val="Footer"/>
    </w:pPr>
    <w:r>
      <w:t>26-Apr-17</w:t>
    </w:r>
    <w:r>
      <w:ptab w:relativeTo="margin" w:alignment="center" w:leader="none"/>
    </w:r>
    <w:r>
      <w:t xml:space="preserve">Issue No: 1     </w:t>
    </w:r>
    <w:proofErr w:type="spellStart"/>
    <w:r>
      <w:t>Rev.No</w:t>
    </w:r>
    <w:proofErr w:type="spellEnd"/>
    <w:r>
      <w:t>: 0</w:t>
    </w:r>
    <w:r>
      <w:ptab w:relativeTo="margin" w:alignment="right" w:leader="none"/>
    </w:r>
    <w:r>
      <w:fldChar w:fldCharType="begin"/>
    </w:r>
    <w:r>
      <w:instrText xml:space="preserve"> PAGE   \* MERGEFORMAT </w:instrText>
    </w:r>
    <w:r>
      <w:fldChar w:fldCharType="separate"/>
    </w:r>
    <w:r>
      <w:rPr>
        <w:noProof/>
      </w:rPr>
      <w:t>2</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
    <w:tblGrid>
      <w:gridCol w:w="2358"/>
      <w:gridCol w:w="2340"/>
      <w:gridCol w:w="2520"/>
      <w:gridCol w:w="2963"/>
    </w:tblGrid>
    <w:tr w:rsidR="00AF5800" w:rsidRPr="009E2BBE" w14:paraId="11BE911F" w14:textId="77777777" w:rsidTr="00D005CD">
      <w:trPr>
        <w:trHeight w:val="170"/>
      </w:trPr>
      <w:tc>
        <w:tcPr>
          <w:tcW w:w="2358" w:type="dxa"/>
        </w:tcPr>
        <w:p w14:paraId="3016BA2C" w14:textId="7B0F180A"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Table of Content -</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ii</w:t>
          </w:r>
          <w:r w:rsidRPr="006A7F78">
            <w:rPr>
              <w:noProof/>
              <w:sz w:val="18"/>
              <w:szCs w:val="18"/>
            </w:rPr>
            <w:fldChar w:fldCharType="end"/>
          </w:r>
        </w:p>
      </w:tc>
      <w:tc>
        <w:tcPr>
          <w:tcW w:w="2340" w:type="dxa"/>
        </w:tcPr>
        <w:p w14:paraId="72F101CC"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520" w:type="dxa"/>
        </w:tcPr>
        <w:p w14:paraId="22DEEAD1" w14:textId="77777777"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1</w:t>
          </w:r>
        </w:p>
      </w:tc>
      <w:tc>
        <w:tcPr>
          <w:tcW w:w="2963" w:type="dxa"/>
        </w:tcPr>
        <w:p w14:paraId="5CE32991" w14:textId="433D79F4"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14-Aug-18</w:t>
          </w:r>
        </w:p>
      </w:tc>
    </w:tr>
  </w:tbl>
  <w:p w14:paraId="56D205E3" w14:textId="77777777" w:rsidR="00AF5800" w:rsidRDefault="00AF5800" w:rsidP="00D005CD">
    <w:pPr>
      <w:pStyle w:val="Footer"/>
      <w:ind w:left="0"/>
    </w:pPr>
  </w:p>
  <w:p w14:paraId="5238B513" w14:textId="77777777" w:rsidR="00AF5800" w:rsidRPr="00421701" w:rsidRDefault="00AF5800" w:rsidP="00D005CD">
    <w:pPr>
      <w:pStyle w:val="Footer"/>
      <w:ind w:firstLine="72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73" w:author="Krishnakant Bairagi" w:date="2020-07-23T13:51:00Z">
        <w:tblPr>
          <w:tblW w:w="0" w:type="auto"/>
          <w:tblBorders>
            <w:top w:val="single" w:sz="4" w:space="0" w:color="auto"/>
          </w:tblBorders>
          <w:tblLayout w:type="fixed"/>
          <w:tblLook w:val="04A0" w:firstRow="1" w:lastRow="0" w:firstColumn="1" w:lastColumn="0" w:noHBand="0" w:noVBand="1"/>
        </w:tblPr>
      </w:tblPrChange>
    </w:tblPr>
    <w:tblGrid>
      <w:gridCol w:w="2190"/>
      <w:gridCol w:w="2173"/>
      <w:gridCol w:w="2341"/>
      <w:gridCol w:w="2752"/>
      <w:tblGridChange w:id="174">
        <w:tblGrid>
          <w:gridCol w:w="2358"/>
          <w:gridCol w:w="2340"/>
          <w:gridCol w:w="2520"/>
          <w:gridCol w:w="2963"/>
        </w:tblGrid>
      </w:tblGridChange>
    </w:tblGrid>
    <w:tr w:rsidR="00AF5800" w:rsidRPr="009E2BBE" w14:paraId="3BE47842" w14:textId="77777777" w:rsidTr="003C6CCD">
      <w:trPr>
        <w:trHeight w:val="215"/>
        <w:trPrChange w:id="175" w:author="Krishnakant Bairagi" w:date="2020-07-23T13:51:00Z">
          <w:trPr>
            <w:trHeight w:val="170"/>
          </w:trPr>
        </w:trPrChange>
      </w:trPr>
      <w:tc>
        <w:tcPr>
          <w:tcW w:w="2190" w:type="dxa"/>
          <w:tcPrChange w:id="176" w:author="Krishnakant Bairagi" w:date="2020-07-23T13:51:00Z">
            <w:tcPr>
              <w:tcW w:w="2358" w:type="dxa"/>
            </w:tcPr>
          </w:tcPrChange>
        </w:tcPr>
        <w:p w14:paraId="4DB9D984" w14:textId="46CF3EB3"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14-Aug-18</w:t>
          </w:r>
        </w:p>
      </w:tc>
      <w:tc>
        <w:tcPr>
          <w:tcW w:w="2173" w:type="dxa"/>
          <w:tcPrChange w:id="177" w:author="Krishnakant Bairagi" w:date="2020-07-23T13:51:00Z">
            <w:tcPr>
              <w:tcW w:w="2340" w:type="dxa"/>
            </w:tcPr>
          </w:tcPrChange>
        </w:tcPr>
        <w:p w14:paraId="6DDA71D8"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41" w:type="dxa"/>
          <w:tcPrChange w:id="178" w:author="Krishnakant Bairagi" w:date="2020-07-23T13:51:00Z">
            <w:tcPr>
              <w:tcW w:w="2520" w:type="dxa"/>
            </w:tcPr>
          </w:tcPrChange>
        </w:tcPr>
        <w:p w14:paraId="704E63F3" w14:textId="77777777"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1</w:t>
          </w:r>
        </w:p>
      </w:tc>
      <w:tc>
        <w:tcPr>
          <w:tcW w:w="2752" w:type="dxa"/>
          <w:tcPrChange w:id="179" w:author="Krishnakant Bairagi" w:date="2020-07-23T13:51:00Z">
            <w:tcPr>
              <w:tcW w:w="2963" w:type="dxa"/>
            </w:tcPr>
          </w:tcPrChange>
        </w:tcPr>
        <w:p w14:paraId="0A5D647B" w14:textId="5C9AD380"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Table of Content -</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i</w:t>
          </w:r>
          <w:r w:rsidRPr="00F84076">
            <w:rPr>
              <w:noProof/>
              <w:sz w:val="18"/>
              <w:szCs w:val="18"/>
            </w:rPr>
            <w:fldChar w:fldCharType="end"/>
          </w:r>
          <w:r w:rsidRPr="009E2BBE">
            <w:rPr>
              <w:sz w:val="18"/>
              <w:szCs w:val="18"/>
            </w:rPr>
            <w:t xml:space="preserve"> </w:t>
          </w:r>
        </w:p>
      </w:tc>
    </w:tr>
  </w:tbl>
  <w:p w14:paraId="46E650F2" w14:textId="77777777" w:rsidR="00AF5800" w:rsidRDefault="00AF5800">
    <w:pPr>
      <w:pStyle w:val="Footer"/>
    </w:pPr>
  </w:p>
  <w:p w14:paraId="0CBC2D02" w14:textId="77777777" w:rsidR="00AF5800" w:rsidRDefault="00AF580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698" w:author="Krishnakant Bairagi" w:date="2020-07-23T13:41:00Z">
        <w:tblPr>
          <w:tblW w:w="0" w:type="auto"/>
          <w:tblBorders>
            <w:top w:val="single" w:sz="4" w:space="0" w:color="auto"/>
          </w:tblBorders>
          <w:tblLayout w:type="fixed"/>
          <w:tblLook w:val="04A0" w:firstRow="1" w:lastRow="0" w:firstColumn="1" w:lastColumn="0" w:noHBand="0" w:noVBand="1"/>
        </w:tblPr>
      </w:tblPrChange>
    </w:tblPr>
    <w:tblGrid>
      <w:gridCol w:w="2202"/>
      <w:gridCol w:w="2185"/>
      <w:gridCol w:w="2353"/>
      <w:gridCol w:w="2766"/>
      <w:tblGridChange w:id="699">
        <w:tblGrid>
          <w:gridCol w:w="2358"/>
          <w:gridCol w:w="2340"/>
          <w:gridCol w:w="2520"/>
          <w:gridCol w:w="2963"/>
        </w:tblGrid>
      </w:tblGridChange>
    </w:tblGrid>
    <w:tr w:rsidR="00AF5800" w:rsidRPr="009E2BBE" w14:paraId="76938D15" w14:textId="77777777" w:rsidTr="00347201">
      <w:trPr>
        <w:trHeight w:val="213"/>
        <w:trPrChange w:id="700" w:author="Krishnakant Bairagi" w:date="2020-07-23T13:41:00Z">
          <w:trPr>
            <w:trHeight w:val="170"/>
          </w:trPr>
        </w:trPrChange>
      </w:trPr>
      <w:tc>
        <w:tcPr>
          <w:tcW w:w="2202" w:type="dxa"/>
          <w:tcPrChange w:id="701" w:author="Krishnakant Bairagi" w:date="2020-07-23T13:41:00Z">
            <w:tcPr>
              <w:tcW w:w="2358" w:type="dxa"/>
            </w:tcPr>
          </w:tcPrChange>
        </w:tcPr>
        <w:p w14:paraId="7B636FED" w14:textId="604D2116"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1-</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6</w:t>
          </w:r>
          <w:r w:rsidRPr="006A7F78">
            <w:rPr>
              <w:noProof/>
              <w:sz w:val="18"/>
              <w:szCs w:val="18"/>
            </w:rPr>
            <w:fldChar w:fldCharType="end"/>
          </w:r>
        </w:p>
      </w:tc>
      <w:tc>
        <w:tcPr>
          <w:tcW w:w="2185" w:type="dxa"/>
          <w:tcPrChange w:id="702" w:author="Krishnakant Bairagi" w:date="2020-07-23T13:41:00Z">
            <w:tcPr>
              <w:tcW w:w="2340" w:type="dxa"/>
            </w:tcPr>
          </w:tcPrChange>
        </w:tcPr>
        <w:p w14:paraId="30C9D1D5"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53" w:type="dxa"/>
          <w:tcPrChange w:id="703" w:author="Krishnakant Bairagi" w:date="2020-07-23T13:41:00Z">
            <w:tcPr>
              <w:tcW w:w="2520" w:type="dxa"/>
            </w:tcPr>
          </w:tcPrChange>
        </w:tcPr>
        <w:p w14:paraId="4983A03C" w14:textId="2FA435ED"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66" w:type="dxa"/>
          <w:tcPrChange w:id="704" w:author="Krishnakant Bairagi" w:date="2020-07-23T13:41:00Z">
            <w:tcPr>
              <w:tcW w:w="2963" w:type="dxa"/>
            </w:tcPr>
          </w:tcPrChange>
        </w:tcPr>
        <w:p w14:paraId="59A6FF0D" w14:textId="289874F9"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02-Oct-19</w:t>
          </w:r>
        </w:p>
      </w:tc>
    </w:tr>
  </w:tbl>
  <w:p w14:paraId="15984608" w14:textId="77777777" w:rsidR="00AF5800" w:rsidRDefault="00AF5800" w:rsidP="00D005CD">
    <w:pPr>
      <w:pStyle w:val="Footer"/>
      <w:ind w:left="0"/>
    </w:pPr>
  </w:p>
  <w:p w14:paraId="0DC36DDC" w14:textId="77777777" w:rsidR="00AF5800" w:rsidRPr="00421701" w:rsidRDefault="00AF5800" w:rsidP="00D005CD">
    <w:pPr>
      <w:pStyle w:val="Footer"/>
      <w:ind w:firstLine="72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21" w:type="dxa"/>
      <w:tblBorders>
        <w:top w:val="single" w:sz="4" w:space="0" w:color="auto"/>
      </w:tblBorders>
      <w:tblLayout w:type="fixed"/>
      <w:tblLook w:val="04A0" w:firstRow="1" w:lastRow="0" w:firstColumn="1" w:lastColumn="0" w:noHBand="0" w:noVBand="1"/>
      <w:tblPrChange w:id="705" w:author="Krishnakant Bairagi" w:date="2020-07-23T13:52:00Z">
        <w:tblPr>
          <w:tblW w:w="0" w:type="auto"/>
          <w:tblBorders>
            <w:top w:val="single" w:sz="4" w:space="0" w:color="auto"/>
          </w:tblBorders>
          <w:tblLayout w:type="fixed"/>
          <w:tblLook w:val="04A0" w:firstRow="1" w:lastRow="0" w:firstColumn="1" w:lastColumn="0" w:noHBand="0" w:noVBand="1"/>
        </w:tblPr>
      </w:tblPrChange>
    </w:tblPr>
    <w:tblGrid>
      <w:gridCol w:w="2205"/>
      <w:gridCol w:w="2189"/>
      <w:gridCol w:w="2357"/>
      <w:gridCol w:w="2770"/>
      <w:tblGridChange w:id="706">
        <w:tblGrid>
          <w:gridCol w:w="2358"/>
          <w:gridCol w:w="2340"/>
          <w:gridCol w:w="2520"/>
          <w:gridCol w:w="2963"/>
        </w:tblGrid>
      </w:tblGridChange>
    </w:tblGrid>
    <w:tr w:rsidR="00AF5800" w:rsidRPr="009E2BBE" w14:paraId="786CB7AB" w14:textId="77777777" w:rsidTr="003C2077">
      <w:trPr>
        <w:trHeight w:val="256"/>
        <w:trPrChange w:id="707" w:author="Krishnakant Bairagi" w:date="2020-07-23T13:52:00Z">
          <w:trPr>
            <w:trHeight w:val="170"/>
          </w:trPr>
        </w:trPrChange>
      </w:trPr>
      <w:tc>
        <w:tcPr>
          <w:tcW w:w="2205" w:type="dxa"/>
          <w:tcPrChange w:id="708" w:author="Krishnakant Bairagi" w:date="2020-07-23T13:52:00Z">
            <w:tcPr>
              <w:tcW w:w="2358" w:type="dxa"/>
            </w:tcPr>
          </w:tcPrChange>
        </w:tcPr>
        <w:p w14:paraId="13405780" w14:textId="60D19382"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02-Oct-19</w:t>
          </w:r>
        </w:p>
      </w:tc>
      <w:tc>
        <w:tcPr>
          <w:tcW w:w="2189" w:type="dxa"/>
          <w:tcPrChange w:id="709" w:author="Krishnakant Bairagi" w:date="2020-07-23T13:52:00Z">
            <w:tcPr>
              <w:tcW w:w="2340" w:type="dxa"/>
            </w:tcPr>
          </w:tcPrChange>
        </w:tcPr>
        <w:p w14:paraId="26698CF0"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57" w:type="dxa"/>
          <w:tcPrChange w:id="710" w:author="Krishnakant Bairagi" w:date="2020-07-23T13:52:00Z">
            <w:tcPr>
              <w:tcW w:w="2520" w:type="dxa"/>
            </w:tcPr>
          </w:tcPrChange>
        </w:tcPr>
        <w:p w14:paraId="3A5098F2" w14:textId="64133740"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70" w:type="dxa"/>
          <w:tcPrChange w:id="711" w:author="Krishnakant Bairagi" w:date="2020-07-23T13:52:00Z">
            <w:tcPr>
              <w:tcW w:w="2963" w:type="dxa"/>
            </w:tcPr>
          </w:tcPrChange>
        </w:tcPr>
        <w:p w14:paraId="410859E0" w14:textId="23843E14"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1-</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5</w:t>
          </w:r>
          <w:r w:rsidRPr="00F84076">
            <w:rPr>
              <w:noProof/>
              <w:sz w:val="18"/>
              <w:szCs w:val="18"/>
            </w:rPr>
            <w:fldChar w:fldCharType="end"/>
          </w:r>
          <w:r w:rsidRPr="009E2BBE">
            <w:rPr>
              <w:sz w:val="18"/>
              <w:szCs w:val="18"/>
            </w:rPr>
            <w:t xml:space="preserve"> </w:t>
          </w:r>
        </w:p>
      </w:tc>
    </w:tr>
  </w:tbl>
  <w:p w14:paraId="7DCF1E64" w14:textId="77777777" w:rsidR="00AF5800" w:rsidRDefault="00AF5800">
    <w:pPr>
      <w:pStyle w:val="Footer"/>
    </w:pPr>
  </w:p>
  <w:p w14:paraId="0DCDEB86" w14:textId="77777777" w:rsidR="00AF5800" w:rsidRDefault="00AF580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11" w:type="dxa"/>
      <w:tblBorders>
        <w:top w:val="single" w:sz="4" w:space="0" w:color="auto"/>
      </w:tblBorders>
      <w:tblLayout w:type="fixed"/>
      <w:tblLook w:val="04A0" w:firstRow="1" w:lastRow="0" w:firstColumn="1" w:lastColumn="0" w:noHBand="0" w:noVBand="1"/>
      <w:tblPrChange w:id="734" w:author="Krishnakant Bairagi" w:date="2020-07-23T13:41:00Z">
        <w:tblPr>
          <w:tblW w:w="0" w:type="auto"/>
          <w:tblBorders>
            <w:top w:val="single" w:sz="4" w:space="0" w:color="auto"/>
          </w:tblBorders>
          <w:tblLayout w:type="fixed"/>
          <w:tblLook w:val="04A0" w:firstRow="1" w:lastRow="0" w:firstColumn="1" w:lastColumn="0" w:noHBand="0" w:noVBand="1"/>
        </w:tblPr>
      </w:tblPrChange>
    </w:tblPr>
    <w:tblGrid>
      <w:gridCol w:w="2226"/>
      <w:gridCol w:w="2209"/>
      <w:gridCol w:w="2379"/>
      <w:gridCol w:w="2797"/>
      <w:tblGridChange w:id="735">
        <w:tblGrid>
          <w:gridCol w:w="2358"/>
          <w:gridCol w:w="2340"/>
          <w:gridCol w:w="2520"/>
          <w:gridCol w:w="2963"/>
        </w:tblGrid>
      </w:tblGridChange>
    </w:tblGrid>
    <w:tr w:rsidR="00AF5800" w:rsidRPr="009E2BBE" w14:paraId="04709E0B" w14:textId="77777777" w:rsidTr="00347201">
      <w:trPr>
        <w:trHeight w:val="245"/>
        <w:trPrChange w:id="736" w:author="Krishnakant Bairagi" w:date="2020-07-23T13:41:00Z">
          <w:trPr>
            <w:trHeight w:val="170"/>
          </w:trPr>
        </w:trPrChange>
      </w:trPr>
      <w:tc>
        <w:tcPr>
          <w:tcW w:w="2226" w:type="dxa"/>
          <w:tcPrChange w:id="737" w:author="Krishnakant Bairagi" w:date="2020-07-23T13:41:00Z">
            <w:tcPr>
              <w:tcW w:w="2358" w:type="dxa"/>
            </w:tcPr>
          </w:tcPrChange>
        </w:tcPr>
        <w:p w14:paraId="4589D6F4" w14:textId="276C8751"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2-</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2</w:t>
          </w:r>
          <w:r w:rsidRPr="006A7F78">
            <w:rPr>
              <w:noProof/>
              <w:sz w:val="18"/>
              <w:szCs w:val="18"/>
            </w:rPr>
            <w:fldChar w:fldCharType="end"/>
          </w:r>
        </w:p>
      </w:tc>
      <w:tc>
        <w:tcPr>
          <w:tcW w:w="2209" w:type="dxa"/>
          <w:tcPrChange w:id="738" w:author="Krishnakant Bairagi" w:date="2020-07-23T13:41:00Z">
            <w:tcPr>
              <w:tcW w:w="2340" w:type="dxa"/>
            </w:tcPr>
          </w:tcPrChange>
        </w:tcPr>
        <w:p w14:paraId="54083451"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79" w:type="dxa"/>
          <w:tcPrChange w:id="739" w:author="Krishnakant Bairagi" w:date="2020-07-23T13:41:00Z">
            <w:tcPr>
              <w:tcW w:w="2520" w:type="dxa"/>
            </w:tcPr>
          </w:tcPrChange>
        </w:tcPr>
        <w:p w14:paraId="59CBF3EC" w14:textId="15CFBBA0"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97" w:type="dxa"/>
          <w:tcPrChange w:id="740" w:author="Krishnakant Bairagi" w:date="2020-07-23T13:41:00Z">
            <w:tcPr>
              <w:tcW w:w="2963" w:type="dxa"/>
            </w:tcPr>
          </w:tcPrChange>
        </w:tcPr>
        <w:p w14:paraId="00597F2D" w14:textId="61443DC5"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02-Oct-19</w:t>
          </w:r>
        </w:p>
      </w:tc>
    </w:tr>
  </w:tbl>
  <w:p w14:paraId="6F6BC46A" w14:textId="77777777" w:rsidR="00AF5800" w:rsidRDefault="00AF5800" w:rsidP="00D005CD">
    <w:pPr>
      <w:pStyle w:val="Footer"/>
      <w:ind w:left="0"/>
    </w:pPr>
  </w:p>
  <w:p w14:paraId="145B1C78" w14:textId="77777777" w:rsidR="00AF5800" w:rsidRPr="00421701" w:rsidRDefault="00AF5800" w:rsidP="00D005CD">
    <w:pPr>
      <w:pStyle w:val="Footer"/>
      <w:ind w:firstLine="72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741" w:author="Krishnakant Bairagi" w:date="2020-07-23T13:53:00Z">
        <w:tblPr>
          <w:tblW w:w="0" w:type="auto"/>
          <w:tblBorders>
            <w:top w:val="single" w:sz="4" w:space="0" w:color="auto"/>
          </w:tblBorders>
          <w:tblLayout w:type="fixed"/>
          <w:tblLook w:val="04A0" w:firstRow="1" w:lastRow="0" w:firstColumn="1" w:lastColumn="0" w:noHBand="0" w:noVBand="1"/>
        </w:tblPr>
      </w:tblPrChange>
    </w:tblPr>
    <w:tblGrid>
      <w:gridCol w:w="2214"/>
      <w:gridCol w:w="2197"/>
      <w:gridCol w:w="2366"/>
      <w:gridCol w:w="2782"/>
      <w:tblGridChange w:id="742">
        <w:tblGrid>
          <w:gridCol w:w="2358"/>
          <w:gridCol w:w="2340"/>
          <w:gridCol w:w="2520"/>
          <w:gridCol w:w="2963"/>
        </w:tblGrid>
      </w:tblGridChange>
    </w:tblGrid>
    <w:tr w:rsidR="00AF5800" w:rsidRPr="009E2BBE" w14:paraId="2219AA60" w14:textId="77777777" w:rsidTr="003C2077">
      <w:trPr>
        <w:trHeight w:val="215"/>
        <w:trPrChange w:id="743" w:author="Krishnakant Bairagi" w:date="2020-07-23T13:53:00Z">
          <w:trPr>
            <w:trHeight w:val="170"/>
          </w:trPr>
        </w:trPrChange>
      </w:trPr>
      <w:tc>
        <w:tcPr>
          <w:tcW w:w="2214" w:type="dxa"/>
          <w:tcPrChange w:id="744" w:author="Krishnakant Bairagi" w:date="2020-07-23T13:53:00Z">
            <w:tcPr>
              <w:tcW w:w="2358" w:type="dxa"/>
            </w:tcPr>
          </w:tcPrChange>
        </w:tcPr>
        <w:p w14:paraId="2A3F7214" w14:textId="0935AD0F"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02-Oct-19</w:t>
          </w:r>
        </w:p>
      </w:tc>
      <w:tc>
        <w:tcPr>
          <w:tcW w:w="2197" w:type="dxa"/>
          <w:tcPrChange w:id="745" w:author="Krishnakant Bairagi" w:date="2020-07-23T13:53:00Z">
            <w:tcPr>
              <w:tcW w:w="2340" w:type="dxa"/>
            </w:tcPr>
          </w:tcPrChange>
        </w:tcPr>
        <w:p w14:paraId="5F08340B"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66" w:type="dxa"/>
          <w:tcPrChange w:id="746" w:author="Krishnakant Bairagi" w:date="2020-07-23T13:53:00Z">
            <w:tcPr>
              <w:tcW w:w="2520" w:type="dxa"/>
            </w:tcPr>
          </w:tcPrChange>
        </w:tcPr>
        <w:p w14:paraId="58C16E79" w14:textId="50D88A94"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82" w:type="dxa"/>
          <w:tcPrChange w:id="747" w:author="Krishnakant Bairagi" w:date="2020-07-23T13:53:00Z">
            <w:tcPr>
              <w:tcW w:w="2963" w:type="dxa"/>
            </w:tcPr>
          </w:tcPrChange>
        </w:tcPr>
        <w:p w14:paraId="0FB8080E" w14:textId="77777777"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2-</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1</w:t>
          </w:r>
          <w:r w:rsidRPr="00F84076">
            <w:rPr>
              <w:noProof/>
              <w:sz w:val="18"/>
              <w:szCs w:val="18"/>
            </w:rPr>
            <w:fldChar w:fldCharType="end"/>
          </w:r>
          <w:r w:rsidRPr="009E2BBE">
            <w:rPr>
              <w:sz w:val="18"/>
              <w:szCs w:val="18"/>
            </w:rPr>
            <w:t xml:space="preserve"> </w:t>
          </w:r>
        </w:p>
      </w:tc>
    </w:tr>
  </w:tbl>
  <w:p w14:paraId="4DA9DB92" w14:textId="77777777" w:rsidR="00AF5800" w:rsidRDefault="00AF5800">
    <w:pPr>
      <w:pStyle w:val="Footer"/>
    </w:pPr>
  </w:p>
  <w:p w14:paraId="085960CF" w14:textId="77777777" w:rsidR="00AF5800" w:rsidRDefault="00AF580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751" w:author="Krishnakant Bairagi" w:date="2020-07-23T13:41:00Z">
        <w:tblPr>
          <w:tblW w:w="0" w:type="auto"/>
          <w:tblBorders>
            <w:top w:val="single" w:sz="4" w:space="0" w:color="auto"/>
          </w:tblBorders>
          <w:tblLayout w:type="fixed"/>
          <w:tblLook w:val="04A0" w:firstRow="1" w:lastRow="0" w:firstColumn="1" w:lastColumn="0" w:noHBand="0" w:noVBand="1"/>
        </w:tblPr>
      </w:tblPrChange>
    </w:tblPr>
    <w:tblGrid>
      <w:gridCol w:w="2196"/>
      <w:gridCol w:w="2180"/>
      <w:gridCol w:w="2347"/>
      <w:gridCol w:w="2760"/>
      <w:tblGridChange w:id="752">
        <w:tblGrid>
          <w:gridCol w:w="2358"/>
          <w:gridCol w:w="2340"/>
          <w:gridCol w:w="2520"/>
          <w:gridCol w:w="2963"/>
        </w:tblGrid>
      </w:tblGridChange>
    </w:tblGrid>
    <w:tr w:rsidR="00AF5800" w:rsidRPr="009E2BBE" w14:paraId="16B0B6E7" w14:textId="77777777" w:rsidTr="00347201">
      <w:trPr>
        <w:trHeight w:val="213"/>
        <w:trPrChange w:id="753" w:author="Krishnakant Bairagi" w:date="2020-07-23T13:41:00Z">
          <w:trPr>
            <w:trHeight w:val="170"/>
          </w:trPr>
        </w:trPrChange>
      </w:trPr>
      <w:tc>
        <w:tcPr>
          <w:tcW w:w="2196" w:type="dxa"/>
          <w:tcPrChange w:id="754" w:author="Krishnakant Bairagi" w:date="2020-07-23T13:41:00Z">
            <w:tcPr>
              <w:tcW w:w="2358" w:type="dxa"/>
            </w:tcPr>
          </w:tcPrChange>
        </w:tcPr>
        <w:p w14:paraId="3EE120DF" w14:textId="250C7E41"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3-</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2</w:t>
          </w:r>
          <w:r w:rsidRPr="006A7F78">
            <w:rPr>
              <w:noProof/>
              <w:sz w:val="18"/>
              <w:szCs w:val="18"/>
            </w:rPr>
            <w:fldChar w:fldCharType="end"/>
          </w:r>
        </w:p>
      </w:tc>
      <w:tc>
        <w:tcPr>
          <w:tcW w:w="2180" w:type="dxa"/>
          <w:tcPrChange w:id="755" w:author="Krishnakant Bairagi" w:date="2020-07-23T13:41:00Z">
            <w:tcPr>
              <w:tcW w:w="2340" w:type="dxa"/>
            </w:tcPr>
          </w:tcPrChange>
        </w:tcPr>
        <w:p w14:paraId="5DB6E5F9"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47" w:type="dxa"/>
          <w:tcPrChange w:id="756" w:author="Krishnakant Bairagi" w:date="2020-07-23T13:41:00Z">
            <w:tcPr>
              <w:tcW w:w="2520" w:type="dxa"/>
            </w:tcPr>
          </w:tcPrChange>
        </w:tcPr>
        <w:p w14:paraId="4CA16EED" w14:textId="2BDE9D65"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60" w:type="dxa"/>
          <w:tcPrChange w:id="757" w:author="Krishnakant Bairagi" w:date="2020-07-23T13:41:00Z">
            <w:tcPr>
              <w:tcW w:w="2963" w:type="dxa"/>
            </w:tcPr>
          </w:tcPrChange>
        </w:tcPr>
        <w:p w14:paraId="68296265" w14:textId="4F487DE5"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02-Oct-19</w:t>
          </w:r>
        </w:p>
      </w:tc>
    </w:tr>
  </w:tbl>
  <w:p w14:paraId="14657936" w14:textId="77777777" w:rsidR="00AF5800" w:rsidRDefault="00AF5800" w:rsidP="00D005CD">
    <w:pPr>
      <w:pStyle w:val="Footer"/>
      <w:ind w:left="0"/>
    </w:pPr>
  </w:p>
  <w:p w14:paraId="13E7D66D" w14:textId="77777777" w:rsidR="00AF5800" w:rsidRPr="00421701" w:rsidRDefault="00AF5800" w:rsidP="00D005CD">
    <w:pPr>
      <w:pStyle w:val="Footer"/>
      <w:ind w:firstLine="72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758" w:author="Krishnakant Bairagi" w:date="2020-07-23T13:41:00Z">
        <w:tblPr>
          <w:tblW w:w="0" w:type="auto"/>
          <w:tblBorders>
            <w:top w:val="single" w:sz="4" w:space="0" w:color="auto"/>
          </w:tblBorders>
          <w:tblLayout w:type="fixed"/>
          <w:tblLook w:val="04A0" w:firstRow="1" w:lastRow="0" w:firstColumn="1" w:lastColumn="0" w:noHBand="0" w:noVBand="1"/>
        </w:tblPr>
      </w:tblPrChange>
    </w:tblPr>
    <w:tblGrid>
      <w:gridCol w:w="2207"/>
      <w:gridCol w:w="2190"/>
      <w:gridCol w:w="2359"/>
      <w:gridCol w:w="2773"/>
      <w:tblGridChange w:id="759">
        <w:tblGrid>
          <w:gridCol w:w="2358"/>
          <w:gridCol w:w="2340"/>
          <w:gridCol w:w="2520"/>
          <w:gridCol w:w="2963"/>
        </w:tblGrid>
      </w:tblGridChange>
    </w:tblGrid>
    <w:tr w:rsidR="00AF5800" w:rsidRPr="009E2BBE" w14:paraId="68191C27" w14:textId="77777777" w:rsidTr="00347201">
      <w:trPr>
        <w:trHeight w:val="255"/>
        <w:trPrChange w:id="760" w:author="Krishnakant Bairagi" w:date="2020-07-23T13:41:00Z">
          <w:trPr>
            <w:trHeight w:val="170"/>
          </w:trPr>
        </w:trPrChange>
      </w:trPr>
      <w:tc>
        <w:tcPr>
          <w:tcW w:w="2207" w:type="dxa"/>
          <w:tcPrChange w:id="761" w:author="Krishnakant Bairagi" w:date="2020-07-23T13:41:00Z">
            <w:tcPr>
              <w:tcW w:w="2358" w:type="dxa"/>
            </w:tcPr>
          </w:tcPrChange>
        </w:tcPr>
        <w:p w14:paraId="17043DDC" w14:textId="569B51BC"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02-Oct-19</w:t>
          </w:r>
        </w:p>
      </w:tc>
      <w:tc>
        <w:tcPr>
          <w:tcW w:w="2190" w:type="dxa"/>
          <w:tcPrChange w:id="762" w:author="Krishnakant Bairagi" w:date="2020-07-23T13:41:00Z">
            <w:tcPr>
              <w:tcW w:w="2340" w:type="dxa"/>
            </w:tcPr>
          </w:tcPrChange>
        </w:tcPr>
        <w:p w14:paraId="18C5DE37"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59" w:type="dxa"/>
          <w:tcPrChange w:id="763" w:author="Krishnakant Bairagi" w:date="2020-07-23T13:41:00Z">
            <w:tcPr>
              <w:tcW w:w="2520" w:type="dxa"/>
            </w:tcPr>
          </w:tcPrChange>
        </w:tcPr>
        <w:p w14:paraId="79EAADC8" w14:textId="07995F8D"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73" w:type="dxa"/>
          <w:tcPrChange w:id="764" w:author="Krishnakant Bairagi" w:date="2020-07-23T13:41:00Z">
            <w:tcPr>
              <w:tcW w:w="2963" w:type="dxa"/>
            </w:tcPr>
          </w:tcPrChange>
        </w:tcPr>
        <w:p w14:paraId="3B19CEA3" w14:textId="377B5B23"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3-</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1</w:t>
          </w:r>
          <w:r w:rsidRPr="00F84076">
            <w:rPr>
              <w:noProof/>
              <w:sz w:val="18"/>
              <w:szCs w:val="18"/>
            </w:rPr>
            <w:fldChar w:fldCharType="end"/>
          </w:r>
          <w:r w:rsidRPr="009E2BBE">
            <w:rPr>
              <w:sz w:val="18"/>
              <w:szCs w:val="18"/>
            </w:rPr>
            <w:t xml:space="preserve"> </w:t>
          </w:r>
        </w:p>
      </w:tc>
    </w:tr>
  </w:tbl>
  <w:p w14:paraId="2659F550" w14:textId="77777777" w:rsidR="00AF5800" w:rsidRDefault="00AF5800">
    <w:pPr>
      <w:pStyle w:val="Footer"/>
    </w:pPr>
  </w:p>
  <w:p w14:paraId="6424BC2D" w14:textId="77777777" w:rsidR="00AF5800" w:rsidRDefault="00AF580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069" w:author="Krishnakant Bairagi" w:date="2020-07-23T13:43:00Z">
        <w:tblPr>
          <w:tblW w:w="0" w:type="auto"/>
          <w:tblBorders>
            <w:top w:val="single" w:sz="4" w:space="0" w:color="auto"/>
          </w:tblBorders>
          <w:tblLayout w:type="fixed"/>
          <w:tblLook w:val="04A0" w:firstRow="1" w:lastRow="0" w:firstColumn="1" w:lastColumn="0" w:noHBand="0" w:noVBand="1"/>
        </w:tblPr>
      </w:tblPrChange>
    </w:tblPr>
    <w:tblGrid>
      <w:gridCol w:w="2185"/>
      <w:gridCol w:w="2169"/>
      <w:gridCol w:w="2335"/>
      <w:gridCol w:w="2746"/>
      <w:tblGridChange w:id="1070">
        <w:tblGrid>
          <w:gridCol w:w="2358"/>
          <w:gridCol w:w="2340"/>
          <w:gridCol w:w="2520"/>
          <w:gridCol w:w="2963"/>
        </w:tblGrid>
      </w:tblGridChange>
    </w:tblGrid>
    <w:tr w:rsidR="00AF5800" w:rsidRPr="009E2BBE" w14:paraId="2D81AE5C" w14:textId="77777777" w:rsidTr="00347201">
      <w:trPr>
        <w:trHeight w:val="215"/>
        <w:trPrChange w:id="1071" w:author="Krishnakant Bairagi" w:date="2020-07-23T13:43:00Z">
          <w:trPr>
            <w:trHeight w:val="170"/>
          </w:trPr>
        </w:trPrChange>
      </w:trPr>
      <w:tc>
        <w:tcPr>
          <w:tcW w:w="2185" w:type="dxa"/>
          <w:tcPrChange w:id="1072" w:author="Krishnakant Bairagi" w:date="2020-07-23T13:43:00Z">
            <w:tcPr>
              <w:tcW w:w="2358" w:type="dxa"/>
            </w:tcPr>
          </w:tcPrChange>
        </w:tcPr>
        <w:p w14:paraId="3260E298" w14:textId="1E7D9A91"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4-</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26</w:t>
          </w:r>
          <w:r w:rsidRPr="006A7F78">
            <w:rPr>
              <w:noProof/>
              <w:sz w:val="18"/>
              <w:szCs w:val="18"/>
            </w:rPr>
            <w:fldChar w:fldCharType="end"/>
          </w:r>
        </w:p>
      </w:tc>
      <w:tc>
        <w:tcPr>
          <w:tcW w:w="2169" w:type="dxa"/>
          <w:tcPrChange w:id="1073" w:author="Krishnakant Bairagi" w:date="2020-07-23T13:43:00Z">
            <w:tcPr>
              <w:tcW w:w="2340" w:type="dxa"/>
            </w:tcPr>
          </w:tcPrChange>
        </w:tcPr>
        <w:p w14:paraId="49E1AA93"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35" w:type="dxa"/>
          <w:tcPrChange w:id="1074" w:author="Krishnakant Bairagi" w:date="2020-07-23T13:43:00Z">
            <w:tcPr>
              <w:tcW w:w="2520" w:type="dxa"/>
            </w:tcPr>
          </w:tcPrChange>
        </w:tcPr>
        <w:p w14:paraId="71599C92" w14:textId="26841EBA"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46" w:type="dxa"/>
          <w:tcPrChange w:id="1075" w:author="Krishnakant Bairagi" w:date="2020-07-23T13:43:00Z">
            <w:tcPr>
              <w:tcW w:w="2963" w:type="dxa"/>
            </w:tcPr>
          </w:tcPrChange>
        </w:tcPr>
        <w:p w14:paraId="15D87EB5" w14:textId="28DB8EE5"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02-Oct-19</w:t>
          </w:r>
        </w:p>
      </w:tc>
    </w:tr>
  </w:tbl>
  <w:p w14:paraId="630AD9A2" w14:textId="77777777" w:rsidR="00AF5800" w:rsidRDefault="00AF5800" w:rsidP="00D005CD">
    <w:pPr>
      <w:pStyle w:val="Footer"/>
      <w:ind w:left="0"/>
    </w:pPr>
  </w:p>
  <w:p w14:paraId="324C105E" w14:textId="77777777" w:rsidR="00AF5800" w:rsidRPr="00421701" w:rsidRDefault="00AF5800" w:rsidP="00D005CD">
    <w:pPr>
      <w:pStyle w:val="Footer"/>
      <w:ind w:firstLine="72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076" w:author="Krishnakant Bairagi" w:date="2020-07-23T13:43:00Z">
        <w:tblPr>
          <w:tblW w:w="0" w:type="auto"/>
          <w:tblBorders>
            <w:top w:val="single" w:sz="4" w:space="0" w:color="auto"/>
          </w:tblBorders>
          <w:tblLayout w:type="fixed"/>
          <w:tblLook w:val="04A0" w:firstRow="1" w:lastRow="0" w:firstColumn="1" w:lastColumn="0" w:noHBand="0" w:noVBand="1"/>
        </w:tblPr>
      </w:tblPrChange>
    </w:tblPr>
    <w:tblGrid>
      <w:gridCol w:w="2207"/>
      <w:gridCol w:w="2190"/>
      <w:gridCol w:w="2358"/>
      <w:gridCol w:w="2773"/>
      <w:tblGridChange w:id="1077">
        <w:tblGrid>
          <w:gridCol w:w="2358"/>
          <w:gridCol w:w="2340"/>
          <w:gridCol w:w="2520"/>
          <w:gridCol w:w="2963"/>
        </w:tblGrid>
      </w:tblGridChange>
    </w:tblGrid>
    <w:tr w:rsidR="00AF5800" w:rsidRPr="009E2BBE" w14:paraId="01645A9E" w14:textId="77777777" w:rsidTr="00347201">
      <w:trPr>
        <w:trHeight w:val="215"/>
        <w:trPrChange w:id="1078" w:author="Krishnakant Bairagi" w:date="2020-07-23T13:43:00Z">
          <w:trPr>
            <w:trHeight w:val="170"/>
          </w:trPr>
        </w:trPrChange>
      </w:trPr>
      <w:tc>
        <w:tcPr>
          <w:tcW w:w="2207" w:type="dxa"/>
          <w:tcPrChange w:id="1079" w:author="Krishnakant Bairagi" w:date="2020-07-23T13:43:00Z">
            <w:tcPr>
              <w:tcW w:w="2358" w:type="dxa"/>
            </w:tcPr>
          </w:tcPrChange>
        </w:tcPr>
        <w:p w14:paraId="4DBAF024" w14:textId="3EF89F0F"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02-Oct-19</w:t>
          </w:r>
        </w:p>
      </w:tc>
      <w:tc>
        <w:tcPr>
          <w:tcW w:w="2190" w:type="dxa"/>
          <w:tcPrChange w:id="1080" w:author="Krishnakant Bairagi" w:date="2020-07-23T13:43:00Z">
            <w:tcPr>
              <w:tcW w:w="2340" w:type="dxa"/>
            </w:tcPr>
          </w:tcPrChange>
        </w:tcPr>
        <w:p w14:paraId="179B8540"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58" w:type="dxa"/>
          <w:tcPrChange w:id="1081" w:author="Krishnakant Bairagi" w:date="2020-07-23T13:43:00Z">
            <w:tcPr>
              <w:tcW w:w="2520" w:type="dxa"/>
            </w:tcPr>
          </w:tcPrChange>
        </w:tcPr>
        <w:p w14:paraId="44539881" w14:textId="4D3250EF"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73" w:type="dxa"/>
          <w:tcPrChange w:id="1082" w:author="Krishnakant Bairagi" w:date="2020-07-23T13:43:00Z">
            <w:tcPr>
              <w:tcW w:w="2963" w:type="dxa"/>
            </w:tcPr>
          </w:tcPrChange>
        </w:tcPr>
        <w:p w14:paraId="560E65CD" w14:textId="05D662ED"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4-</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27</w:t>
          </w:r>
          <w:r w:rsidRPr="00F84076">
            <w:rPr>
              <w:noProof/>
              <w:sz w:val="18"/>
              <w:szCs w:val="18"/>
            </w:rPr>
            <w:fldChar w:fldCharType="end"/>
          </w:r>
          <w:r w:rsidRPr="009E2BBE">
            <w:rPr>
              <w:sz w:val="18"/>
              <w:szCs w:val="18"/>
            </w:rPr>
            <w:t xml:space="preserve"> </w:t>
          </w:r>
        </w:p>
      </w:tc>
    </w:tr>
  </w:tbl>
  <w:p w14:paraId="01F51D85" w14:textId="77777777" w:rsidR="00AF5800" w:rsidRDefault="00AF5800">
    <w:pPr>
      <w:pStyle w:val="Footer"/>
    </w:pPr>
  </w:p>
  <w:p w14:paraId="337A1AAF" w14:textId="77777777" w:rsidR="00AF5800" w:rsidRDefault="00AF58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Look w:val="04A0" w:firstRow="1" w:lastRow="0" w:firstColumn="1" w:lastColumn="0" w:noHBand="0" w:noVBand="1"/>
    </w:tblPr>
    <w:tblGrid>
      <w:gridCol w:w="6351"/>
      <w:gridCol w:w="2913"/>
    </w:tblGrid>
    <w:tr w:rsidR="00AF5800" w:rsidRPr="00526C4E" w14:paraId="28FB382B" w14:textId="77777777" w:rsidTr="00025DBC">
      <w:trPr>
        <w:trHeight w:val="259"/>
      </w:trPr>
      <w:tc>
        <w:tcPr>
          <w:tcW w:w="6351" w:type="dxa"/>
          <w:tcBorders>
            <w:top w:val="single" w:sz="4" w:space="0" w:color="auto"/>
          </w:tcBorders>
        </w:tcPr>
        <w:p w14:paraId="3BB2976D" w14:textId="77777777" w:rsidR="00AF5800" w:rsidRPr="00526C4E" w:rsidRDefault="00AF5800" w:rsidP="00B57718">
          <w:pPr>
            <w:pStyle w:val="Footer"/>
            <w:tabs>
              <w:tab w:val="right" w:pos="9450"/>
            </w:tabs>
            <w:ind w:left="0" w:right="0"/>
            <w:rPr>
              <w:bCs/>
              <w:sz w:val="16"/>
              <w:szCs w:val="16"/>
            </w:rPr>
          </w:pPr>
          <w:r w:rsidRPr="00526C4E">
            <w:rPr>
              <w:sz w:val="16"/>
              <w:szCs w:val="16"/>
            </w:rPr>
            <w:t xml:space="preserve">© </w:t>
          </w:r>
          <w:proofErr w:type="gramStart"/>
          <w:r w:rsidRPr="00526C4E">
            <w:rPr>
              <w:sz w:val="16"/>
              <w:szCs w:val="16"/>
            </w:rPr>
            <w:t xml:space="preserve">Copyright </w:t>
          </w:r>
          <w:r>
            <w:rPr>
              <w:sz w:val="16"/>
              <w:szCs w:val="16"/>
            </w:rPr>
            <w:t xml:space="preserve"> </w:t>
          </w:r>
          <w:r w:rsidRPr="00526C4E">
            <w:rPr>
              <w:sz w:val="16"/>
              <w:szCs w:val="16"/>
            </w:rPr>
            <w:t>Malaysia</w:t>
          </w:r>
          <w:proofErr w:type="gramEnd"/>
          <w:r w:rsidRPr="00526C4E">
            <w:rPr>
              <w:sz w:val="16"/>
              <w:szCs w:val="16"/>
            </w:rPr>
            <w:t xml:space="preserve"> Airline</w:t>
          </w:r>
          <w:r>
            <w:rPr>
              <w:sz w:val="16"/>
              <w:szCs w:val="16"/>
            </w:rPr>
            <w:t>s</w:t>
          </w:r>
          <w:r w:rsidRPr="00526C4E">
            <w:rPr>
              <w:sz w:val="16"/>
              <w:szCs w:val="16"/>
            </w:rPr>
            <w:t xml:space="preserve"> </w:t>
          </w:r>
          <w:proofErr w:type="spellStart"/>
          <w:r w:rsidRPr="00526C4E">
            <w:rPr>
              <w:sz w:val="16"/>
              <w:szCs w:val="16"/>
            </w:rPr>
            <w:t>Berhad</w:t>
          </w:r>
          <w:proofErr w:type="spellEnd"/>
          <w:r w:rsidRPr="00526C4E">
            <w:rPr>
              <w:sz w:val="16"/>
              <w:szCs w:val="16"/>
            </w:rPr>
            <w:t xml:space="preserve"> (MA</w:t>
          </w:r>
          <w:r>
            <w:rPr>
              <w:sz w:val="16"/>
              <w:szCs w:val="16"/>
            </w:rPr>
            <w:t>B</w:t>
          </w:r>
          <w:r w:rsidRPr="00BA5F96">
            <w:rPr>
              <w:sz w:val="16"/>
              <w:szCs w:val="16"/>
            </w:rPr>
            <w:t>) 201</w:t>
          </w:r>
          <w:r>
            <w:rPr>
              <w:sz w:val="16"/>
              <w:szCs w:val="16"/>
            </w:rPr>
            <w:t>7</w:t>
          </w:r>
          <w:r w:rsidRPr="00BA5F96">
            <w:rPr>
              <w:sz w:val="16"/>
              <w:szCs w:val="16"/>
            </w:rPr>
            <w:t>. All</w:t>
          </w:r>
          <w:r w:rsidRPr="00526C4E">
            <w:rPr>
              <w:sz w:val="16"/>
              <w:szCs w:val="16"/>
            </w:rPr>
            <w:t xml:space="preserve"> rights reserved</w:t>
          </w:r>
        </w:p>
      </w:tc>
      <w:tc>
        <w:tcPr>
          <w:tcW w:w="2913" w:type="dxa"/>
          <w:tcBorders>
            <w:top w:val="single" w:sz="4" w:space="0" w:color="auto"/>
          </w:tcBorders>
        </w:tcPr>
        <w:p w14:paraId="4D67FA54" w14:textId="77777777" w:rsidR="00AF5800" w:rsidRPr="00526C4E" w:rsidRDefault="00AF5800" w:rsidP="00B57718">
          <w:pPr>
            <w:pStyle w:val="Footer"/>
            <w:tabs>
              <w:tab w:val="right" w:pos="9450"/>
            </w:tabs>
            <w:ind w:left="0" w:right="0"/>
            <w:jc w:val="right"/>
            <w:rPr>
              <w:bCs/>
              <w:sz w:val="16"/>
              <w:szCs w:val="16"/>
            </w:rPr>
          </w:pPr>
          <w:r w:rsidRPr="00526C4E">
            <w:rPr>
              <w:sz w:val="16"/>
              <w:szCs w:val="16"/>
            </w:rPr>
            <w:t>Title Page-</w:t>
          </w:r>
          <w:r w:rsidRPr="00526C4E">
            <w:rPr>
              <w:sz w:val="16"/>
              <w:szCs w:val="16"/>
            </w:rPr>
            <w:fldChar w:fldCharType="begin"/>
          </w:r>
          <w:r w:rsidRPr="00526C4E">
            <w:rPr>
              <w:sz w:val="16"/>
              <w:szCs w:val="16"/>
            </w:rPr>
            <w:instrText xml:space="preserve"> PAGE  \* roman  \* MERGEFORMAT </w:instrText>
          </w:r>
          <w:r w:rsidRPr="00526C4E">
            <w:rPr>
              <w:sz w:val="16"/>
              <w:szCs w:val="16"/>
            </w:rPr>
            <w:fldChar w:fldCharType="separate"/>
          </w:r>
          <w:r w:rsidR="00D67D49">
            <w:rPr>
              <w:noProof/>
              <w:sz w:val="16"/>
              <w:szCs w:val="16"/>
            </w:rPr>
            <w:t>i</w:t>
          </w:r>
          <w:r w:rsidRPr="00526C4E">
            <w:rPr>
              <w:sz w:val="16"/>
              <w:szCs w:val="16"/>
            </w:rPr>
            <w:fldChar w:fldCharType="end"/>
          </w:r>
        </w:p>
      </w:tc>
    </w:tr>
  </w:tbl>
  <w:p w14:paraId="48A68052" w14:textId="77777777" w:rsidR="00AF5800" w:rsidRPr="00C13E62" w:rsidRDefault="00AF5800" w:rsidP="00B57718">
    <w:pPr>
      <w:pStyle w:val="Footer"/>
      <w:ind w:left="0" w:right="0"/>
      <w:rPr>
        <w:sz w:val="8"/>
        <w:szCs w:val="8"/>
      </w:rPr>
    </w:pPr>
  </w:p>
  <w:p w14:paraId="36959432" w14:textId="77777777" w:rsidR="00AF5800" w:rsidRPr="00B57718" w:rsidRDefault="00AF5800" w:rsidP="00B57718">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111" w:author="Krishnakant Bairagi" w:date="2020-07-23T13:54:00Z">
        <w:tblPr>
          <w:tblW w:w="0" w:type="auto"/>
          <w:tblBorders>
            <w:top w:val="single" w:sz="4" w:space="0" w:color="auto"/>
          </w:tblBorders>
          <w:tblLayout w:type="fixed"/>
          <w:tblLook w:val="04A0" w:firstRow="1" w:lastRow="0" w:firstColumn="1" w:lastColumn="0" w:noHBand="0" w:noVBand="1"/>
        </w:tblPr>
      </w:tblPrChange>
    </w:tblPr>
    <w:tblGrid>
      <w:gridCol w:w="2200"/>
      <w:gridCol w:w="2183"/>
      <w:gridCol w:w="2351"/>
      <w:gridCol w:w="2764"/>
      <w:tblGridChange w:id="1112">
        <w:tblGrid>
          <w:gridCol w:w="2358"/>
          <w:gridCol w:w="2340"/>
          <w:gridCol w:w="2520"/>
          <w:gridCol w:w="2963"/>
        </w:tblGrid>
      </w:tblGridChange>
    </w:tblGrid>
    <w:tr w:rsidR="00AF5800" w:rsidRPr="009E2BBE" w14:paraId="3B4C431B" w14:textId="77777777" w:rsidTr="00813D70">
      <w:trPr>
        <w:trHeight w:val="215"/>
        <w:trPrChange w:id="1113" w:author="Krishnakant Bairagi" w:date="2020-07-23T13:54:00Z">
          <w:trPr>
            <w:trHeight w:val="170"/>
          </w:trPr>
        </w:trPrChange>
      </w:trPr>
      <w:tc>
        <w:tcPr>
          <w:tcW w:w="2200" w:type="dxa"/>
          <w:tcPrChange w:id="1114" w:author="Krishnakant Bairagi" w:date="2020-07-23T13:54:00Z">
            <w:tcPr>
              <w:tcW w:w="2358" w:type="dxa"/>
            </w:tcPr>
          </w:tcPrChange>
        </w:tcPr>
        <w:p w14:paraId="14D130FD" w14:textId="79E84EBC"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Appendix-</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iv</w:t>
          </w:r>
          <w:r w:rsidRPr="006A7F78">
            <w:rPr>
              <w:noProof/>
              <w:sz w:val="18"/>
              <w:szCs w:val="18"/>
            </w:rPr>
            <w:fldChar w:fldCharType="end"/>
          </w:r>
        </w:p>
      </w:tc>
      <w:tc>
        <w:tcPr>
          <w:tcW w:w="2183" w:type="dxa"/>
          <w:tcPrChange w:id="1115" w:author="Krishnakant Bairagi" w:date="2020-07-23T13:54:00Z">
            <w:tcPr>
              <w:tcW w:w="2340" w:type="dxa"/>
            </w:tcPr>
          </w:tcPrChange>
        </w:tcPr>
        <w:p w14:paraId="38511208"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51" w:type="dxa"/>
          <w:tcPrChange w:id="1116" w:author="Krishnakant Bairagi" w:date="2020-07-23T13:54:00Z">
            <w:tcPr>
              <w:tcW w:w="2520" w:type="dxa"/>
            </w:tcPr>
          </w:tcPrChange>
        </w:tcPr>
        <w:p w14:paraId="192D989F" w14:textId="0E016CEF"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64" w:type="dxa"/>
          <w:tcPrChange w:id="1117" w:author="Krishnakant Bairagi" w:date="2020-07-23T13:54:00Z">
            <w:tcPr>
              <w:tcW w:w="2963" w:type="dxa"/>
            </w:tcPr>
          </w:tcPrChange>
        </w:tcPr>
        <w:p w14:paraId="0544CBD4" w14:textId="4EE51EBF"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02-Oct-19</w:t>
          </w:r>
        </w:p>
      </w:tc>
    </w:tr>
  </w:tbl>
  <w:p w14:paraId="77B73A66" w14:textId="77777777" w:rsidR="00AF5800" w:rsidRDefault="00AF5800" w:rsidP="00D005CD">
    <w:pPr>
      <w:pStyle w:val="Footer"/>
      <w:ind w:left="0"/>
    </w:pPr>
  </w:p>
  <w:p w14:paraId="4B4841DB" w14:textId="77777777" w:rsidR="00AF5800" w:rsidRPr="00421701" w:rsidRDefault="00AF5800" w:rsidP="00D005CD">
    <w:pPr>
      <w:pStyle w:val="Footer"/>
      <w:ind w:firstLine="72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118" w:author="Krishnakant Bairagi" w:date="2020-07-23T13:54:00Z">
        <w:tblPr>
          <w:tblW w:w="0" w:type="auto"/>
          <w:tblBorders>
            <w:top w:val="single" w:sz="4" w:space="0" w:color="auto"/>
          </w:tblBorders>
          <w:tblLayout w:type="fixed"/>
          <w:tblLook w:val="04A0" w:firstRow="1" w:lastRow="0" w:firstColumn="1" w:lastColumn="0" w:noHBand="0" w:noVBand="1"/>
        </w:tblPr>
      </w:tblPrChange>
    </w:tblPr>
    <w:tblGrid>
      <w:gridCol w:w="2209"/>
      <w:gridCol w:w="2192"/>
      <w:gridCol w:w="2361"/>
      <w:gridCol w:w="2776"/>
      <w:tblGridChange w:id="1119">
        <w:tblGrid>
          <w:gridCol w:w="2358"/>
          <w:gridCol w:w="2340"/>
          <w:gridCol w:w="2520"/>
          <w:gridCol w:w="2963"/>
        </w:tblGrid>
      </w:tblGridChange>
    </w:tblGrid>
    <w:tr w:rsidR="00AF5800" w:rsidRPr="009E2BBE" w14:paraId="04AF553A" w14:textId="77777777" w:rsidTr="00813D70">
      <w:trPr>
        <w:trHeight w:val="215"/>
        <w:trPrChange w:id="1120" w:author="Krishnakant Bairagi" w:date="2020-07-23T13:54:00Z">
          <w:trPr>
            <w:trHeight w:val="170"/>
          </w:trPr>
        </w:trPrChange>
      </w:trPr>
      <w:tc>
        <w:tcPr>
          <w:tcW w:w="2209" w:type="dxa"/>
          <w:tcPrChange w:id="1121" w:author="Krishnakant Bairagi" w:date="2020-07-23T13:54:00Z">
            <w:tcPr>
              <w:tcW w:w="2358" w:type="dxa"/>
            </w:tcPr>
          </w:tcPrChange>
        </w:tcPr>
        <w:p w14:paraId="49C5A176" w14:textId="1735FF53"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02-Oct-19</w:t>
          </w:r>
        </w:p>
      </w:tc>
      <w:tc>
        <w:tcPr>
          <w:tcW w:w="2192" w:type="dxa"/>
          <w:tcPrChange w:id="1122" w:author="Krishnakant Bairagi" w:date="2020-07-23T13:54:00Z">
            <w:tcPr>
              <w:tcW w:w="2340" w:type="dxa"/>
            </w:tcPr>
          </w:tcPrChange>
        </w:tcPr>
        <w:p w14:paraId="3DCFF5D2"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61" w:type="dxa"/>
          <w:tcPrChange w:id="1123" w:author="Krishnakant Bairagi" w:date="2020-07-23T13:54:00Z">
            <w:tcPr>
              <w:tcW w:w="2520" w:type="dxa"/>
            </w:tcPr>
          </w:tcPrChange>
        </w:tcPr>
        <w:p w14:paraId="6E165DD7" w14:textId="0A203220"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2</w:t>
          </w:r>
        </w:p>
      </w:tc>
      <w:tc>
        <w:tcPr>
          <w:tcW w:w="2776" w:type="dxa"/>
          <w:tcPrChange w:id="1124" w:author="Krishnakant Bairagi" w:date="2020-07-23T13:54:00Z">
            <w:tcPr>
              <w:tcW w:w="2963" w:type="dxa"/>
            </w:tcPr>
          </w:tcPrChange>
        </w:tcPr>
        <w:p w14:paraId="6B1AF82A" w14:textId="17F87450"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Appendix-</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i</w:t>
          </w:r>
          <w:r w:rsidRPr="00F84076">
            <w:rPr>
              <w:noProof/>
              <w:sz w:val="18"/>
              <w:szCs w:val="18"/>
            </w:rPr>
            <w:fldChar w:fldCharType="end"/>
          </w:r>
          <w:r w:rsidRPr="009E2BBE">
            <w:rPr>
              <w:sz w:val="18"/>
              <w:szCs w:val="18"/>
            </w:rPr>
            <w:t xml:space="preserve"> </w:t>
          </w:r>
        </w:p>
      </w:tc>
    </w:tr>
  </w:tbl>
  <w:p w14:paraId="5565502F" w14:textId="77777777" w:rsidR="00AF5800" w:rsidRDefault="00AF5800">
    <w:pPr>
      <w:pStyle w:val="Footer"/>
    </w:pPr>
  </w:p>
  <w:p w14:paraId="2AC20B2B" w14:textId="77777777" w:rsidR="00AF5800" w:rsidRDefault="00AF58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98" w:type="dxa"/>
      <w:tblBorders>
        <w:top w:val="single" w:sz="4" w:space="0" w:color="auto"/>
      </w:tblBorders>
      <w:tblLook w:val="04A0" w:firstRow="1" w:lastRow="0" w:firstColumn="1" w:lastColumn="0" w:noHBand="0" w:noVBand="1"/>
    </w:tblPr>
    <w:tblGrid>
      <w:gridCol w:w="1692"/>
      <w:gridCol w:w="8388"/>
    </w:tblGrid>
    <w:tr w:rsidR="00AF5800" w:rsidRPr="00526C4E" w14:paraId="69EF94B5" w14:textId="77777777" w:rsidTr="000B3B8D">
      <w:trPr>
        <w:trHeight w:val="203"/>
      </w:trPr>
      <w:tc>
        <w:tcPr>
          <w:tcW w:w="1692" w:type="dxa"/>
          <w:vAlign w:val="center"/>
        </w:tcPr>
        <w:p w14:paraId="55AD6D56" w14:textId="77777777" w:rsidR="00AF5800" w:rsidRPr="00526C4E" w:rsidRDefault="00AF5800" w:rsidP="004A252F">
          <w:pPr>
            <w:pStyle w:val="Footer"/>
            <w:tabs>
              <w:tab w:val="right" w:pos="9990"/>
            </w:tabs>
            <w:ind w:left="-108" w:right="54"/>
            <w:rPr>
              <w:sz w:val="8"/>
              <w:szCs w:val="8"/>
            </w:rPr>
          </w:pPr>
          <w:r w:rsidRPr="00526C4E">
            <w:rPr>
              <w:sz w:val="16"/>
              <w:szCs w:val="16"/>
            </w:rPr>
            <w:t>Title Page-</w:t>
          </w:r>
          <w:r w:rsidRPr="00526C4E">
            <w:rPr>
              <w:sz w:val="16"/>
              <w:szCs w:val="16"/>
            </w:rPr>
            <w:fldChar w:fldCharType="begin"/>
          </w:r>
          <w:r w:rsidRPr="00526C4E">
            <w:rPr>
              <w:sz w:val="16"/>
              <w:szCs w:val="16"/>
            </w:rPr>
            <w:instrText xml:space="preserve"> PAGE  \* roman  \* MERGEFORMAT </w:instrText>
          </w:r>
          <w:r w:rsidRPr="00526C4E">
            <w:rPr>
              <w:sz w:val="16"/>
              <w:szCs w:val="16"/>
            </w:rPr>
            <w:fldChar w:fldCharType="separate"/>
          </w:r>
          <w:r>
            <w:rPr>
              <w:sz w:val="16"/>
              <w:szCs w:val="16"/>
            </w:rPr>
            <w:t>ii</w:t>
          </w:r>
          <w:r w:rsidRPr="00526C4E">
            <w:rPr>
              <w:sz w:val="16"/>
              <w:szCs w:val="16"/>
            </w:rPr>
            <w:fldChar w:fldCharType="end"/>
          </w:r>
        </w:p>
      </w:tc>
      <w:tc>
        <w:tcPr>
          <w:tcW w:w="8388" w:type="dxa"/>
          <w:vAlign w:val="bottom"/>
        </w:tcPr>
        <w:p w14:paraId="794868F6" w14:textId="77777777" w:rsidR="00AF5800" w:rsidRPr="00526C4E" w:rsidRDefault="00AF5800" w:rsidP="004A252F">
          <w:pPr>
            <w:pStyle w:val="Footer"/>
            <w:tabs>
              <w:tab w:val="center" w:pos="5580"/>
              <w:tab w:val="right" w:pos="9990"/>
            </w:tabs>
            <w:ind w:left="0" w:right="-18"/>
            <w:rPr>
              <w:sz w:val="8"/>
              <w:szCs w:val="8"/>
            </w:rPr>
          </w:pPr>
          <w:r>
            <w:tab/>
          </w:r>
          <w:r w:rsidRPr="00526C4E">
            <w:rPr>
              <w:sz w:val="16"/>
              <w:szCs w:val="16"/>
            </w:rPr>
            <w:t>© Copyright Malaysia Airline</w:t>
          </w:r>
          <w:r>
            <w:rPr>
              <w:sz w:val="16"/>
              <w:szCs w:val="16"/>
            </w:rPr>
            <w:t>s</w:t>
          </w:r>
          <w:r w:rsidRPr="00526C4E">
            <w:rPr>
              <w:sz w:val="16"/>
              <w:szCs w:val="16"/>
            </w:rPr>
            <w:t xml:space="preserve"> </w:t>
          </w:r>
          <w:proofErr w:type="spellStart"/>
          <w:r w:rsidRPr="00526C4E">
            <w:rPr>
              <w:sz w:val="16"/>
              <w:szCs w:val="16"/>
            </w:rPr>
            <w:t>Berhad</w:t>
          </w:r>
          <w:proofErr w:type="spellEnd"/>
          <w:r w:rsidRPr="00526C4E">
            <w:rPr>
              <w:sz w:val="16"/>
              <w:szCs w:val="16"/>
            </w:rPr>
            <w:t xml:space="preserve"> (</w:t>
          </w:r>
          <w:r w:rsidRPr="00BA5F96">
            <w:rPr>
              <w:sz w:val="16"/>
              <w:szCs w:val="16"/>
            </w:rPr>
            <w:t>MA</w:t>
          </w:r>
          <w:r>
            <w:rPr>
              <w:sz w:val="16"/>
              <w:szCs w:val="16"/>
            </w:rPr>
            <w:t>B</w:t>
          </w:r>
          <w:r w:rsidRPr="00BA5F96">
            <w:rPr>
              <w:sz w:val="16"/>
              <w:szCs w:val="16"/>
            </w:rPr>
            <w:t>) 201</w:t>
          </w:r>
          <w:r>
            <w:rPr>
              <w:sz w:val="16"/>
              <w:szCs w:val="16"/>
            </w:rPr>
            <w:t>7</w:t>
          </w:r>
          <w:r w:rsidRPr="00BA5F96">
            <w:rPr>
              <w:sz w:val="16"/>
              <w:szCs w:val="16"/>
            </w:rPr>
            <w:t>. All</w:t>
          </w:r>
          <w:r w:rsidRPr="00526C4E">
            <w:rPr>
              <w:sz w:val="16"/>
              <w:szCs w:val="16"/>
            </w:rPr>
            <w:t xml:space="preserve"> rights reserved</w:t>
          </w:r>
        </w:p>
      </w:tc>
    </w:tr>
  </w:tbl>
  <w:p w14:paraId="2728E0F6" w14:textId="77777777" w:rsidR="00AF5800" w:rsidRPr="001D4737" w:rsidRDefault="00AF5800" w:rsidP="004A252F">
    <w:pPr>
      <w:pStyle w:val="Footer"/>
      <w:ind w:left="0" w:right="0"/>
      <w:rPr>
        <w:sz w:val="8"/>
        <w:szCs w:val="8"/>
      </w:rPr>
    </w:pPr>
  </w:p>
  <w:p w14:paraId="664B04D9" w14:textId="77777777" w:rsidR="00AF5800" w:rsidRPr="004A252F" w:rsidRDefault="00AF5800" w:rsidP="004A252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0EA200" w14:textId="77777777" w:rsidR="00AF5800" w:rsidRDefault="00AF5800">
    <w:pPr>
      <w:pStyle w:val="Footer"/>
    </w:pPr>
    <w:r>
      <w:t>26-Apr-17</w:t>
    </w:r>
    <w:r>
      <w:ptab w:relativeTo="margin" w:alignment="center" w:leader="none"/>
    </w:r>
    <w:r>
      <w:t xml:space="preserve">Issue No: 1     </w:t>
    </w:r>
    <w:proofErr w:type="spellStart"/>
    <w:r>
      <w:t>Rev.No</w:t>
    </w:r>
    <w:proofErr w:type="spellEnd"/>
    <w:r>
      <w:t>: 0</w:t>
    </w:r>
    <w:r>
      <w:ptab w:relativeTo="margin" w:alignment="right" w:leader="none"/>
    </w:r>
    <w:r>
      <w:fldChar w:fldCharType="begin"/>
    </w:r>
    <w:r>
      <w:instrText xml:space="preserve"> PAGE   \* MERGEFORMAT </w:instrText>
    </w:r>
    <w:r>
      <w:fldChar w:fldCharType="separate"/>
    </w:r>
    <w:r w:rsidR="00D67D49">
      <w:rPr>
        <w:noProof/>
      </w:rPr>
      <w:t>2</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Look w:val="04A0" w:firstRow="1" w:lastRow="0" w:firstColumn="1" w:lastColumn="0" w:noHBand="0" w:noVBand="1"/>
      <w:tblPrChange w:id="119" w:author="Krishnakant Bairagi" w:date="2020-07-23T13:52:00Z">
        <w:tblPr>
          <w:tblW w:w="0" w:type="auto"/>
          <w:tblInd w:w="108" w:type="dxa"/>
          <w:tblLook w:val="04A0" w:firstRow="1" w:lastRow="0" w:firstColumn="1" w:lastColumn="0" w:noHBand="0" w:noVBand="1"/>
        </w:tblPr>
      </w:tblPrChange>
    </w:tblPr>
    <w:tblGrid>
      <w:gridCol w:w="6351"/>
      <w:gridCol w:w="2913"/>
      <w:tblGridChange w:id="120">
        <w:tblGrid>
          <w:gridCol w:w="6491"/>
          <w:gridCol w:w="2977"/>
        </w:tblGrid>
      </w:tblGridChange>
    </w:tblGrid>
    <w:tr w:rsidR="00AF5800" w:rsidRPr="00526C4E" w14:paraId="65EA8376" w14:textId="77777777" w:rsidTr="003C6CCD">
      <w:trPr>
        <w:trHeight w:val="259"/>
      </w:trPr>
      <w:tc>
        <w:tcPr>
          <w:tcW w:w="6351" w:type="dxa"/>
          <w:tcBorders>
            <w:top w:val="single" w:sz="4" w:space="0" w:color="auto"/>
          </w:tcBorders>
          <w:tcPrChange w:id="121" w:author="Krishnakant Bairagi" w:date="2020-07-23T13:52:00Z">
            <w:tcPr>
              <w:tcW w:w="6732" w:type="dxa"/>
              <w:tcBorders>
                <w:top w:val="single" w:sz="4" w:space="0" w:color="auto"/>
              </w:tcBorders>
            </w:tcPr>
          </w:tcPrChange>
        </w:tcPr>
        <w:p w14:paraId="517CCFF4" w14:textId="77777777" w:rsidR="00AF5800" w:rsidRPr="00526C4E" w:rsidRDefault="00AF5800" w:rsidP="00B57718">
          <w:pPr>
            <w:pStyle w:val="Footer"/>
            <w:tabs>
              <w:tab w:val="right" w:pos="9450"/>
            </w:tabs>
            <w:ind w:left="0" w:right="0"/>
            <w:rPr>
              <w:bCs/>
              <w:sz w:val="16"/>
              <w:szCs w:val="16"/>
            </w:rPr>
          </w:pPr>
          <w:r w:rsidRPr="00526C4E">
            <w:rPr>
              <w:sz w:val="16"/>
              <w:szCs w:val="16"/>
            </w:rPr>
            <w:t xml:space="preserve">© </w:t>
          </w:r>
          <w:proofErr w:type="gramStart"/>
          <w:r w:rsidRPr="00526C4E">
            <w:rPr>
              <w:sz w:val="16"/>
              <w:szCs w:val="16"/>
            </w:rPr>
            <w:t xml:space="preserve">Copyright </w:t>
          </w:r>
          <w:r>
            <w:rPr>
              <w:sz w:val="16"/>
              <w:szCs w:val="16"/>
            </w:rPr>
            <w:t xml:space="preserve"> </w:t>
          </w:r>
          <w:r w:rsidRPr="00526C4E">
            <w:rPr>
              <w:sz w:val="16"/>
              <w:szCs w:val="16"/>
            </w:rPr>
            <w:t>Malaysia</w:t>
          </w:r>
          <w:proofErr w:type="gramEnd"/>
          <w:r w:rsidRPr="00526C4E">
            <w:rPr>
              <w:sz w:val="16"/>
              <w:szCs w:val="16"/>
            </w:rPr>
            <w:t xml:space="preserve"> Airline</w:t>
          </w:r>
          <w:r>
            <w:rPr>
              <w:sz w:val="16"/>
              <w:szCs w:val="16"/>
            </w:rPr>
            <w:t>s</w:t>
          </w:r>
          <w:r w:rsidRPr="00526C4E">
            <w:rPr>
              <w:sz w:val="16"/>
              <w:szCs w:val="16"/>
            </w:rPr>
            <w:t xml:space="preserve"> </w:t>
          </w:r>
          <w:proofErr w:type="spellStart"/>
          <w:r w:rsidRPr="00526C4E">
            <w:rPr>
              <w:sz w:val="16"/>
              <w:szCs w:val="16"/>
            </w:rPr>
            <w:t>Berhad</w:t>
          </w:r>
          <w:proofErr w:type="spellEnd"/>
          <w:r w:rsidRPr="00526C4E">
            <w:rPr>
              <w:sz w:val="16"/>
              <w:szCs w:val="16"/>
            </w:rPr>
            <w:t xml:space="preserve"> (MA</w:t>
          </w:r>
          <w:r>
            <w:rPr>
              <w:sz w:val="16"/>
              <w:szCs w:val="16"/>
            </w:rPr>
            <w:t>B</w:t>
          </w:r>
          <w:r w:rsidRPr="00BA5F96">
            <w:rPr>
              <w:sz w:val="16"/>
              <w:szCs w:val="16"/>
            </w:rPr>
            <w:t>) 201</w:t>
          </w:r>
          <w:r>
            <w:rPr>
              <w:sz w:val="16"/>
              <w:szCs w:val="16"/>
            </w:rPr>
            <w:t>7</w:t>
          </w:r>
          <w:r w:rsidRPr="00BA5F96">
            <w:rPr>
              <w:sz w:val="16"/>
              <w:szCs w:val="16"/>
            </w:rPr>
            <w:t>. All</w:t>
          </w:r>
          <w:r w:rsidRPr="00526C4E">
            <w:rPr>
              <w:sz w:val="16"/>
              <w:szCs w:val="16"/>
            </w:rPr>
            <w:t xml:space="preserve"> rights reserved</w:t>
          </w:r>
        </w:p>
      </w:tc>
      <w:tc>
        <w:tcPr>
          <w:tcW w:w="2913" w:type="dxa"/>
          <w:tcBorders>
            <w:top w:val="single" w:sz="4" w:space="0" w:color="auto"/>
          </w:tcBorders>
          <w:tcPrChange w:id="122" w:author="Krishnakant Bairagi" w:date="2020-07-23T13:52:00Z">
            <w:tcPr>
              <w:tcW w:w="3078" w:type="dxa"/>
              <w:tcBorders>
                <w:top w:val="single" w:sz="4" w:space="0" w:color="auto"/>
              </w:tcBorders>
            </w:tcPr>
          </w:tcPrChange>
        </w:tcPr>
        <w:p w14:paraId="3C42B36F" w14:textId="77777777" w:rsidR="00AF5800" w:rsidRPr="00526C4E" w:rsidRDefault="00AF5800" w:rsidP="00B57718">
          <w:pPr>
            <w:pStyle w:val="Footer"/>
            <w:tabs>
              <w:tab w:val="right" w:pos="9450"/>
            </w:tabs>
            <w:ind w:left="0" w:right="0"/>
            <w:jc w:val="right"/>
            <w:rPr>
              <w:bCs/>
              <w:sz w:val="16"/>
              <w:szCs w:val="16"/>
            </w:rPr>
          </w:pPr>
          <w:r w:rsidRPr="00526C4E">
            <w:rPr>
              <w:sz w:val="16"/>
              <w:szCs w:val="16"/>
            </w:rPr>
            <w:t>Title Page-</w:t>
          </w:r>
          <w:r w:rsidRPr="00526C4E">
            <w:rPr>
              <w:sz w:val="16"/>
              <w:szCs w:val="16"/>
            </w:rPr>
            <w:fldChar w:fldCharType="begin"/>
          </w:r>
          <w:r w:rsidRPr="00526C4E">
            <w:rPr>
              <w:sz w:val="16"/>
              <w:szCs w:val="16"/>
            </w:rPr>
            <w:instrText xml:space="preserve"> PAGE  \* roman  \* MERGEFORMAT </w:instrText>
          </w:r>
          <w:r w:rsidRPr="00526C4E">
            <w:rPr>
              <w:sz w:val="16"/>
              <w:szCs w:val="16"/>
            </w:rPr>
            <w:fldChar w:fldCharType="separate"/>
          </w:r>
          <w:r w:rsidR="00D67D49">
            <w:rPr>
              <w:noProof/>
              <w:sz w:val="16"/>
              <w:szCs w:val="16"/>
            </w:rPr>
            <w:t>iii</w:t>
          </w:r>
          <w:r w:rsidRPr="00526C4E">
            <w:rPr>
              <w:sz w:val="16"/>
              <w:szCs w:val="16"/>
            </w:rPr>
            <w:fldChar w:fldCharType="end"/>
          </w:r>
        </w:p>
      </w:tc>
    </w:tr>
  </w:tbl>
  <w:p w14:paraId="70C23369" w14:textId="77777777" w:rsidR="00AF5800" w:rsidRPr="00C13E62" w:rsidRDefault="00AF5800" w:rsidP="00B57718">
    <w:pPr>
      <w:pStyle w:val="Footer"/>
      <w:ind w:left="0" w:right="0"/>
      <w:rPr>
        <w:sz w:val="8"/>
        <w:szCs w:val="8"/>
      </w:rPr>
    </w:pPr>
  </w:p>
  <w:p w14:paraId="26376E6F" w14:textId="77777777" w:rsidR="00AF5800" w:rsidRPr="00B57718" w:rsidRDefault="00AF5800" w:rsidP="00B5771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98" w:type="dxa"/>
      <w:tblBorders>
        <w:top w:val="single" w:sz="4" w:space="0" w:color="auto"/>
      </w:tblBorders>
      <w:tblLook w:val="04A0" w:firstRow="1" w:lastRow="0" w:firstColumn="1" w:lastColumn="0" w:noHBand="0" w:noVBand="1"/>
    </w:tblPr>
    <w:tblGrid>
      <w:gridCol w:w="1692"/>
      <w:gridCol w:w="8388"/>
    </w:tblGrid>
    <w:tr w:rsidR="00AF5800" w:rsidRPr="00526C4E" w14:paraId="0AE5CAC8" w14:textId="77777777" w:rsidTr="000B3B8D">
      <w:trPr>
        <w:trHeight w:val="203"/>
      </w:trPr>
      <w:tc>
        <w:tcPr>
          <w:tcW w:w="1692" w:type="dxa"/>
          <w:vAlign w:val="center"/>
        </w:tcPr>
        <w:p w14:paraId="483B8767" w14:textId="77777777" w:rsidR="00AF5800" w:rsidRPr="00526C4E" w:rsidRDefault="00AF5800" w:rsidP="004A252F">
          <w:pPr>
            <w:pStyle w:val="Footer"/>
            <w:tabs>
              <w:tab w:val="right" w:pos="9990"/>
            </w:tabs>
            <w:ind w:left="-108" w:right="54"/>
            <w:rPr>
              <w:sz w:val="8"/>
              <w:szCs w:val="8"/>
            </w:rPr>
          </w:pPr>
          <w:r w:rsidRPr="00526C4E">
            <w:rPr>
              <w:sz w:val="16"/>
              <w:szCs w:val="16"/>
            </w:rPr>
            <w:t>Title Page-</w:t>
          </w:r>
          <w:r w:rsidRPr="00526C4E">
            <w:rPr>
              <w:sz w:val="16"/>
              <w:szCs w:val="16"/>
            </w:rPr>
            <w:fldChar w:fldCharType="begin"/>
          </w:r>
          <w:r w:rsidRPr="00526C4E">
            <w:rPr>
              <w:sz w:val="16"/>
              <w:szCs w:val="16"/>
            </w:rPr>
            <w:instrText xml:space="preserve"> PAGE  \* roman  \* MERGEFORMAT </w:instrText>
          </w:r>
          <w:r w:rsidRPr="00526C4E">
            <w:rPr>
              <w:sz w:val="16"/>
              <w:szCs w:val="16"/>
            </w:rPr>
            <w:fldChar w:fldCharType="separate"/>
          </w:r>
          <w:r>
            <w:rPr>
              <w:sz w:val="16"/>
              <w:szCs w:val="16"/>
            </w:rPr>
            <w:t>ii</w:t>
          </w:r>
          <w:r w:rsidRPr="00526C4E">
            <w:rPr>
              <w:sz w:val="16"/>
              <w:szCs w:val="16"/>
            </w:rPr>
            <w:fldChar w:fldCharType="end"/>
          </w:r>
        </w:p>
      </w:tc>
      <w:tc>
        <w:tcPr>
          <w:tcW w:w="8388" w:type="dxa"/>
          <w:vAlign w:val="bottom"/>
        </w:tcPr>
        <w:p w14:paraId="2EC65CE0" w14:textId="77777777" w:rsidR="00AF5800" w:rsidRPr="00526C4E" w:rsidRDefault="00AF5800" w:rsidP="004A252F">
          <w:pPr>
            <w:pStyle w:val="Footer"/>
            <w:tabs>
              <w:tab w:val="center" w:pos="5580"/>
              <w:tab w:val="right" w:pos="9990"/>
            </w:tabs>
            <w:ind w:left="0" w:right="-18"/>
            <w:rPr>
              <w:sz w:val="8"/>
              <w:szCs w:val="8"/>
            </w:rPr>
          </w:pPr>
          <w:r>
            <w:tab/>
          </w:r>
          <w:r w:rsidRPr="00526C4E">
            <w:rPr>
              <w:sz w:val="16"/>
              <w:szCs w:val="16"/>
            </w:rPr>
            <w:t>© Copyright Malaysia Airline</w:t>
          </w:r>
          <w:r>
            <w:rPr>
              <w:sz w:val="16"/>
              <w:szCs w:val="16"/>
            </w:rPr>
            <w:t>s</w:t>
          </w:r>
          <w:r w:rsidRPr="00526C4E">
            <w:rPr>
              <w:sz w:val="16"/>
              <w:szCs w:val="16"/>
            </w:rPr>
            <w:t xml:space="preserve"> </w:t>
          </w:r>
          <w:proofErr w:type="spellStart"/>
          <w:r w:rsidRPr="00526C4E">
            <w:rPr>
              <w:sz w:val="16"/>
              <w:szCs w:val="16"/>
            </w:rPr>
            <w:t>Berhad</w:t>
          </w:r>
          <w:proofErr w:type="spellEnd"/>
          <w:r w:rsidRPr="00526C4E">
            <w:rPr>
              <w:sz w:val="16"/>
              <w:szCs w:val="16"/>
            </w:rPr>
            <w:t xml:space="preserve"> (</w:t>
          </w:r>
          <w:r w:rsidRPr="00BA5F96">
            <w:rPr>
              <w:sz w:val="16"/>
              <w:szCs w:val="16"/>
            </w:rPr>
            <w:t>MA</w:t>
          </w:r>
          <w:r>
            <w:rPr>
              <w:sz w:val="16"/>
              <w:szCs w:val="16"/>
            </w:rPr>
            <w:t>B</w:t>
          </w:r>
          <w:r w:rsidRPr="00BA5F96">
            <w:rPr>
              <w:sz w:val="16"/>
              <w:szCs w:val="16"/>
            </w:rPr>
            <w:t>) 201</w:t>
          </w:r>
          <w:r>
            <w:rPr>
              <w:sz w:val="16"/>
              <w:szCs w:val="16"/>
            </w:rPr>
            <w:t>7</w:t>
          </w:r>
          <w:r w:rsidRPr="00BA5F96">
            <w:rPr>
              <w:sz w:val="16"/>
              <w:szCs w:val="16"/>
            </w:rPr>
            <w:t>. All</w:t>
          </w:r>
          <w:r w:rsidRPr="00526C4E">
            <w:rPr>
              <w:sz w:val="16"/>
              <w:szCs w:val="16"/>
            </w:rPr>
            <w:t xml:space="preserve"> rights reserved</w:t>
          </w:r>
        </w:p>
      </w:tc>
    </w:tr>
  </w:tbl>
  <w:p w14:paraId="2CA1001F" w14:textId="77777777" w:rsidR="00AF5800" w:rsidRPr="001D4737" w:rsidRDefault="00AF5800" w:rsidP="004A252F">
    <w:pPr>
      <w:pStyle w:val="Footer"/>
      <w:ind w:left="0" w:right="0"/>
      <w:rPr>
        <w:sz w:val="8"/>
        <w:szCs w:val="8"/>
      </w:rPr>
    </w:pPr>
  </w:p>
  <w:p w14:paraId="02B7E84D" w14:textId="77777777" w:rsidR="00AF5800" w:rsidRPr="004A252F" w:rsidRDefault="00AF5800" w:rsidP="004A252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98" w:type="dxa"/>
      <w:tblBorders>
        <w:top w:val="single" w:sz="4" w:space="0" w:color="auto"/>
      </w:tblBorders>
      <w:tblLook w:val="04A0" w:firstRow="1" w:lastRow="0" w:firstColumn="1" w:lastColumn="0" w:noHBand="0" w:noVBand="1"/>
    </w:tblPr>
    <w:tblGrid>
      <w:gridCol w:w="1692"/>
      <w:gridCol w:w="8388"/>
    </w:tblGrid>
    <w:tr w:rsidR="00AF5800" w:rsidRPr="00526C4E" w14:paraId="27640C97" w14:textId="77777777" w:rsidTr="000B3B8D">
      <w:trPr>
        <w:trHeight w:val="203"/>
      </w:trPr>
      <w:tc>
        <w:tcPr>
          <w:tcW w:w="1692" w:type="dxa"/>
          <w:vAlign w:val="center"/>
        </w:tcPr>
        <w:p w14:paraId="15DF18CA" w14:textId="77777777" w:rsidR="00AF5800" w:rsidRPr="00526C4E" w:rsidRDefault="00AF5800" w:rsidP="004A252F">
          <w:pPr>
            <w:pStyle w:val="Footer"/>
            <w:tabs>
              <w:tab w:val="right" w:pos="9990"/>
            </w:tabs>
            <w:ind w:left="-108" w:right="54"/>
            <w:rPr>
              <w:sz w:val="8"/>
              <w:szCs w:val="8"/>
            </w:rPr>
          </w:pPr>
          <w:r w:rsidRPr="00526C4E">
            <w:rPr>
              <w:sz w:val="16"/>
              <w:szCs w:val="16"/>
            </w:rPr>
            <w:t>Title Page-</w:t>
          </w:r>
          <w:r w:rsidRPr="00526C4E">
            <w:rPr>
              <w:sz w:val="16"/>
              <w:szCs w:val="16"/>
            </w:rPr>
            <w:fldChar w:fldCharType="begin"/>
          </w:r>
          <w:r w:rsidRPr="00526C4E">
            <w:rPr>
              <w:sz w:val="16"/>
              <w:szCs w:val="16"/>
            </w:rPr>
            <w:instrText xml:space="preserve"> PAGE  \* roman  \* MERGEFORMAT </w:instrText>
          </w:r>
          <w:r w:rsidRPr="00526C4E">
            <w:rPr>
              <w:sz w:val="16"/>
              <w:szCs w:val="16"/>
            </w:rPr>
            <w:fldChar w:fldCharType="separate"/>
          </w:r>
          <w:r w:rsidR="003779FD">
            <w:rPr>
              <w:noProof/>
              <w:sz w:val="16"/>
              <w:szCs w:val="16"/>
            </w:rPr>
            <w:t>ii</w:t>
          </w:r>
          <w:r w:rsidRPr="00526C4E">
            <w:rPr>
              <w:sz w:val="16"/>
              <w:szCs w:val="16"/>
            </w:rPr>
            <w:fldChar w:fldCharType="end"/>
          </w:r>
        </w:p>
      </w:tc>
      <w:tc>
        <w:tcPr>
          <w:tcW w:w="8388" w:type="dxa"/>
          <w:vAlign w:val="bottom"/>
        </w:tcPr>
        <w:p w14:paraId="2AC6CAEF" w14:textId="77777777" w:rsidR="00AF5800" w:rsidRPr="00526C4E" w:rsidRDefault="00AF5800" w:rsidP="004A252F">
          <w:pPr>
            <w:pStyle w:val="Footer"/>
            <w:tabs>
              <w:tab w:val="center" w:pos="5580"/>
              <w:tab w:val="right" w:pos="9990"/>
            </w:tabs>
            <w:ind w:left="0" w:right="-18"/>
            <w:rPr>
              <w:sz w:val="8"/>
              <w:szCs w:val="8"/>
            </w:rPr>
          </w:pPr>
          <w:r>
            <w:tab/>
          </w:r>
          <w:r w:rsidRPr="00526C4E">
            <w:rPr>
              <w:sz w:val="16"/>
              <w:szCs w:val="16"/>
            </w:rPr>
            <w:t>© Copyright Malaysia Airline</w:t>
          </w:r>
          <w:r>
            <w:rPr>
              <w:sz w:val="16"/>
              <w:szCs w:val="16"/>
            </w:rPr>
            <w:t>s</w:t>
          </w:r>
          <w:r w:rsidRPr="00526C4E">
            <w:rPr>
              <w:sz w:val="16"/>
              <w:szCs w:val="16"/>
            </w:rPr>
            <w:t xml:space="preserve"> </w:t>
          </w:r>
          <w:proofErr w:type="spellStart"/>
          <w:r w:rsidRPr="00526C4E">
            <w:rPr>
              <w:sz w:val="16"/>
              <w:szCs w:val="16"/>
            </w:rPr>
            <w:t>Berhad</w:t>
          </w:r>
          <w:proofErr w:type="spellEnd"/>
          <w:r w:rsidRPr="00526C4E">
            <w:rPr>
              <w:sz w:val="16"/>
              <w:szCs w:val="16"/>
            </w:rPr>
            <w:t xml:space="preserve"> (</w:t>
          </w:r>
          <w:r w:rsidRPr="00BA5F96">
            <w:rPr>
              <w:sz w:val="16"/>
              <w:szCs w:val="16"/>
            </w:rPr>
            <w:t>MA</w:t>
          </w:r>
          <w:r>
            <w:rPr>
              <w:sz w:val="16"/>
              <w:szCs w:val="16"/>
            </w:rPr>
            <w:t>B</w:t>
          </w:r>
          <w:r w:rsidRPr="00BA5F96">
            <w:rPr>
              <w:sz w:val="16"/>
              <w:szCs w:val="16"/>
            </w:rPr>
            <w:t>) 201</w:t>
          </w:r>
          <w:r>
            <w:rPr>
              <w:sz w:val="16"/>
              <w:szCs w:val="16"/>
            </w:rPr>
            <w:t>7</w:t>
          </w:r>
          <w:r w:rsidRPr="00BA5F96">
            <w:rPr>
              <w:sz w:val="16"/>
              <w:szCs w:val="16"/>
            </w:rPr>
            <w:t>. All</w:t>
          </w:r>
          <w:r w:rsidRPr="00526C4E">
            <w:rPr>
              <w:sz w:val="16"/>
              <w:szCs w:val="16"/>
            </w:rPr>
            <w:t xml:space="preserve"> rights reserved</w:t>
          </w:r>
        </w:p>
      </w:tc>
    </w:tr>
  </w:tbl>
  <w:p w14:paraId="4F4302D9" w14:textId="58D11692" w:rsidR="00AF5800" w:rsidRPr="004A252F" w:rsidRDefault="00AF5800" w:rsidP="004A252F">
    <w:pPr>
      <w:pStyle w:val="Footer"/>
      <w:ind w:left="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59" w:author="Krishnakant Bairagi" w:date="2020-07-23T13:52:00Z">
        <w:tblPr>
          <w:tblW w:w="0" w:type="auto"/>
          <w:tblBorders>
            <w:top w:val="single" w:sz="4" w:space="0" w:color="auto"/>
          </w:tblBorders>
          <w:tblLayout w:type="fixed"/>
          <w:tblLook w:val="04A0" w:firstRow="1" w:lastRow="0" w:firstColumn="1" w:lastColumn="0" w:noHBand="0" w:noVBand="1"/>
        </w:tblPr>
      </w:tblPrChange>
    </w:tblPr>
    <w:tblGrid>
      <w:gridCol w:w="2176"/>
      <w:gridCol w:w="2159"/>
      <w:gridCol w:w="2325"/>
      <w:gridCol w:w="2734"/>
      <w:tblGridChange w:id="160">
        <w:tblGrid>
          <w:gridCol w:w="2358"/>
          <w:gridCol w:w="2340"/>
          <w:gridCol w:w="2520"/>
          <w:gridCol w:w="2963"/>
        </w:tblGrid>
      </w:tblGridChange>
    </w:tblGrid>
    <w:tr w:rsidR="00AF5800" w:rsidRPr="009E2BBE" w14:paraId="4488DC4E" w14:textId="77777777" w:rsidTr="003C6CCD">
      <w:trPr>
        <w:trHeight w:val="215"/>
        <w:trPrChange w:id="161" w:author="Krishnakant Bairagi" w:date="2020-07-23T13:52:00Z">
          <w:trPr>
            <w:trHeight w:val="170"/>
          </w:trPr>
        </w:trPrChange>
      </w:trPr>
      <w:tc>
        <w:tcPr>
          <w:tcW w:w="2176" w:type="dxa"/>
          <w:tcPrChange w:id="162" w:author="Krishnakant Bairagi" w:date="2020-07-23T13:52:00Z">
            <w:tcPr>
              <w:tcW w:w="2358" w:type="dxa"/>
            </w:tcPr>
          </w:tcPrChange>
        </w:tcPr>
        <w:p w14:paraId="62092C97" w14:textId="4F39E4B7"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Approval Page -</w:t>
          </w:r>
          <w:r w:rsidRPr="006A7F78">
            <w:rPr>
              <w:sz w:val="18"/>
              <w:szCs w:val="18"/>
            </w:rPr>
            <w:fldChar w:fldCharType="begin"/>
          </w:r>
          <w:r w:rsidRPr="006A7F78">
            <w:rPr>
              <w:sz w:val="18"/>
              <w:szCs w:val="18"/>
            </w:rPr>
            <w:instrText xml:space="preserve"> PAGE   \* MERGEFORMAT </w:instrText>
          </w:r>
          <w:r w:rsidRPr="006A7F78">
            <w:rPr>
              <w:sz w:val="18"/>
              <w:szCs w:val="18"/>
            </w:rPr>
            <w:fldChar w:fldCharType="separate"/>
          </w:r>
          <w:r w:rsidR="00D67D49">
            <w:rPr>
              <w:noProof/>
              <w:sz w:val="18"/>
              <w:szCs w:val="18"/>
            </w:rPr>
            <w:t>ii</w:t>
          </w:r>
          <w:r w:rsidRPr="006A7F78">
            <w:rPr>
              <w:noProof/>
              <w:sz w:val="18"/>
              <w:szCs w:val="18"/>
            </w:rPr>
            <w:fldChar w:fldCharType="end"/>
          </w:r>
        </w:p>
      </w:tc>
      <w:tc>
        <w:tcPr>
          <w:tcW w:w="2159" w:type="dxa"/>
          <w:tcPrChange w:id="163" w:author="Krishnakant Bairagi" w:date="2020-07-23T13:52:00Z">
            <w:tcPr>
              <w:tcW w:w="2340" w:type="dxa"/>
            </w:tcPr>
          </w:tcPrChange>
        </w:tcPr>
        <w:p w14:paraId="1500823D"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25" w:type="dxa"/>
          <w:tcPrChange w:id="164" w:author="Krishnakant Bairagi" w:date="2020-07-23T13:52:00Z">
            <w:tcPr>
              <w:tcW w:w="2520" w:type="dxa"/>
            </w:tcPr>
          </w:tcPrChange>
        </w:tcPr>
        <w:p w14:paraId="4F91086B" w14:textId="6643A20F"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1</w:t>
          </w:r>
        </w:p>
      </w:tc>
      <w:tc>
        <w:tcPr>
          <w:tcW w:w="2734" w:type="dxa"/>
          <w:tcPrChange w:id="165" w:author="Krishnakant Bairagi" w:date="2020-07-23T13:52:00Z">
            <w:tcPr>
              <w:tcW w:w="2963" w:type="dxa"/>
            </w:tcPr>
          </w:tcPrChange>
        </w:tcPr>
        <w:p w14:paraId="09FCDBCC" w14:textId="4AA03986"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14-Aug-18</w:t>
          </w:r>
        </w:p>
      </w:tc>
    </w:tr>
  </w:tbl>
  <w:p w14:paraId="517862D8" w14:textId="77777777" w:rsidR="00AF5800" w:rsidRDefault="00AF5800" w:rsidP="00D005CD">
    <w:pPr>
      <w:pStyle w:val="Footer"/>
      <w:ind w:left="0"/>
    </w:pPr>
  </w:p>
  <w:p w14:paraId="1274CF64" w14:textId="77777777" w:rsidR="00AF5800" w:rsidRPr="00421701" w:rsidRDefault="00AF5800" w:rsidP="00D005CD">
    <w:pPr>
      <w:pStyle w:val="Footer"/>
      <w:ind w:firstLine="72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4A0" w:firstRow="1" w:lastRow="0" w:firstColumn="1" w:lastColumn="0" w:noHBand="0" w:noVBand="1"/>
      <w:tblPrChange w:id="166" w:author="Krishnakant Bairagi" w:date="2020-07-23T13:52:00Z">
        <w:tblPr>
          <w:tblW w:w="0" w:type="auto"/>
          <w:tblBorders>
            <w:top w:val="single" w:sz="4" w:space="0" w:color="auto"/>
          </w:tblBorders>
          <w:tblLayout w:type="fixed"/>
          <w:tblLook w:val="04A0" w:firstRow="1" w:lastRow="0" w:firstColumn="1" w:lastColumn="0" w:noHBand="0" w:noVBand="1"/>
        </w:tblPr>
      </w:tblPrChange>
    </w:tblPr>
    <w:tblGrid>
      <w:gridCol w:w="2169"/>
      <w:gridCol w:w="2152"/>
      <w:gridCol w:w="2318"/>
      <w:gridCol w:w="2725"/>
      <w:tblGridChange w:id="167">
        <w:tblGrid>
          <w:gridCol w:w="2358"/>
          <w:gridCol w:w="2340"/>
          <w:gridCol w:w="2520"/>
          <w:gridCol w:w="2963"/>
        </w:tblGrid>
      </w:tblGridChange>
    </w:tblGrid>
    <w:tr w:rsidR="00AF5800" w:rsidRPr="009E2BBE" w14:paraId="5AFD8770" w14:textId="77777777" w:rsidTr="003C6CCD">
      <w:trPr>
        <w:trHeight w:val="237"/>
        <w:trPrChange w:id="168" w:author="Krishnakant Bairagi" w:date="2020-07-23T13:52:00Z">
          <w:trPr>
            <w:trHeight w:val="170"/>
          </w:trPr>
        </w:trPrChange>
      </w:trPr>
      <w:tc>
        <w:tcPr>
          <w:tcW w:w="2169" w:type="dxa"/>
          <w:tcPrChange w:id="169" w:author="Krishnakant Bairagi" w:date="2020-07-23T13:52:00Z">
            <w:tcPr>
              <w:tcW w:w="2358" w:type="dxa"/>
            </w:tcPr>
          </w:tcPrChange>
        </w:tcPr>
        <w:p w14:paraId="3A08DE2A" w14:textId="437509AB" w:rsidR="00AF5800" w:rsidRPr="009E2BBE" w:rsidRDefault="00AF5800" w:rsidP="00D005CD">
          <w:pPr>
            <w:pStyle w:val="Footer"/>
            <w:tabs>
              <w:tab w:val="left" w:pos="1800"/>
              <w:tab w:val="center" w:pos="3600"/>
              <w:tab w:val="center" w:pos="5760"/>
              <w:tab w:val="right" w:pos="9990"/>
            </w:tabs>
            <w:ind w:left="0" w:right="0"/>
            <w:rPr>
              <w:sz w:val="18"/>
              <w:szCs w:val="18"/>
            </w:rPr>
          </w:pPr>
          <w:r>
            <w:rPr>
              <w:sz w:val="18"/>
              <w:szCs w:val="18"/>
            </w:rPr>
            <w:t>14-Aug-18</w:t>
          </w:r>
        </w:p>
      </w:tc>
      <w:tc>
        <w:tcPr>
          <w:tcW w:w="2152" w:type="dxa"/>
          <w:tcPrChange w:id="170" w:author="Krishnakant Bairagi" w:date="2020-07-23T13:52:00Z">
            <w:tcPr>
              <w:tcW w:w="2340" w:type="dxa"/>
            </w:tcPr>
          </w:tcPrChange>
        </w:tcPr>
        <w:p w14:paraId="013FD73D" w14:textId="77777777" w:rsidR="00AF5800" w:rsidRPr="009E2BBE" w:rsidRDefault="00AF5800" w:rsidP="00D005CD">
          <w:pPr>
            <w:pStyle w:val="Footer"/>
            <w:tabs>
              <w:tab w:val="center" w:pos="3600"/>
              <w:tab w:val="center" w:pos="5760"/>
              <w:tab w:val="right" w:pos="9990"/>
            </w:tabs>
            <w:ind w:left="0" w:right="0"/>
            <w:jc w:val="center"/>
            <w:rPr>
              <w:sz w:val="18"/>
              <w:szCs w:val="18"/>
            </w:rPr>
          </w:pPr>
          <w:r>
            <w:rPr>
              <w:sz w:val="18"/>
              <w:szCs w:val="18"/>
            </w:rPr>
            <w:t>Issue No: 2</w:t>
          </w:r>
        </w:p>
      </w:tc>
      <w:tc>
        <w:tcPr>
          <w:tcW w:w="2318" w:type="dxa"/>
          <w:tcPrChange w:id="171" w:author="Krishnakant Bairagi" w:date="2020-07-23T13:52:00Z">
            <w:tcPr>
              <w:tcW w:w="2520" w:type="dxa"/>
            </w:tcPr>
          </w:tcPrChange>
        </w:tcPr>
        <w:p w14:paraId="0930FACF" w14:textId="47AF173C" w:rsidR="00AF5800" w:rsidRPr="009E2BBE" w:rsidRDefault="00AF5800" w:rsidP="00D005CD">
          <w:pPr>
            <w:pStyle w:val="Footer"/>
            <w:tabs>
              <w:tab w:val="center" w:pos="3600"/>
              <w:tab w:val="center" w:pos="5760"/>
              <w:tab w:val="right" w:pos="9990"/>
            </w:tabs>
            <w:ind w:left="0" w:right="0"/>
            <w:jc w:val="center"/>
            <w:rPr>
              <w:sz w:val="18"/>
              <w:szCs w:val="18"/>
            </w:rPr>
          </w:pPr>
          <w:r w:rsidRPr="009E2BBE">
            <w:rPr>
              <w:sz w:val="18"/>
              <w:szCs w:val="18"/>
            </w:rPr>
            <w:t xml:space="preserve">Rev. No.: </w:t>
          </w:r>
          <w:r>
            <w:rPr>
              <w:sz w:val="18"/>
              <w:szCs w:val="18"/>
            </w:rPr>
            <w:t>1</w:t>
          </w:r>
        </w:p>
      </w:tc>
      <w:tc>
        <w:tcPr>
          <w:tcW w:w="2725" w:type="dxa"/>
          <w:tcPrChange w:id="172" w:author="Krishnakant Bairagi" w:date="2020-07-23T13:52:00Z">
            <w:tcPr>
              <w:tcW w:w="2963" w:type="dxa"/>
            </w:tcPr>
          </w:tcPrChange>
        </w:tcPr>
        <w:p w14:paraId="37127ACB" w14:textId="24266C8C" w:rsidR="00AF5800" w:rsidRPr="009E2BBE" w:rsidRDefault="00AF5800" w:rsidP="00D005CD">
          <w:pPr>
            <w:pStyle w:val="Footer"/>
            <w:tabs>
              <w:tab w:val="center" w:pos="3600"/>
              <w:tab w:val="center" w:pos="5760"/>
              <w:tab w:val="right" w:pos="9990"/>
            </w:tabs>
            <w:ind w:left="0" w:right="0"/>
            <w:jc w:val="right"/>
            <w:rPr>
              <w:sz w:val="18"/>
              <w:szCs w:val="18"/>
            </w:rPr>
          </w:pPr>
          <w:r>
            <w:rPr>
              <w:sz w:val="18"/>
              <w:szCs w:val="18"/>
            </w:rPr>
            <w:t>Approval Page -</w:t>
          </w:r>
          <w:r w:rsidRPr="00F84076">
            <w:rPr>
              <w:sz w:val="18"/>
              <w:szCs w:val="18"/>
            </w:rPr>
            <w:fldChar w:fldCharType="begin"/>
          </w:r>
          <w:r w:rsidRPr="00F84076">
            <w:rPr>
              <w:sz w:val="18"/>
              <w:szCs w:val="18"/>
            </w:rPr>
            <w:instrText xml:space="preserve"> PAGE   \* MERGEFORMAT </w:instrText>
          </w:r>
          <w:r w:rsidRPr="00F84076">
            <w:rPr>
              <w:sz w:val="18"/>
              <w:szCs w:val="18"/>
            </w:rPr>
            <w:fldChar w:fldCharType="separate"/>
          </w:r>
          <w:r w:rsidR="00D67D49">
            <w:rPr>
              <w:noProof/>
              <w:sz w:val="18"/>
              <w:szCs w:val="18"/>
            </w:rPr>
            <w:t>i</w:t>
          </w:r>
          <w:r w:rsidRPr="00F84076">
            <w:rPr>
              <w:noProof/>
              <w:sz w:val="18"/>
              <w:szCs w:val="18"/>
            </w:rPr>
            <w:fldChar w:fldCharType="end"/>
          </w:r>
          <w:r w:rsidRPr="009E2BBE">
            <w:rPr>
              <w:sz w:val="18"/>
              <w:szCs w:val="18"/>
            </w:rPr>
            <w:t xml:space="preserve"> </w:t>
          </w:r>
        </w:p>
      </w:tc>
    </w:tr>
  </w:tbl>
  <w:p w14:paraId="4B41B2FF" w14:textId="77777777" w:rsidR="00AF5800" w:rsidRDefault="00AF5800">
    <w:pPr>
      <w:pStyle w:val="Footer"/>
    </w:pPr>
  </w:p>
  <w:p w14:paraId="327CBC46" w14:textId="77777777" w:rsidR="00AF5800" w:rsidRDefault="00AF58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A61E8A" w14:textId="77777777" w:rsidR="0045145A" w:rsidRDefault="0045145A" w:rsidP="0015091C">
      <w:pPr>
        <w:spacing w:before="0"/>
      </w:pPr>
      <w:r>
        <w:separator/>
      </w:r>
    </w:p>
  </w:footnote>
  <w:footnote w:type="continuationSeparator" w:id="0">
    <w:p w14:paraId="3DF5C98F" w14:textId="77777777" w:rsidR="0045145A" w:rsidRDefault="0045145A" w:rsidP="0015091C">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24" w:type="dxa"/>
      <w:tblInd w:w="-90" w:type="dxa"/>
      <w:tblBorders>
        <w:bottom w:val="single" w:sz="4" w:space="0" w:color="auto"/>
      </w:tblBorders>
      <w:tblLayout w:type="fixed"/>
      <w:tblLook w:val="0000" w:firstRow="0" w:lastRow="0" w:firstColumn="0" w:lastColumn="0" w:noHBand="0" w:noVBand="0"/>
    </w:tblPr>
    <w:tblGrid>
      <w:gridCol w:w="5738"/>
      <w:gridCol w:w="3786"/>
    </w:tblGrid>
    <w:tr w:rsidR="00AF5800" w14:paraId="50FC4471" w14:textId="77777777" w:rsidTr="00025DBC">
      <w:trPr>
        <w:cantSplit/>
        <w:trHeight w:val="816"/>
      </w:trPr>
      <w:tc>
        <w:tcPr>
          <w:tcW w:w="5738" w:type="dxa"/>
          <w:vAlign w:val="bottom"/>
        </w:tcPr>
        <w:p w14:paraId="141B8B77" w14:textId="77777777" w:rsidR="00AF5800" w:rsidRPr="00E52B2B" w:rsidRDefault="00AF5800" w:rsidP="00D005CD">
          <w:pPr>
            <w:tabs>
              <w:tab w:val="center" w:pos="792"/>
            </w:tabs>
            <w:spacing w:before="40" w:after="40"/>
            <w:ind w:left="0" w:right="0"/>
            <w:rPr>
              <w:rFonts w:cs="Arial"/>
              <w:b/>
              <w:i/>
            </w:rPr>
          </w:pPr>
          <w:r w:rsidRPr="00E52B2B">
            <w:rPr>
              <w:rFonts w:cs="Arial"/>
              <w:b/>
              <w:i/>
            </w:rPr>
            <w:t>Internal use only</w:t>
          </w:r>
        </w:p>
      </w:tc>
      <w:tc>
        <w:tcPr>
          <w:tcW w:w="3786" w:type="dxa"/>
          <w:vAlign w:val="bottom"/>
        </w:tcPr>
        <w:p w14:paraId="7FC2030F" w14:textId="77777777" w:rsidR="00AF5800" w:rsidRDefault="00AF5800" w:rsidP="00D005CD">
          <w:pPr>
            <w:spacing w:before="40" w:after="40"/>
            <w:ind w:left="0" w:right="0"/>
            <w:jc w:val="right"/>
            <w:rPr>
              <w:noProof/>
            </w:rPr>
          </w:pPr>
        </w:p>
      </w:tc>
    </w:tr>
    <w:tr w:rsidR="00AF5800" w14:paraId="2D0243BE" w14:textId="77777777" w:rsidTr="00025DBC">
      <w:trPr>
        <w:cantSplit/>
        <w:trHeight w:val="816"/>
      </w:trPr>
      <w:tc>
        <w:tcPr>
          <w:tcW w:w="5738" w:type="dxa"/>
          <w:vAlign w:val="bottom"/>
        </w:tcPr>
        <w:p w14:paraId="78DA95C3" w14:textId="77777777" w:rsidR="00AF5800" w:rsidRDefault="00AF5800" w:rsidP="00D005CD">
          <w:pPr>
            <w:tabs>
              <w:tab w:val="center" w:pos="792"/>
            </w:tabs>
            <w:spacing w:before="40" w:after="40"/>
            <w:ind w:left="0" w:right="0"/>
            <w:rPr>
              <w:rFonts w:ascii="Arial Narrow" w:hAnsi="Arial Narrow"/>
              <w:sz w:val="18"/>
            </w:rPr>
          </w:pPr>
          <w:r w:rsidRPr="00DA457F">
            <w:rPr>
              <w:rFonts w:cs="Arial"/>
              <w:b/>
            </w:rPr>
            <w:t>GATS</w:t>
          </w:r>
          <w:r w:rsidRPr="00261BB1">
            <w:rPr>
              <w:rFonts w:cs="Arial"/>
            </w:rPr>
            <w:t xml:space="preserve"> </w:t>
          </w:r>
          <w:r>
            <w:rPr>
              <w:rFonts w:cs="Arial"/>
              <w:b/>
              <w:bCs/>
              <w:sz w:val="18"/>
              <w:szCs w:val="18"/>
            </w:rPr>
            <w:t>-SOD</w:t>
          </w:r>
        </w:p>
      </w:tc>
      <w:tc>
        <w:tcPr>
          <w:tcW w:w="3786" w:type="dxa"/>
          <w:vAlign w:val="bottom"/>
        </w:tcPr>
        <w:p w14:paraId="74B05D90" w14:textId="77777777" w:rsidR="00AF5800" w:rsidRPr="00E6721E" w:rsidRDefault="00AF5800" w:rsidP="00D005CD">
          <w:pPr>
            <w:spacing w:before="40" w:after="40"/>
            <w:ind w:left="0" w:right="0"/>
            <w:jc w:val="right"/>
            <w:rPr>
              <w:b/>
            </w:rPr>
          </w:pPr>
          <w:r>
            <w:rPr>
              <w:noProof/>
            </w:rPr>
            <w:drawing>
              <wp:anchor distT="0" distB="0" distL="114300" distR="114300" simplePos="0" relativeHeight="251661824" behindDoc="0" locked="0" layoutInCell="1" allowOverlap="1" wp14:anchorId="67138F46" wp14:editId="746C55F4">
                <wp:simplePos x="0" y="0"/>
                <wp:positionH relativeFrom="column">
                  <wp:posOffset>795655</wp:posOffset>
                </wp:positionH>
                <wp:positionV relativeFrom="paragraph">
                  <wp:posOffset>78740</wp:posOffset>
                </wp:positionV>
                <wp:extent cx="1551305" cy="3930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1305" cy="393065"/>
                        </a:xfrm>
                        <a:prstGeom prst="rect">
                          <a:avLst/>
                        </a:prstGeom>
                        <a:noFill/>
                        <a:ln>
                          <a:noFill/>
                        </a:ln>
                      </pic:spPr>
                    </pic:pic>
                  </a:graphicData>
                </a:graphic>
              </wp:anchor>
            </w:drawing>
          </w:r>
        </w:p>
      </w:tc>
    </w:tr>
  </w:tbl>
  <w:p w14:paraId="4AED8F30" w14:textId="77777777" w:rsidR="00AF5800" w:rsidRPr="006C49EC" w:rsidRDefault="00AF5800" w:rsidP="00D005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90" w:type="dxa"/>
      <w:tblInd w:w="-180" w:type="dxa"/>
      <w:tblBorders>
        <w:bottom w:val="single" w:sz="4" w:space="0" w:color="auto"/>
      </w:tblBorders>
      <w:tblLook w:val="0000" w:firstRow="0" w:lastRow="0" w:firstColumn="0" w:lastColumn="0" w:noHBand="0" w:noVBand="0"/>
    </w:tblPr>
    <w:tblGrid>
      <w:gridCol w:w="3448"/>
      <w:gridCol w:w="6242"/>
    </w:tblGrid>
    <w:tr w:rsidR="00AF5800" w:rsidRPr="00DD559D" w14:paraId="272177E9" w14:textId="77777777" w:rsidTr="00025DBC">
      <w:trPr>
        <w:cantSplit/>
        <w:trHeight w:val="818"/>
      </w:trPr>
      <w:tc>
        <w:tcPr>
          <w:tcW w:w="3448" w:type="dxa"/>
          <w:vAlign w:val="center"/>
        </w:tcPr>
        <w:p w14:paraId="53CED351" w14:textId="77777777" w:rsidR="00AF5800" w:rsidRPr="00DD559D" w:rsidRDefault="00AF5800" w:rsidP="00D005CD">
          <w:pPr>
            <w:tabs>
              <w:tab w:val="left" w:pos="2637"/>
            </w:tabs>
            <w:spacing w:before="40" w:after="40"/>
            <w:ind w:left="-18"/>
            <w:rPr>
              <w:noProof/>
            </w:rPr>
          </w:pPr>
        </w:p>
      </w:tc>
      <w:tc>
        <w:tcPr>
          <w:tcW w:w="6242" w:type="dxa"/>
          <w:vAlign w:val="bottom"/>
        </w:tcPr>
        <w:p w14:paraId="408DACBB" w14:textId="77777777" w:rsidR="00AF5800" w:rsidRPr="00141D3D" w:rsidRDefault="00AF5800" w:rsidP="00D005CD">
          <w:pPr>
            <w:pStyle w:val="Header"/>
            <w:tabs>
              <w:tab w:val="left" w:pos="9810"/>
            </w:tabs>
            <w:ind w:left="0" w:right="-25"/>
            <w:jc w:val="right"/>
            <w:rPr>
              <w:b/>
              <w:i/>
              <w:sz w:val="16"/>
              <w:szCs w:val="16"/>
            </w:rPr>
          </w:pPr>
          <w:r w:rsidRPr="00141D3D">
            <w:rPr>
              <w:b/>
              <w:i/>
              <w:sz w:val="16"/>
              <w:szCs w:val="16"/>
            </w:rPr>
            <w:t>Internal Use Only</w:t>
          </w:r>
        </w:p>
        <w:p w14:paraId="162867C4" w14:textId="77777777" w:rsidR="00AF5800" w:rsidRPr="00DD559D" w:rsidRDefault="00AF5800" w:rsidP="00D005CD">
          <w:pPr>
            <w:tabs>
              <w:tab w:val="left" w:pos="2637"/>
              <w:tab w:val="left" w:pos="5703"/>
            </w:tabs>
            <w:spacing w:before="40" w:after="40"/>
            <w:ind w:right="0"/>
            <w:jc w:val="right"/>
            <w:rPr>
              <w:b/>
              <w:sz w:val="18"/>
              <w:szCs w:val="18"/>
            </w:rPr>
          </w:pPr>
        </w:p>
      </w:tc>
    </w:tr>
    <w:tr w:rsidR="00AF5800" w:rsidRPr="00DD559D" w14:paraId="047A8064" w14:textId="77777777" w:rsidTr="00025DBC">
      <w:trPr>
        <w:cantSplit/>
        <w:trHeight w:val="818"/>
      </w:trPr>
      <w:tc>
        <w:tcPr>
          <w:tcW w:w="3448" w:type="dxa"/>
          <w:vAlign w:val="center"/>
        </w:tcPr>
        <w:p w14:paraId="4A01F7D7" w14:textId="77777777" w:rsidR="00AF5800" w:rsidRPr="00DD559D" w:rsidRDefault="00AF5800" w:rsidP="00D005CD">
          <w:pPr>
            <w:tabs>
              <w:tab w:val="left" w:pos="2637"/>
            </w:tabs>
            <w:spacing w:before="40" w:after="40"/>
            <w:ind w:left="-18"/>
            <w:rPr>
              <w:rFonts w:ascii="Arial Narrow" w:hAnsi="Arial Narrow"/>
              <w:sz w:val="18"/>
            </w:rPr>
          </w:pPr>
          <w:r w:rsidRPr="00DD559D">
            <w:rPr>
              <w:noProof/>
            </w:rPr>
            <w:drawing>
              <wp:inline distT="0" distB="0" distL="0" distR="0" wp14:anchorId="7B2A768F" wp14:editId="27135525">
                <wp:extent cx="1556385" cy="398780"/>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385" cy="398780"/>
                        </a:xfrm>
                        <a:prstGeom prst="rect">
                          <a:avLst/>
                        </a:prstGeom>
                        <a:noFill/>
                        <a:ln>
                          <a:noFill/>
                        </a:ln>
                      </pic:spPr>
                    </pic:pic>
                  </a:graphicData>
                </a:graphic>
              </wp:inline>
            </w:drawing>
          </w:r>
        </w:p>
      </w:tc>
      <w:tc>
        <w:tcPr>
          <w:tcW w:w="6242" w:type="dxa"/>
          <w:vAlign w:val="bottom"/>
        </w:tcPr>
        <w:p w14:paraId="488DD6E9" w14:textId="77777777" w:rsidR="00AF5800" w:rsidRPr="00DD559D" w:rsidRDefault="00AF5800" w:rsidP="00D005CD">
          <w:pPr>
            <w:tabs>
              <w:tab w:val="left" w:pos="2637"/>
              <w:tab w:val="left" w:pos="5703"/>
            </w:tabs>
            <w:spacing w:before="40" w:after="40"/>
            <w:ind w:right="0"/>
            <w:jc w:val="right"/>
            <w:rPr>
              <w:b/>
              <w:sz w:val="18"/>
              <w:szCs w:val="18"/>
            </w:rPr>
          </w:pPr>
          <w:r w:rsidRPr="00DD559D">
            <w:rPr>
              <w:b/>
              <w:sz w:val="18"/>
              <w:szCs w:val="18"/>
            </w:rPr>
            <w:t>GATS-SOD</w:t>
          </w:r>
        </w:p>
      </w:tc>
    </w:tr>
  </w:tbl>
  <w:p w14:paraId="6A9C2456" w14:textId="77777777" w:rsidR="00AF5800" w:rsidRDefault="00AF5800" w:rsidP="00F84076">
    <w:pPr>
      <w:pStyle w:val="Header"/>
      <w:spacing w:before="40" w:after="40"/>
      <w:ind w:right="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00" w:type="dxa"/>
      <w:tblInd w:w="-180" w:type="dxa"/>
      <w:tblBorders>
        <w:bottom w:val="single" w:sz="4" w:space="0" w:color="auto"/>
      </w:tblBorders>
      <w:tblLook w:val="0000" w:firstRow="0" w:lastRow="0" w:firstColumn="0" w:lastColumn="0" w:noHBand="0" w:noVBand="0"/>
    </w:tblPr>
    <w:tblGrid>
      <w:gridCol w:w="3523"/>
      <w:gridCol w:w="6377"/>
    </w:tblGrid>
    <w:tr w:rsidR="00AF5800" w:rsidRPr="00DD559D" w14:paraId="2032D655" w14:textId="77777777" w:rsidTr="00D005CD">
      <w:trPr>
        <w:cantSplit/>
        <w:trHeight w:val="772"/>
      </w:trPr>
      <w:tc>
        <w:tcPr>
          <w:tcW w:w="3523" w:type="dxa"/>
          <w:vAlign w:val="center"/>
        </w:tcPr>
        <w:p w14:paraId="2895ADCF" w14:textId="77777777" w:rsidR="00AF5800" w:rsidRPr="00DD559D" w:rsidRDefault="00AF5800" w:rsidP="00EF0328">
          <w:pPr>
            <w:tabs>
              <w:tab w:val="left" w:pos="2637"/>
            </w:tabs>
            <w:spacing w:before="40" w:after="40"/>
            <w:ind w:left="-18"/>
            <w:rPr>
              <w:noProof/>
            </w:rPr>
          </w:pPr>
        </w:p>
      </w:tc>
      <w:tc>
        <w:tcPr>
          <w:tcW w:w="6377" w:type="dxa"/>
          <w:vAlign w:val="bottom"/>
        </w:tcPr>
        <w:p w14:paraId="1139ABFA" w14:textId="77777777" w:rsidR="00AF5800" w:rsidRPr="00141D3D" w:rsidRDefault="00AF5800" w:rsidP="00EF0328">
          <w:pPr>
            <w:pStyle w:val="Header"/>
            <w:tabs>
              <w:tab w:val="left" w:pos="9810"/>
            </w:tabs>
            <w:ind w:left="0" w:right="-25"/>
            <w:jc w:val="right"/>
            <w:rPr>
              <w:b/>
              <w:i/>
              <w:sz w:val="16"/>
              <w:szCs w:val="16"/>
            </w:rPr>
          </w:pPr>
          <w:r w:rsidRPr="00141D3D">
            <w:rPr>
              <w:b/>
              <w:i/>
              <w:sz w:val="16"/>
              <w:szCs w:val="16"/>
            </w:rPr>
            <w:t>Internal Use Only</w:t>
          </w:r>
        </w:p>
        <w:p w14:paraId="6C875E20" w14:textId="77777777" w:rsidR="00AF5800" w:rsidRPr="00DD559D" w:rsidRDefault="00AF5800" w:rsidP="00EF0328">
          <w:pPr>
            <w:tabs>
              <w:tab w:val="left" w:pos="2637"/>
              <w:tab w:val="left" w:pos="5703"/>
            </w:tabs>
            <w:spacing w:before="40" w:after="40"/>
            <w:ind w:right="0"/>
            <w:jc w:val="right"/>
            <w:rPr>
              <w:b/>
              <w:sz w:val="18"/>
              <w:szCs w:val="18"/>
            </w:rPr>
          </w:pPr>
        </w:p>
      </w:tc>
    </w:tr>
    <w:tr w:rsidR="00AF5800" w:rsidRPr="00DD559D" w14:paraId="4B6E9A53" w14:textId="77777777" w:rsidTr="00D005CD">
      <w:trPr>
        <w:cantSplit/>
        <w:trHeight w:val="772"/>
      </w:trPr>
      <w:tc>
        <w:tcPr>
          <w:tcW w:w="3523" w:type="dxa"/>
          <w:vAlign w:val="center"/>
        </w:tcPr>
        <w:p w14:paraId="59553326" w14:textId="77777777" w:rsidR="00AF5800" w:rsidRPr="00DD559D" w:rsidRDefault="00AF5800" w:rsidP="00EF0328">
          <w:pPr>
            <w:tabs>
              <w:tab w:val="left" w:pos="2637"/>
            </w:tabs>
            <w:spacing w:before="40" w:after="40"/>
            <w:ind w:left="-18"/>
            <w:rPr>
              <w:rFonts w:ascii="Arial Narrow" w:hAnsi="Arial Narrow"/>
              <w:sz w:val="18"/>
            </w:rPr>
          </w:pPr>
          <w:r w:rsidRPr="00DD559D">
            <w:rPr>
              <w:noProof/>
            </w:rPr>
            <w:drawing>
              <wp:inline distT="0" distB="0" distL="0" distR="0" wp14:anchorId="2BB63666" wp14:editId="0851A540">
                <wp:extent cx="1556385" cy="39878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385" cy="398780"/>
                        </a:xfrm>
                        <a:prstGeom prst="rect">
                          <a:avLst/>
                        </a:prstGeom>
                        <a:noFill/>
                        <a:ln>
                          <a:noFill/>
                        </a:ln>
                      </pic:spPr>
                    </pic:pic>
                  </a:graphicData>
                </a:graphic>
              </wp:inline>
            </w:drawing>
          </w:r>
        </w:p>
      </w:tc>
      <w:tc>
        <w:tcPr>
          <w:tcW w:w="6377" w:type="dxa"/>
          <w:vAlign w:val="bottom"/>
        </w:tcPr>
        <w:p w14:paraId="34982274" w14:textId="77777777" w:rsidR="00AF5800" w:rsidRPr="00DD559D" w:rsidRDefault="00AF5800" w:rsidP="00EF0328">
          <w:pPr>
            <w:tabs>
              <w:tab w:val="left" w:pos="2637"/>
              <w:tab w:val="left" w:pos="5703"/>
            </w:tabs>
            <w:spacing w:before="40" w:after="40"/>
            <w:ind w:right="0"/>
            <w:jc w:val="right"/>
            <w:rPr>
              <w:b/>
              <w:sz w:val="18"/>
              <w:szCs w:val="18"/>
            </w:rPr>
          </w:pPr>
          <w:r w:rsidRPr="00DD559D">
            <w:rPr>
              <w:b/>
              <w:sz w:val="18"/>
              <w:szCs w:val="18"/>
            </w:rPr>
            <w:t>GATS-SOD</w:t>
          </w:r>
        </w:p>
      </w:tc>
    </w:tr>
  </w:tbl>
  <w:p w14:paraId="6D23485A" w14:textId="77777777" w:rsidR="00AF5800" w:rsidRDefault="00AF580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24" w:type="dxa"/>
      <w:tblInd w:w="-90" w:type="dxa"/>
      <w:tblBorders>
        <w:bottom w:val="single" w:sz="4" w:space="0" w:color="auto"/>
      </w:tblBorders>
      <w:tblLayout w:type="fixed"/>
      <w:tblLook w:val="0000" w:firstRow="0" w:lastRow="0" w:firstColumn="0" w:lastColumn="0" w:noHBand="0" w:noVBand="0"/>
      <w:tblPrChange w:id="103" w:author="Krishnakant Bairagi" w:date="2020-07-23T13:52:00Z">
        <w:tblPr>
          <w:tblW w:w="10188" w:type="dxa"/>
          <w:tblInd w:w="-90" w:type="dxa"/>
          <w:tblBorders>
            <w:bottom w:val="single" w:sz="4" w:space="0" w:color="auto"/>
          </w:tblBorders>
          <w:tblLayout w:type="fixed"/>
          <w:tblLook w:val="0000" w:firstRow="0" w:lastRow="0" w:firstColumn="0" w:lastColumn="0" w:noHBand="0" w:noVBand="0"/>
        </w:tblPr>
      </w:tblPrChange>
    </w:tblPr>
    <w:tblGrid>
      <w:gridCol w:w="5738"/>
      <w:gridCol w:w="3786"/>
      <w:tblGridChange w:id="104">
        <w:tblGrid>
          <w:gridCol w:w="6138"/>
          <w:gridCol w:w="4050"/>
        </w:tblGrid>
      </w:tblGridChange>
    </w:tblGrid>
    <w:tr w:rsidR="00AF5800" w14:paraId="18630C17" w14:textId="77777777" w:rsidTr="003C6CCD">
      <w:trPr>
        <w:cantSplit/>
        <w:trHeight w:val="816"/>
        <w:trPrChange w:id="105" w:author="Krishnakant Bairagi" w:date="2020-07-23T13:52:00Z">
          <w:trPr>
            <w:cantSplit/>
            <w:trHeight w:val="780"/>
          </w:trPr>
        </w:trPrChange>
      </w:trPr>
      <w:tc>
        <w:tcPr>
          <w:tcW w:w="5738" w:type="dxa"/>
          <w:vAlign w:val="bottom"/>
          <w:tcPrChange w:id="106" w:author="Krishnakant Bairagi" w:date="2020-07-23T13:52:00Z">
            <w:tcPr>
              <w:tcW w:w="6138" w:type="dxa"/>
              <w:vAlign w:val="bottom"/>
            </w:tcPr>
          </w:tcPrChange>
        </w:tcPr>
        <w:p w14:paraId="478C77E3" w14:textId="77777777" w:rsidR="00AF5800" w:rsidRPr="00E52B2B" w:rsidRDefault="00AF5800" w:rsidP="00D005CD">
          <w:pPr>
            <w:tabs>
              <w:tab w:val="center" w:pos="792"/>
            </w:tabs>
            <w:spacing w:before="40" w:after="40"/>
            <w:ind w:left="0" w:right="0"/>
            <w:rPr>
              <w:rFonts w:cs="Arial"/>
              <w:b/>
              <w:i/>
            </w:rPr>
          </w:pPr>
          <w:r w:rsidRPr="00E52B2B">
            <w:rPr>
              <w:rFonts w:cs="Arial"/>
              <w:b/>
              <w:i/>
            </w:rPr>
            <w:t>Internal use only</w:t>
          </w:r>
        </w:p>
      </w:tc>
      <w:tc>
        <w:tcPr>
          <w:tcW w:w="3786" w:type="dxa"/>
          <w:vAlign w:val="bottom"/>
          <w:tcPrChange w:id="107" w:author="Krishnakant Bairagi" w:date="2020-07-23T13:52:00Z">
            <w:tcPr>
              <w:tcW w:w="4050" w:type="dxa"/>
              <w:vAlign w:val="bottom"/>
            </w:tcPr>
          </w:tcPrChange>
        </w:tcPr>
        <w:p w14:paraId="72E00D16" w14:textId="77777777" w:rsidR="00AF5800" w:rsidRDefault="00AF5800" w:rsidP="00D005CD">
          <w:pPr>
            <w:spacing w:before="40" w:after="40"/>
            <w:ind w:left="0" w:right="0"/>
            <w:jc w:val="right"/>
            <w:rPr>
              <w:noProof/>
            </w:rPr>
          </w:pPr>
        </w:p>
      </w:tc>
    </w:tr>
    <w:tr w:rsidR="00AF5800" w14:paraId="6A14A21F" w14:textId="77777777" w:rsidTr="003C6CCD">
      <w:trPr>
        <w:cantSplit/>
        <w:trHeight w:val="816"/>
        <w:trPrChange w:id="108" w:author="Krishnakant Bairagi" w:date="2020-07-23T13:52:00Z">
          <w:trPr>
            <w:cantSplit/>
            <w:trHeight w:val="780"/>
          </w:trPr>
        </w:trPrChange>
      </w:trPr>
      <w:tc>
        <w:tcPr>
          <w:tcW w:w="5738" w:type="dxa"/>
          <w:vAlign w:val="bottom"/>
          <w:tcPrChange w:id="109" w:author="Krishnakant Bairagi" w:date="2020-07-23T13:52:00Z">
            <w:tcPr>
              <w:tcW w:w="6138" w:type="dxa"/>
              <w:vAlign w:val="bottom"/>
            </w:tcPr>
          </w:tcPrChange>
        </w:tcPr>
        <w:p w14:paraId="2AD39504" w14:textId="77777777" w:rsidR="00AF5800" w:rsidRDefault="00AF5800" w:rsidP="00D005CD">
          <w:pPr>
            <w:tabs>
              <w:tab w:val="center" w:pos="792"/>
            </w:tabs>
            <w:spacing w:before="40" w:after="40"/>
            <w:ind w:left="0" w:right="0"/>
            <w:rPr>
              <w:rFonts w:ascii="Arial Narrow" w:hAnsi="Arial Narrow"/>
              <w:sz w:val="18"/>
            </w:rPr>
          </w:pPr>
          <w:r w:rsidRPr="00DA457F">
            <w:rPr>
              <w:rFonts w:cs="Arial"/>
              <w:b/>
            </w:rPr>
            <w:t>GATS</w:t>
          </w:r>
          <w:r w:rsidRPr="00261BB1">
            <w:rPr>
              <w:rFonts w:cs="Arial"/>
            </w:rPr>
            <w:t xml:space="preserve"> </w:t>
          </w:r>
          <w:r>
            <w:rPr>
              <w:rFonts w:cs="Arial"/>
              <w:b/>
              <w:bCs/>
              <w:sz w:val="18"/>
              <w:szCs w:val="18"/>
            </w:rPr>
            <w:t>-SOD</w:t>
          </w:r>
        </w:p>
      </w:tc>
      <w:tc>
        <w:tcPr>
          <w:tcW w:w="3786" w:type="dxa"/>
          <w:vAlign w:val="bottom"/>
          <w:tcPrChange w:id="110" w:author="Krishnakant Bairagi" w:date="2020-07-23T13:52:00Z">
            <w:tcPr>
              <w:tcW w:w="4050" w:type="dxa"/>
              <w:vAlign w:val="bottom"/>
            </w:tcPr>
          </w:tcPrChange>
        </w:tcPr>
        <w:p w14:paraId="120878F2" w14:textId="77777777" w:rsidR="00AF5800" w:rsidRPr="00E6721E" w:rsidRDefault="00AF5800" w:rsidP="00D005CD">
          <w:pPr>
            <w:spacing w:before="40" w:after="40"/>
            <w:ind w:left="0" w:right="0"/>
            <w:jc w:val="right"/>
            <w:rPr>
              <w:b/>
            </w:rPr>
          </w:pPr>
          <w:r>
            <w:rPr>
              <w:noProof/>
            </w:rPr>
            <w:drawing>
              <wp:anchor distT="0" distB="0" distL="114300" distR="114300" simplePos="0" relativeHeight="251654656" behindDoc="0" locked="0" layoutInCell="1" allowOverlap="1" wp14:anchorId="7E01B4EC" wp14:editId="2286B307">
                <wp:simplePos x="0" y="0"/>
                <wp:positionH relativeFrom="column">
                  <wp:posOffset>795655</wp:posOffset>
                </wp:positionH>
                <wp:positionV relativeFrom="paragraph">
                  <wp:posOffset>78740</wp:posOffset>
                </wp:positionV>
                <wp:extent cx="1551305" cy="393065"/>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1305" cy="393065"/>
                        </a:xfrm>
                        <a:prstGeom prst="rect">
                          <a:avLst/>
                        </a:prstGeom>
                        <a:noFill/>
                        <a:ln>
                          <a:noFill/>
                        </a:ln>
                      </pic:spPr>
                    </pic:pic>
                  </a:graphicData>
                </a:graphic>
              </wp:anchor>
            </w:drawing>
          </w:r>
        </w:p>
      </w:tc>
    </w:tr>
  </w:tbl>
  <w:p w14:paraId="349C60AB" w14:textId="77777777" w:rsidR="00AF5800" w:rsidRPr="006C49EC" w:rsidRDefault="00AF5800" w:rsidP="00D005C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90" w:type="dxa"/>
      <w:tblInd w:w="-180" w:type="dxa"/>
      <w:tblBorders>
        <w:bottom w:val="single" w:sz="4" w:space="0" w:color="auto"/>
      </w:tblBorders>
      <w:tblLook w:val="0000" w:firstRow="0" w:lastRow="0" w:firstColumn="0" w:lastColumn="0" w:noHBand="0" w:noVBand="0"/>
      <w:tblPrChange w:id="111" w:author="Krishnakant Bairagi" w:date="2020-07-23T13:42:00Z">
        <w:tblPr>
          <w:tblW w:w="9900" w:type="dxa"/>
          <w:tblInd w:w="-180" w:type="dxa"/>
          <w:tblBorders>
            <w:bottom w:val="single" w:sz="4" w:space="0" w:color="auto"/>
          </w:tblBorders>
          <w:tblLook w:val="0000" w:firstRow="0" w:lastRow="0" w:firstColumn="0" w:lastColumn="0" w:noHBand="0" w:noVBand="0"/>
        </w:tblPr>
      </w:tblPrChange>
    </w:tblPr>
    <w:tblGrid>
      <w:gridCol w:w="3448"/>
      <w:gridCol w:w="6242"/>
      <w:tblGridChange w:id="112">
        <w:tblGrid>
          <w:gridCol w:w="3523"/>
          <w:gridCol w:w="6377"/>
        </w:tblGrid>
      </w:tblGridChange>
    </w:tblGrid>
    <w:tr w:rsidR="00AF5800" w:rsidRPr="00DD559D" w14:paraId="7A1AC38E" w14:textId="77777777" w:rsidTr="00347201">
      <w:trPr>
        <w:cantSplit/>
        <w:trHeight w:val="818"/>
        <w:trPrChange w:id="113" w:author="Krishnakant Bairagi" w:date="2020-07-23T13:42:00Z">
          <w:trPr>
            <w:cantSplit/>
            <w:trHeight w:val="772"/>
          </w:trPr>
        </w:trPrChange>
      </w:trPr>
      <w:tc>
        <w:tcPr>
          <w:tcW w:w="3448" w:type="dxa"/>
          <w:vAlign w:val="center"/>
          <w:tcPrChange w:id="114" w:author="Krishnakant Bairagi" w:date="2020-07-23T13:42:00Z">
            <w:tcPr>
              <w:tcW w:w="3523" w:type="dxa"/>
              <w:vAlign w:val="center"/>
            </w:tcPr>
          </w:tcPrChange>
        </w:tcPr>
        <w:p w14:paraId="108C7B40" w14:textId="77777777" w:rsidR="00AF5800" w:rsidRPr="00DD559D" w:rsidRDefault="00AF5800" w:rsidP="00D005CD">
          <w:pPr>
            <w:tabs>
              <w:tab w:val="left" w:pos="2637"/>
            </w:tabs>
            <w:spacing w:before="40" w:after="40"/>
            <w:ind w:left="-18"/>
            <w:rPr>
              <w:noProof/>
            </w:rPr>
          </w:pPr>
        </w:p>
      </w:tc>
      <w:tc>
        <w:tcPr>
          <w:tcW w:w="6242" w:type="dxa"/>
          <w:vAlign w:val="bottom"/>
          <w:tcPrChange w:id="115" w:author="Krishnakant Bairagi" w:date="2020-07-23T13:42:00Z">
            <w:tcPr>
              <w:tcW w:w="6377" w:type="dxa"/>
              <w:vAlign w:val="bottom"/>
            </w:tcPr>
          </w:tcPrChange>
        </w:tcPr>
        <w:p w14:paraId="7860EDBC" w14:textId="77777777" w:rsidR="00AF5800" w:rsidRPr="00141D3D" w:rsidRDefault="00AF5800" w:rsidP="00D005CD">
          <w:pPr>
            <w:pStyle w:val="Header"/>
            <w:tabs>
              <w:tab w:val="left" w:pos="9810"/>
            </w:tabs>
            <w:ind w:left="0" w:right="-25"/>
            <w:jc w:val="right"/>
            <w:rPr>
              <w:b/>
              <w:i/>
              <w:sz w:val="16"/>
              <w:szCs w:val="16"/>
            </w:rPr>
          </w:pPr>
          <w:r w:rsidRPr="00141D3D">
            <w:rPr>
              <w:b/>
              <w:i/>
              <w:sz w:val="16"/>
              <w:szCs w:val="16"/>
            </w:rPr>
            <w:t>Internal Use Only</w:t>
          </w:r>
        </w:p>
        <w:p w14:paraId="398D3AEF" w14:textId="77777777" w:rsidR="00AF5800" w:rsidRPr="00DD559D" w:rsidRDefault="00AF5800" w:rsidP="00D005CD">
          <w:pPr>
            <w:tabs>
              <w:tab w:val="left" w:pos="2637"/>
              <w:tab w:val="left" w:pos="5703"/>
            </w:tabs>
            <w:spacing w:before="40" w:after="40"/>
            <w:ind w:right="0"/>
            <w:jc w:val="right"/>
            <w:rPr>
              <w:b/>
              <w:sz w:val="18"/>
              <w:szCs w:val="18"/>
            </w:rPr>
          </w:pPr>
        </w:p>
      </w:tc>
    </w:tr>
    <w:tr w:rsidR="00AF5800" w:rsidRPr="00DD559D" w14:paraId="43A84D64" w14:textId="77777777" w:rsidTr="00347201">
      <w:trPr>
        <w:cantSplit/>
        <w:trHeight w:val="818"/>
        <w:trPrChange w:id="116" w:author="Krishnakant Bairagi" w:date="2020-07-23T13:42:00Z">
          <w:trPr>
            <w:cantSplit/>
            <w:trHeight w:val="772"/>
          </w:trPr>
        </w:trPrChange>
      </w:trPr>
      <w:tc>
        <w:tcPr>
          <w:tcW w:w="3448" w:type="dxa"/>
          <w:vAlign w:val="center"/>
          <w:tcPrChange w:id="117" w:author="Krishnakant Bairagi" w:date="2020-07-23T13:42:00Z">
            <w:tcPr>
              <w:tcW w:w="3523" w:type="dxa"/>
              <w:vAlign w:val="center"/>
            </w:tcPr>
          </w:tcPrChange>
        </w:tcPr>
        <w:p w14:paraId="6FCD0B87" w14:textId="77777777" w:rsidR="00AF5800" w:rsidRPr="00DD559D" w:rsidRDefault="00AF5800" w:rsidP="00D005CD">
          <w:pPr>
            <w:tabs>
              <w:tab w:val="left" w:pos="2637"/>
            </w:tabs>
            <w:spacing w:before="40" w:after="40"/>
            <w:ind w:left="-18"/>
            <w:rPr>
              <w:rFonts w:ascii="Arial Narrow" w:hAnsi="Arial Narrow"/>
              <w:sz w:val="18"/>
            </w:rPr>
          </w:pPr>
          <w:r w:rsidRPr="00DD559D">
            <w:rPr>
              <w:noProof/>
            </w:rPr>
            <w:drawing>
              <wp:inline distT="0" distB="0" distL="0" distR="0" wp14:anchorId="248EDF99" wp14:editId="1824B212">
                <wp:extent cx="1556385" cy="398780"/>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385" cy="398780"/>
                        </a:xfrm>
                        <a:prstGeom prst="rect">
                          <a:avLst/>
                        </a:prstGeom>
                        <a:noFill/>
                        <a:ln>
                          <a:noFill/>
                        </a:ln>
                      </pic:spPr>
                    </pic:pic>
                  </a:graphicData>
                </a:graphic>
              </wp:inline>
            </w:drawing>
          </w:r>
        </w:p>
      </w:tc>
      <w:tc>
        <w:tcPr>
          <w:tcW w:w="6242" w:type="dxa"/>
          <w:vAlign w:val="bottom"/>
          <w:tcPrChange w:id="118" w:author="Krishnakant Bairagi" w:date="2020-07-23T13:42:00Z">
            <w:tcPr>
              <w:tcW w:w="6377" w:type="dxa"/>
              <w:vAlign w:val="bottom"/>
            </w:tcPr>
          </w:tcPrChange>
        </w:tcPr>
        <w:p w14:paraId="28403E71" w14:textId="77777777" w:rsidR="00AF5800" w:rsidRPr="00DD559D" w:rsidRDefault="00AF5800" w:rsidP="00D005CD">
          <w:pPr>
            <w:tabs>
              <w:tab w:val="left" w:pos="2637"/>
              <w:tab w:val="left" w:pos="5703"/>
            </w:tabs>
            <w:spacing w:before="40" w:after="40"/>
            <w:ind w:right="0"/>
            <w:jc w:val="right"/>
            <w:rPr>
              <w:b/>
              <w:sz w:val="18"/>
              <w:szCs w:val="18"/>
            </w:rPr>
          </w:pPr>
          <w:r w:rsidRPr="00DD559D">
            <w:rPr>
              <w:b/>
              <w:sz w:val="18"/>
              <w:szCs w:val="18"/>
            </w:rPr>
            <w:t>GATS-SOD</w:t>
          </w:r>
        </w:p>
      </w:tc>
    </w:tr>
  </w:tbl>
  <w:p w14:paraId="2AADD517" w14:textId="51272E45" w:rsidR="00AF5800" w:rsidRDefault="00AF5800" w:rsidP="00F84076">
    <w:pPr>
      <w:pStyle w:val="Header"/>
      <w:spacing w:before="40" w:after="40"/>
      <w:ind w:right="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00" w:type="dxa"/>
      <w:tblInd w:w="-180" w:type="dxa"/>
      <w:tblBorders>
        <w:bottom w:val="single" w:sz="4" w:space="0" w:color="auto"/>
      </w:tblBorders>
      <w:tblLook w:val="0000" w:firstRow="0" w:lastRow="0" w:firstColumn="0" w:lastColumn="0" w:noHBand="0" w:noVBand="0"/>
    </w:tblPr>
    <w:tblGrid>
      <w:gridCol w:w="3523"/>
      <w:gridCol w:w="6377"/>
    </w:tblGrid>
    <w:tr w:rsidR="00AF5800" w:rsidRPr="00DD559D" w14:paraId="644DD5ED" w14:textId="77777777" w:rsidTr="00D005CD">
      <w:trPr>
        <w:cantSplit/>
        <w:trHeight w:val="772"/>
      </w:trPr>
      <w:tc>
        <w:tcPr>
          <w:tcW w:w="3523" w:type="dxa"/>
          <w:vAlign w:val="center"/>
        </w:tcPr>
        <w:p w14:paraId="52B36089" w14:textId="77777777" w:rsidR="00AF5800" w:rsidRPr="00DD559D" w:rsidRDefault="00AF5800" w:rsidP="00EF0328">
          <w:pPr>
            <w:tabs>
              <w:tab w:val="left" w:pos="2637"/>
            </w:tabs>
            <w:spacing w:before="40" w:after="40"/>
            <w:ind w:left="-18"/>
            <w:rPr>
              <w:noProof/>
            </w:rPr>
          </w:pPr>
        </w:p>
      </w:tc>
      <w:tc>
        <w:tcPr>
          <w:tcW w:w="6377" w:type="dxa"/>
          <w:vAlign w:val="bottom"/>
        </w:tcPr>
        <w:p w14:paraId="468B4B80" w14:textId="77777777" w:rsidR="00AF5800" w:rsidRPr="00141D3D" w:rsidRDefault="00AF5800" w:rsidP="00EF0328">
          <w:pPr>
            <w:pStyle w:val="Header"/>
            <w:tabs>
              <w:tab w:val="left" w:pos="9810"/>
            </w:tabs>
            <w:ind w:left="0" w:right="-25"/>
            <w:jc w:val="right"/>
            <w:rPr>
              <w:b/>
              <w:i/>
              <w:sz w:val="16"/>
              <w:szCs w:val="16"/>
            </w:rPr>
          </w:pPr>
          <w:r w:rsidRPr="00141D3D">
            <w:rPr>
              <w:b/>
              <w:i/>
              <w:sz w:val="16"/>
              <w:szCs w:val="16"/>
            </w:rPr>
            <w:t>Internal Use Only</w:t>
          </w:r>
        </w:p>
        <w:p w14:paraId="68DC3E45" w14:textId="77777777" w:rsidR="00AF5800" w:rsidRPr="00DD559D" w:rsidRDefault="00AF5800" w:rsidP="00EF0328">
          <w:pPr>
            <w:tabs>
              <w:tab w:val="left" w:pos="2637"/>
              <w:tab w:val="left" w:pos="5703"/>
            </w:tabs>
            <w:spacing w:before="40" w:after="40"/>
            <w:ind w:right="0"/>
            <w:jc w:val="right"/>
            <w:rPr>
              <w:b/>
              <w:sz w:val="18"/>
              <w:szCs w:val="18"/>
            </w:rPr>
          </w:pPr>
        </w:p>
      </w:tc>
    </w:tr>
    <w:tr w:rsidR="00AF5800" w:rsidRPr="00DD559D" w14:paraId="7938C213" w14:textId="77777777" w:rsidTr="00D005CD">
      <w:trPr>
        <w:cantSplit/>
        <w:trHeight w:val="772"/>
      </w:trPr>
      <w:tc>
        <w:tcPr>
          <w:tcW w:w="3523" w:type="dxa"/>
          <w:vAlign w:val="center"/>
        </w:tcPr>
        <w:p w14:paraId="1914BE6A" w14:textId="77777777" w:rsidR="00AF5800" w:rsidRPr="00DD559D" w:rsidRDefault="00AF5800" w:rsidP="00EF0328">
          <w:pPr>
            <w:tabs>
              <w:tab w:val="left" w:pos="2637"/>
            </w:tabs>
            <w:spacing w:before="40" w:after="40"/>
            <w:ind w:left="-18"/>
            <w:rPr>
              <w:rFonts w:ascii="Arial Narrow" w:hAnsi="Arial Narrow"/>
              <w:sz w:val="18"/>
            </w:rPr>
          </w:pPr>
          <w:r w:rsidRPr="00DD559D">
            <w:rPr>
              <w:noProof/>
            </w:rPr>
            <w:drawing>
              <wp:inline distT="0" distB="0" distL="0" distR="0" wp14:anchorId="52D02CF0" wp14:editId="1758C935">
                <wp:extent cx="1556385" cy="398780"/>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385" cy="398780"/>
                        </a:xfrm>
                        <a:prstGeom prst="rect">
                          <a:avLst/>
                        </a:prstGeom>
                        <a:noFill/>
                        <a:ln>
                          <a:noFill/>
                        </a:ln>
                      </pic:spPr>
                    </pic:pic>
                  </a:graphicData>
                </a:graphic>
              </wp:inline>
            </w:drawing>
          </w:r>
        </w:p>
      </w:tc>
      <w:tc>
        <w:tcPr>
          <w:tcW w:w="6377" w:type="dxa"/>
          <w:vAlign w:val="bottom"/>
        </w:tcPr>
        <w:p w14:paraId="4BD9AFC4" w14:textId="77777777" w:rsidR="00AF5800" w:rsidRPr="00DD559D" w:rsidRDefault="00AF5800" w:rsidP="00EF0328">
          <w:pPr>
            <w:tabs>
              <w:tab w:val="left" w:pos="2637"/>
              <w:tab w:val="left" w:pos="5703"/>
            </w:tabs>
            <w:spacing w:before="40" w:after="40"/>
            <w:ind w:right="0"/>
            <w:jc w:val="right"/>
            <w:rPr>
              <w:b/>
              <w:sz w:val="18"/>
              <w:szCs w:val="18"/>
            </w:rPr>
          </w:pPr>
          <w:r w:rsidRPr="00DD559D">
            <w:rPr>
              <w:b/>
              <w:sz w:val="18"/>
              <w:szCs w:val="18"/>
            </w:rPr>
            <w:t>GATS-SOD</w:t>
          </w:r>
        </w:p>
      </w:tc>
    </w:tr>
  </w:tbl>
  <w:p w14:paraId="117A44DF" w14:textId="77777777" w:rsidR="00AF5800" w:rsidRDefault="00AF580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00" w:type="dxa"/>
      <w:tblInd w:w="-180" w:type="dxa"/>
      <w:tblBorders>
        <w:bottom w:val="single" w:sz="4" w:space="0" w:color="auto"/>
      </w:tblBorders>
      <w:tblLook w:val="0000" w:firstRow="0" w:lastRow="0" w:firstColumn="0" w:lastColumn="0" w:noHBand="0" w:noVBand="0"/>
    </w:tblPr>
    <w:tblGrid>
      <w:gridCol w:w="3523"/>
      <w:gridCol w:w="6377"/>
    </w:tblGrid>
    <w:tr w:rsidR="00AF5800" w:rsidRPr="00DD559D" w14:paraId="32D6324B" w14:textId="77777777" w:rsidTr="00D005CD">
      <w:trPr>
        <w:cantSplit/>
        <w:trHeight w:val="772"/>
      </w:trPr>
      <w:tc>
        <w:tcPr>
          <w:tcW w:w="3523" w:type="dxa"/>
          <w:vAlign w:val="center"/>
        </w:tcPr>
        <w:p w14:paraId="0C0A25F2" w14:textId="77777777" w:rsidR="00AF5800" w:rsidRPr="00DD559D" w:rsidRDefault="00AF5800" w:rsidP="00D005CD">
          <w:pPr>
            <w:tabs>
              <w:tab w:val="left" w:pos="2637"/>
            </w:tabs>
            <w:spacing w:before="40" w:after="40"/>
            <w:ind w:left="-18"/>
            <w:rPr>
              <w:noProof/>
            </w:rPr>
          </w:pPr>
        </w:p>
      </w:tc>
      <w:tc>
        <w:tcPr>
          <w:tcW w:w="6377" w:type="dxa"/>
          <w:vAlign w:val="bottom"/>
        </w:tcPr>
        <w:p w14:paraId="7C5E6BFC" w14:textId="77777777" w:rsidR="00AF5800" w:rsidRPr="00141D3D" w:rsidRDefault="00AF5800" w:rsidP="00D005CD">
          <w:pPr>
            <w:pStyle w:val="Header"/>
            <w:tabs>
              <w:tab w:val="left" w:pos="9810"/>
            </w:tabs>
            <w:ind w:left="0" w:right="-25"/>
            <w:jc w:val="right"/>
            <w:rPr>
              <w:b/>
              <w:i/>
              <w:sz w:val="16"/>
              <w:szCs w:val="16"/>
            </w:rPr>
          </w:pPr>
          <w:r w:rsidRPr="00141D3D">
            <w:rPr>
              <w:b/>
              <w:i/>
              <w:sz w:val="16"/>
              <w:szCs w:val="16"/>
            </w:rPr>
            <w:t>Internal Use Only</w:t>
          </w:r>
        </w:p>
        <w:p w14:paraId="4D618FCB" w14:textId="77777777" w:rsidR="00AF5800" w:rsidRPr="00DD559D" w:rsidRDefault="00AF5800" w:rsidP="00D005CD">
          <w:pPr>
            <w:tabs>
              <w:tab w:val="left" w:pos="2637"/>
              <w:tab w:val="left" w:pos="5703"/>
            </w:tabs>
            <w:spacing w:before="40" w:after="40"/>
            <w:ind w:right="0"/>
            <w:jc w:val="right"/>
            <w:rPr>
              <w:b/>
              <w:sz w:val="18"/>
              <w:szCs w:val="18"/>
            </w:rPr>
          </w:pPr>
        </w:p>
      </w:tc>
    </w:tr>
    <w:tr w:rsidR="00AF5800" w:rsidRPr="00DD559D" w14:paraId="4729357F" w14:textId="77777777" w:rsidTr="00D005CD">
      <w:trPr>
        <w:cantSplit/>
        <w:trHeight w:val="772"/>
      </w:trPr>
      <w:tc>
        <w:tcPr>
          <w:tcW w:w="3523" w:type="dxa"/>
          <w:vAlign w:val="center"/>
        </w:tcPr>
        <w:p w14:paraId="5E542F07" w14:textId="77777777" w:rsidR="00AF5800" w:rsidRPr="00DD559D" w:rsidRDefault="00AF5800" w:rsidP="00D005CD">
          <w:pPr>
            <w:tabs>
              <w:tab w:val="left" w:pos="2637"/>
            </w:tabs>
            <w:spacing w:before="40" w:after="40"/>
            <w:ind w:left="-18"/>
            <w:rPr>
              <w:rFonts w:ascii="Arial Narrow" w:hAnsi="Arial Narrow"/>
              <w:sz w:val="18"/>
            </w:rPr>
          </w:pPr>
          <w:r w:rsidRPr="00DD559D">
            <w:rPr>
              <w:noProof/>
            </w:rPr>
            <w:drawing>
              <wp:inline distT="0" distB="0" distL="0" distR="0" wp14:anchorId="09A28BBC" wp14:editId="3BD761EC">
                <wp:extent cx="1556385" cy="398780"/>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385" cy="398780"/>
                        </a:xfrm>
                        <a:prstGeom prst="rect">
                          <a:avLst/>
                        </a:prstGeom>
                        <a:noFill/>
                        <a:ln>
                          <a:noFill/>
                        </a:ln>
                      </pic:spPr>
                    </pic:pic>
                  </a:graphicData>
                </a:graphic>
              </wp:inline>
            </w:drawing>
          </w:r>
        </w:p>
      </w:tc>
      <w:tc>
        <w:tcPr>
          <w:tcW w:w="6377" w:type="dxa"/>
          <w:vAlign w:val="bottom"/>
        </w:tcPr>
        <w:p w14:paraId="5E9CF9D4" w14:textId="77777777" w:rsidR="00AF5800" w:rsidRPr="00DD559D" w:rsidRDefault="00AF5800" w:rsidP="00D005CD">
          <w:pPr>
            <w:tabs>
              <w:tab w:val="left" w:pos="2637"/>
              <w:tab w:val="left" w:pos="5703"/>
            </w:tabs>
            <w:spacing w:before="40" w:after="40"/>
            <w:ind w:right="0"/>
            <w:jc w:val="right"/>
            <w:rPr>
              <w:b/>
              <w:sz w:val="18"/>
              <w:szCs w:val="18"/>
            </w:rPr>
          </w:pPr>
          <w:r w:rsidRPr="00DD559D">
            <w:rPr>
              <w:b/>
              <w:sz w:val="18"/>
              <w:szCs w:val="18"/>
            </w:rPr>
            <w:t>GATS-SOD</w:t>
          </w:r>
        </w:p>
      </w:tc>
    </w:tr>
  </w:tbl>
  <w:p w14:paraId="12F6302B" w14:textId="77777777" w:rsidR="00AF5800" w:rsidRDefault="00AF580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90" w:type="dxa"/>
      <w:tblBorders>
        <w:bottom w:val="single" w:sz="4" w:space="0" w:color="auto"/>
      </w:tblBorders>
      <w:tblLayout w:type="fixed"/>
      <w:tblLook w:val="0000" w:firstRow="0" w:lastRow="0" w:firstColumn="0" w:lastColumn="0" w:noHBand="0" w:noVBand="0"/>
      <w:tblPrChange w:id="151" w:author="Krishnakant Bairagi" w:date="2020-07-23T13:40:00Z">
        <w:tblPr>
          <w:tblW w:w="10188" w:type="dxa"/>
          <w:tblInd w:w="-90" w:type="dxa"/>
          <w:tblBorders>
            <w:bottom w:val="single" w:sz="4" w:space="0" w:color="auto"/>
          </w:tblBorders>
          <w:tblLayout w:type="fixed"/>
          <w:tblLook w:val="0000" w:firstRow="0" w:lastRow="0" w:firstColumn="0" w:lastColumn="0" w:noHBand="0" w:noVBand="0"/>
        </w:tblPr>
      </w:tblPrChange>
    </w:tblPr>
    <w:tblGrid>
      <w:gridCol w:w="5802"/>
      <w:gridCol w:w="3828"/>
      <w:tblGridChange w:id="152">
        <w:tblGrid>
          <w:gridCol w:w="6138"/>
          <w:gridCol w:w="4050"/>
        </w:tblGrid>
      </w:tblGridChange>
    </w:tblGrid>
    <w:tr w:rsidR="00AF5800" w14:paraId="0F969E5F" w14:textId="77777777" w:rsidTr="00405565">
      <w:trPr>
        <w:cantSplit/>
        <w:trHeight w:val="809"/>
        <w:trPrChange w:id="153" w:author="Krishnakant Bairagi" w:date="2020-07-23T13:40:00Z">
          <w:trPr>
            <w:cantSplit/>
            <w:trHeight w:val="780"/>
          </w:trPr>
        </w:trPrChange>
      </w:trPr>
      <w:tc>
        <w:tcPr>
          <w:tcW w:w="5802" w:type="dxa"/>
          <w:vAlign w:val="bottom"/>
          <w:tcPrChange w:id="154" w:author="Krishnakant Bairagi" w:date="2020-07-23T13:40:00Z">
            <w:tcPr>
              <w:tcW w:w="6138" w:type="dxa"/>
              <w:vAlign w:val="bottom"/>
            </w:tcPr>
          </w:tcPrChange>
        </w:tcPr>
        <w:p w14:paraId="1C08962B" w14:textId="77777777" w:rsidR="00AF5800" w:rsidRPr="00E52B2B" w:rsidRDefault="00AF5800" w:rsidP="00D005CD">
          <w:pPr>
            <w:tabs>
              <w:tab w:val="center" w:pos="792"/>
            </w:tabs>
            <w:spacing w:before="40" w:after="40"/>
            <w:ind w:left="0" w:right="0"/>
            <w:rPr>
              <w:rFonts w:cs="Arial"/>
              <w:b/>
              <w:i/>
            </w:rPr>
          </w:pPr>
          <w:r w:rsidRPr="00E52B2B">
            <w:rPr>
              <w:rFonts w:cs="Arial"/>
              <w:b/>
              <w:i/>
            </w:rPr>
            <w:t>Internal use only</w:t>
          </w:r>
        </w:p>
      </w:tc>
      <w:tc>
        <w:tcPr>
          <w:tcW w:w="3828" w:type="dxa"/>
          <w:vAlign w:val="bottom"/>
          <w:tcPrChange w:id="155" w:author="Krishnakant Bairagi" w:date="2020-07-23T13:40:00Z">
            <w:tcPr>
              <w:tcW w:w="4050" w:type="dxa"/>
              <w:vAlign w:val="bottom"/>
            </w:tcPr>
          </w:tcPrChange>
        </w:tcPr>
        <w:p w14:paraId="1075BB14" w14:textId="77777777" w:rsidR="00AF5800" w:rsidRDefault="00AF5800" w:rsidP="00D005CD">
          <w:pPr>
            <w:spacing w:before="40" w:after="40"/>
            <w:ind w:left="0" w:right="0"/>
            <w:jc w:val="right"/>
            <w:rPr>
              <w:noProof/>
            </w:rPr>
          </w:pPr>
        </w:p>
      </w:tc>
    </w:tr>
    <w:tr w:rsidR="00AF5800" w14:paraId="75AABB2F" w14:textId="77777777" w:rsidTr="00405565">
      <w:trPr>
        <w:cantSplit/>
        <w:trHeight w:val="809"/>
        <w:trPrChange w:id="156" w:author="Krishnakant Bairagi" w:date="2020-07-23T13:40:00Z">
          <w:trPr>
            <w:cantSplit/>
            <w:trHeight w:val="780"/>
          </w:trPr>
        </w:trPrChange>
      </w:trPr>
      <w:tc>
        <w:tcPr>
          <w:tcW w:w="5802" w:type="dxa"/>
          <w:vAlign w:val="bottom"/>
          <w:tcPrChange w:id="157" w:author="Krishnakant Bairagi" w:date="2020-07-23T13:40:00Z">
            <w:tcPr>
              <w:tcW w:w="6138" w:type="dxa"/>
              <w:vAlign w:val="bottom"/>
            </w:tcPr>
          </w:tcPrChange>
        </w:tcPr>
        <w:p w14:paraId="20466D84" w14:textId="77777777" w:rsidR="00AF5800" w:rsidRDefault="00AF5800" w:rsidP="00D005CD">
          <w:pPr>
            <w:tabs>
              <w:tab w:val="center" w:pos="792"/>
            </w:tabs>
            <w:spacing w:before="40" w:after="40"/>
            <w:ind w:left="0" w:right="0"/>
            <w:rPr>
              <w:rFonts w:ascii="Arial Narrow" w:hAnsi="Arial Narrow"/>
              <w:sz w:val="18"/>
            </w:rPr>
          </w:pPr>
          <w:r w:rsidRPr="00DA457F">
            <w:rPr>
              <w:rFonts w:cs="Arial"/>
              <w:b/>
            </w:rPr>
            <w:t>GATS</w:t>
          </w:r>
          <w:r w:rsidRPr="00261BB1">
            <w:rPr>
              <w:rFonts w:cs="Arial"/>
            </w:rPr>
            <w:t xml:space="preserve"> </w:t>
          </w:r>
          <w:r>
            <w:rPr>
              <w:rFonts w:cs="Arial"/>
              <w:b/>
              <w:bCs/>
              <w:sz w:val="18"/>
              <w:szCs w:val="18"/>
            </w:rPr>
            <w:t>-SOD</w:t>
          </w:r>
        </w:p>
      </w:tc>
      <w:tc>
        <w:tcPr>
          <w:tcW w:w="3828" w:type="dxa"/>
          <w:vAlign w:val="bottom"/>
          <w:tcPrChange w:id="158" w:author="Krishnakant Bairagi" w:date="2020-07-23T13:40:00Z">
            <w:tcPr>
              <w:tcW w:w="4050" w:type="dxa"/>
              <w:vAlign w:val="bottom"/>
            </w:tcPr>
          </w:tcPrChange>
        </w:tcPr>
        <w:p w14:paraId="48E433F9" w14:textId="77777777" w:rsidR="00AF5800" w:rsidRPr="00E6721E" w:rsidRDefault="00AF5800" w:rsidP="00D005CD">
          <w:pPr>
            <w:spacing w:before="40" w:after="40"/>
            <w:ind w:left="0" w:right="0"/>
            <w:jc w:val="right"/>
            <w:rPr>
              <w:b/>
            </w:rPr>
          </w:pPr>
          <w:r>
            <w:rPr>
              <w:noProof/>
            </w:rPr>
            <w:drawing>
              <wp:anchor distT="0" distB="0" distL="114300" distR="114300" simplePos="0" relativeHeight="251659776" behindDoc="0" locked="0" layoutInCell="1" allowOverlap="1" wp14:anchorId="59DEB4E7" wp14:editId="1976030D">
                <wp:simplePos x="0" y="0"/>
                <wp:positionH relativeFrom="column">
                  <wp:posOffset>793750</wp:posOffset>
                </wp:positionH>
                <wp:positionV relativeFrom="paragraph">
                  <wp:posOffset>79375</wp:posOffset>
                </wp:positionV>
                <wp:extent cx="1386205" cy="390525"/>
                <wp:effectExtent l="0" t="0" r="0" b="0"/>
                <wp:wrapNone/>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620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DBF136" w14:textId="77777777" w:rsidR="00AF5800" w:rsidRPr="006C49EC" w:rsidRDefault="00AF5800" w:rsidP="00D005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name w:val="WW8Num23"/>
    <w:lvl w:ilvl="0">
      <w:start w:val="1"/>
      <w:numFmt w:val="bullet"/>
      <w:lvlText w:val=""/>
      <w:lvlJc w:val="left"/>
      <w:pPr>
        <w:tabs>
          <w:tab w:val="num" w:pos="0"/>
        </w:tabs>
        <w:ind w:left="1440" w:hanging="360"/>
      </w:pPr>
      <w:rPr>
        <w:rFonts w:ascii="Symbol" w:hAnsi="Symbol" w:cs="Arial" w:hint="default"/>
        <w:color w:val="0000FF"/>
        <w:sz w:val="20"/>
        <w:u w:val="single"/>
      </w:rPr>
    </w:lvl>
    <w:lvl w:ilvl="1">
      <w:start w:val="1"/>
      <w:numFmt w:val="decimal"/>
      <w:lvlText w:val="%2."/>
      <w:lvlJc w:val="left"/>
      <w:pPr>
        <w:tabs>
          <w:tab w:val="num" w:pos="0"/>
        </w:tabs>
        <w:ind w:left="1080" w:hanging="360"/>
      </w:pPr>
      <w:rPr>
        <w:rFonts w:ascii="OpenSymbol" w:hAnsi="OpenSymbol" w:cs="OpenSymbol"/>
      </w:rPr>
    </w:lvl>
    <w:lvl w:ilvl="2">
      <w:start w:val="1"/>
      <w:numFmt w:val="decimal"/>
      <w:lvlText w:val="%2.%3."/>
      <w:lvlJc w:val="left"/>
      <w:pPr>
        <w:tabs>
          <w:tab w:val="num" w:pos="0"/>
        </w:tabs>
        <w:ind w:left="1440" w:hanging="360"/>
      </w:pPr>
    </w:lvl>
    <w:lvl w:ilvl="3">
      <w:start w:val="1"/>
      <w:numFmt w:val="decimal"/>
      <w:lvlText w:val="%2.%3.%4."/>
      <w:lvlJc w:val="left"/>
      <w:pPr>
        <w:tabs>
          <w:tab w:val="num" w:pos="0"/>
        </w:tabs>
        <w:ind w:left="1800" w:hanging="360"/>
      </w:pPr>
    </w:lvl>
    <w:lvl w:ilvl="4">
      <w:start w:val="1"/>
      <w:numFmt w:val="decimal"/>
      <w:lvlText w:val="%2.%3.%4.%5."/>
      <w:lvlJc w:val="left"/>
      <w:pPr>
        <w:tabs>
          <w:tab w:val="num" w:pos="0"/>
        </w:tabs>
        <w:ind w:left="2160" w:hanging="360"/>
      </w:pPr>
    </w:lvl>
    <w:lvl w:ilvl="5">
      <w:start w:val="1"/>
      <w:numFmt w:val="decimal"/>
      <w:lvlText w:val="%2.%3.%4.%5.%6."/>
      <w:lvlJc w:val="left"/>
      <w:pPr>
        <w:tabs>
          <w:tab w:val="num" w:pos="0"/>
        </w:tabs>
        <w:ind w:left="2520" w:hanging="360"/>
      </w:pPr>
    </w:lvl>
    <w:lvl w:ilvl="6">
      <w:start w:val="1"/>
      <w:numFmt w:val="decimal"/>
      <w:lvlText w:val="%2.%3.%4.%5.%6.%7."/>
      <w:lvlJc w:val="left"/>
      <w:pPr>
        <w:tabs>
          <w:tab w:val="num" w:pos="0"/>
        </w:tabs>
        <w:ind w:left="2880" w:hanging="360"/>
      </w:pPr>
    </w:lvl>
    <w:lvl w:ilvl="7">
      <w:start w:val="1"/>
      <w:numFmt w:val="decimal"/>
      <w:lvlText w:val="%2.%3.%4.%5.%6.%7.%8."/>
      <w:lvlJc w:val="left"/>
      <w:pPr>
        <w:tabs>
          <w:tab w:val="num" w:pos="0"/>
        </w:tabs>
        <w:ind w:left="3240" w:hanging="360"/>
      </w:pPr>
    </w:lvl>
    <w:lvl w:ilvl="8">
      <w:start w:val="1"/>
      <w:numFmt w:val="decimal"/>
      <w:lvlText w:val="%2.%3.%4.%5.%6.%7.%8.%9."/>
      <w:lvlJc w:val="left"/>
      <w:pPr>
        <w:tabs>
          <w:tab w:val="num" w:pos="0"/>
        </w:tabs>
        <w:ind w:left="3600" w:hanging="360"/>
      </w:pPr>
    </w:lvl>
  </w:abstractNum>
  <w:abstractNum w:abstractNumId="1">
    <w:nsid w:val="00000010"/>
    <w:multiLevelType w:val="singleLevel"/>
    <w:tmpl w:val="00000010"/>
    <w:name w:val="WW8Num30"/>
    <w:lvl w:ilvl="0">
      <w:start w:val="1"/>
      <w:numFmt w:val="decimal"/>
      <w:lvlText w:val="%1."/>
      <w:lvlJc w:val="left"/>
      <w:pPr>
        <w:tabs>
          <w:tab w:val="num" w:pos="0"/>
        </w:tabs>
        <w:ind w:left="1080" w:hanging="360"/>
      </w:pPr>
      <w:rPr>
        <w:rFonts w:ascii="Symbol" w:hAnsi="Symbol" w:cs="Arial"/>
        <w:b w:val="0"/>
        <w:i w:val="0"/>
        <w:sz w:val="22"/>
      </w:rPr>
    </w:lvl>
  </w:abstractNum>
  <w:abstractNum w:abstractNumId="2">
    <w:nsid w:val="00000013"/>
    <w:multiLevelType w:val="singleLevel"/>
    <w:tmpl w:val="00000013"/>
    <w:name w:val="WW8Num33"/>
    <w:lvl w:ilvl="0">
      <w:start w:val="1"/>
      <w:numFmt w:val="bullet"/>
      <w:lvlText w:val="o"/>
      <w:lvlJc w:val="left"/>
      <w:pPr>
        <w:tabs>
          <w:tab w:val="num" w:pos="0"/>
        </w:tabs>
        <w:ind w:left="1800" w:hanging="360"/>
      </w:pPr>
      <w:rPr>
        <w:rFonts w:ascii="Courier New" w:hAnsi="Courier New"/>
      </w:rPr>
    </w:lvl>
  </w:abstractNum>
  <w:abstractNum w:abstractNumId="3">
    <w:nsid w:val="00000016"/>
    <w:multiLevelType w:val="singleLevel"/>
    <w:tmpl w:val="00000016"/>
    <w:name w:val="WW8Num36"/>
    <w:lvl w:ilvl="0">
      <w:start w:val="1"/>
      <w:numFmt w:val="bullet"/>
      <w:lvlText w:val="o"/>
      <w:lvlJc w:val="left"/>
      <w:pPr>
        <w:tabs>
          <w:tab w:val="num" w:pos="0"/>
        </w:tabs>
        <w:ind w:left="1800" w:hanging="360"/>
      </w:pPr>
      <w:rPr>
        <w:rFonts w:ascii="Courier New" w:hAnsi="Courier New" w:cs="Courier New" w:hint="default"/>
      </w:rPr>
    </w:lvl>
  </w:abstractNum>
  <w:abstractNum w:abstractNumId="4">
    <w:nsid w:val="0000001B"/>
    <w:multiLevelType w:val="singleLevel"/>
    <w:tmpl w:val="0000001B"/>
    <w:name w:val="WW8Num44"/>
    <w:lvl w:ilvl="0">
      <w:start w:val="1"/>
      <w:numFmt w:val="bullet"/>
      <w:lvlText w:val="o"/>
      <w:lvlJc w:val="left"/>
      <w:pPr>
        <w:tabs>
          <w:tab w:val="num" w:pos="0"/>
        </w:tabs>
        <w:ind w:left="1800" w:hanging="360"/>
      </w:pPr>
      <w:rPr>
        <w:rFonts w:ascii="Courier New" w:hAnsi="Courier New" w:cs="Courier New" w:hint="default"/>
      </w:rPr>
    </w:lvl>
  </w:abstractNum>
  <w:abstractNum w:abstractNumId="5">
    <w:nsid w:val="0000001C"/>
    <w:multiLevelType w:val="singleLevel"/>
    <w:tmpl w:val="0000001C"/>
    <w:name w:val="WW8Num45"/>
    <w:lvl w:ilvl="0">
      <w:start w:val="1"/>
      <w:numFmt w:val="bullet"/>
      <w:lvlText w:val=""/>
      <w:lvlJc w:val="left"/>
      <w:pPr>
        <w:tabs>
          <w:tab w:val="num" w:pos="0"/>
        </w:tabs>
        <w:ind w:left="1800" w:hanging="360"/>
      </w:pPr>
      <w:rPr>
        <w:rFonts w:ascii="Wingdings" w:hAnsi="Wingdings" w:cs="Wingdings" w:hint="default"/>
      </w:rPr>
    </w:lvl>
  </w:abstractNum>
  <w:abstractNum w:abstractNumId="6">
    <w:nsid w:val="017C1075"/>
    <w:multiLevelType w:val="hybridMultilevel"/>
    <w:tmpl w:val="7046A2B0"/>
    <w:lvl w:ilvl="0" w:tplc="DC56914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043926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F70AFD"/>
    <w:multiLevelType w:val="hybridMultilevel"/>
    <w:tmpl w:val="93408B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15D66040"/>
    <w:multiLevelType w:val="hybridMultilevel"/>
    <w:tmpl w:val="99B05CF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0">
    <w:nsid w:val="1C1452C0"/>
    <w:multiLevelType w:val="multilevel"/>
    <w:tmpl w:val="CDAA847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FE657D5"/>
    <w:multiLevelType w:val="hybridMultilevel"/>
    <w:tmpl w:val="97A2C020"/>
    <w:lvl w:ilvl="0" w:tplc="3E3CE660">
      <w:start w:val="1"/>
      <w:numFmt w:val="bullet"/>
      <w:lvlText w:val=""/>
      <w:lvlJc w:val="left"/>
      <w:pPr>
        <w:tabs>
          <w:tab w:val="num" w:pos="1800"/>
        </w:tabs>
        <w:ind w:left="1800" w:hanging="360"/>
      </w:pPr>
      <w:rPr>
        <w:rFonts w:ascii="Symbol" w:hAnsi="Symbol"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0833EA3"/>
    <w:multiLevelType w:val="hybridMultilevel"/>
    <w:tmpl w:val="35A0B924"/>
    <w:lvl w:ilvl="0" w:tplc="98183AA4">
      <w:start w:val="1"/>
      <w:numFmt w:val="decimal"/>
      <w:pStyle w:val="Title"/>
      <w:lvlText w:val="PART %1"/>
      <w:lvlJc w:val="left"/>
      <w:pPr>
        <w:ind w:left="72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165912"/>
    <w:multiLevelType w:val="multilevel"/>
    <w:tmpl w:val="82461F1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3808463E"/>
    <w:multiLevelType w:val="multilevel"/>
    <w:tmpl w:val="09F8F4DC"/>
    <w:lvl w:ilvl="0">
      <w:start w:val="1"/>
      <w:numFmt w:val="decimal"/>
      <w:lvlText w:val="%1"/>
      <w:lvlJc w:val="left"/>
      <w:pPr>
        <w:ind w:left="435" w:hanging="435"/>
      </w:pPr>
      <w:rPr>
        <w:rFonts w:hint="default"/>
      </w:rPr>
    </w:lvl>
    <w:lvl w:ilvl="1">
      <w:start w:val="5"/>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3A9A58D3"/>
    <w:multiLevelType w:val="singleLevel"/>
    <w:tmpl w:val="1068AD9E"/>
    <w:lvl w:ilvl="0">
      <w:start w:val="1"/>
      <w:numFmt w:val="lowerLetter"/>
      <w:pStyle w:val="List3"/>
      <w:lvlText w:val="%1."/>
      <w:lvlJc w:val="left"/>
      <w:pPr>
        <w:tabs>
          <w:tab w:val="num" w:pos="1800"/>
        </w:tabs>
        <w:ind w:left="1800" w:hanging="360"/>
      </w:pPr>
      <w:rPr>
        <w:rFonts w:ascii="Arial" w:hAnsi="Arial" w:hint="default"/>
        <w:b w:val="0"/>
        <w:i w:val="0"/>
        <w:sz w:val="22"/>
      </w:rPr>
    </w:lvl>
  </w:abstractNum>
  <w:abstractNum w:abstractNumId="16">
    <w:nsid w:val="3ADB354A"/>
    <w:multiLevelType w:val="multilevel"/>
    <w:tmpl w:val="2CB0EB3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3A552C3"/>
    <w:multiLevelType w:val="multilevel"/>
    <w:tmpl w:val="7814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E113FF"/>
    <w:multiLevelType w:val="hybridMultilevel"/>
    <w:tmpl w:val="B77EFE72"/>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nsid w:val="4B205B5B"/>
    <w:multiLevelType w:val="multilevel"/>
    <w:tmpl w:val="C2F02460"/>
    <w:lvl w:ilvl="0">
      <w:start w:val="1"/>
      <w:numFmt w:val="decimal"/>
      <w:lvlText w:val="3.%1"/>
      <w:lvlJc w:val="left"/>
      <w:pPr>
        <w:ind w:left="360" w:hanging="360"/>
      </w:pPr>
      <w:rPr>
        <w:rFonts w:ascii="Arial" w:hAnsi="Arial" w:hint="default"/>
        <w:b/>
        <w:i w:val="0"/>
        <w:sz w:val="20"/>
      </w:rPr>
    </w:lvl>
    <w:lvl w:ilvl="1">
      <w:start w:val="1"/>
      <w:numFmt w:val="decimal"/>
      <w:lvlText w:val="3.%2"/>
      <w:lvlJc w:val="left"/>
      <w:pPr>
        <w:ind w:left="1260" w:hanging="360"/>
      </w:pPr>
      <w:rPr>
        <w:rFonts w:ascii="Arial" w:hAnsi="Arial" w:hint="default"/>
        <w:b w:val="0"/>
        <w:i w:val="0"/>
        <w:sz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53C4501B"/>
    <w:multiLevelType w:val="hybridMultilevel"/>
    <w:tmpl w:val="9E82872C"/>
    <w:lvl w:ilvl="0" w:tplc="03761D64">
      <w:start w:val="1"/>
      <w:numFmt w:val="decimal"/>
      <w:lvlText w:val="PART %1"/>
      <w:lvlJc w:val="left"/>
      <w:pPr>
        <w:ind w:left="720" w:hanging="360"/>
      </w:pPr>
      <w:rPr>
        <w:rFonts w:ascii="Arial" w:hAnsi="Arial" w:hint="default"/>
        <w:b/>
        <w:i w:val="0"/>
        <w:sz w:val="28"/>
      </w:rPr>
    </w:lvl>
    <w:lvl w:ilvl="1" w:tplc="A454B15E">
      <w:numFmt w:val="bullet"/>
      <w:lvlText w:val="-"/>
      <w:lvlJc w:val="left"/>
      <w:pPr>
        <w:ind w:left="1440" w:hanging="360"/>
      </w:pPr>
      <w:rPr>
        <w:rFonts w:ascii="Arial" w:eastAsia="Times New Roman"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5FA503C2"/>
    <w:multiLevelType w:val="hybridMultilevel"/>
    <w:tmpl w:val="5B367E2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607A6591"/>
    <w:multiLevelType w:val="hybridMultilevel"/>
    <w:tmpl w:val="6F90877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12F103D"/>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1BC2372"/>
    <w:multiLevelType w:val="hybridMultilevel"/>
    <w:tmpl w:val="EECA778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46B2677"/>
    <w:multiLevelType w:val="hybridMultilevel"/>
    <w:tmpl w:val="576C2510"/>
    <w:lvl w:ilvl="0" w:tplc="FFFFFFFF">
      <w:start w:val="1"/>
      <w:numFmt w:val="decimal"/>
      <w:lvlText w:val="%1."/>
      <w:lvlJc w:val="left"/>
      <w:pPr>
        <w:tabs>
          <w:tab w:val="num" w:pos="540"/>
        </w:tabs>
        <w:ind w:left="540" w:hanging="360"/>
      </w:pPr>
      <w:rPr>
        <w:rFonts w:hint="default"/>
        <w:color w:val="4A442A"/>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6E5E6437"/>
    <w:multiLevelType w:val="hybridMultilevel"/>
    <w:tmpl w:val="97CE26AC"/>
    <w:lvl w:ilvl="0" w:tplc="3E3CE660">
      <w:start w:val="1"/>
      <w:numFmt w:val="bullet"/>
      <w:lvlText w:val=""/>
      <w:lvlJc w:val="left"/>
      <w:pPr>
        <w:tabs>
          <w:tab w:val="num" w:pos="1800"/>
        </w:tabs>
        <w:ind w:left="1800" w:hanging="360"/>
      </w:pPr>
      <w:rPr>
        <w:rFonts w:ascii="Symbol" w:hAnsi="Symbol" w:cs="Times New Roman" w:hint="default"/>
        <w:color w:val="auto"/>
      </w:rPr>
    </w:lvl>
    <w:lvl w:ilvl="1" w:tplc="04090003">
      <w:start w:val="1"/>
      <w:numFmt w:val="bullet"/>
      <w:lvlText w:val="o"/>
      <w:lvlJc w:val="left"/>
      <w:pPr>
        <w:tabs>
          <w:tab w:val="num" w:pos="2160"/>
        </w:tabs>
        <w:ind w:left="2160" w:hanging="360"/>
      </w:pPr>
      <w:rPr>
        <w:rFonts w:ascii="Courier New" w:hAnsi="Courier New" w:cs="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10105A4"/>
    <w:multiLevelType w:val="hybridMultilevel"/>
    <w:tmpl w:val="4590213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8">
    <w:nsid w:val="76335F7F"/>
    <w:multiLevelType w:val="hybridMultilevel"/>
    <w:tmpl w:val="64A0CA04"/>
    <w:lvl w:ilvl="0" w:tplc="3E3CE660">
      <w:start w:val="1"/>
      <w:numFmt w:val="bullet"/>
      <w:lvlText w:val=""/>
      <w:lvlJc w:val="left"/>
      <w:pPr>
        <w:tabs>
          <w:tab w:val="num" w:pos="1800"/>
        </w:tabs>
        <w:ind w:left="1800" w:hanging="360"/>
      </w:pPr>
      <w:rPr>
        <w:rFonts w:ascii="Symbol" w:hAnsi="Symbol"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DE3367D"/>
    <w:multiLevelType w:val="multilevel"/>
    <w:tmpl w:val="3A1A6AC4"/>
    <w:lvl w:ilvl="0">
      <w:start w:val="1"/>
      <w:numFmt w:val="decimal"/>
      <w:lvlText w:val="%1"/>
      <w:lvlJc w:val="left"/>
      <w:pPr>
        <w:ind w:left="435" w:hanging="435"/>
      </w:pPr>
      <w:rPr>
        <w:rFonts w:hint="default"/>
      </w:rPr>
    </w:lvl>
    <w:lvl w:ilvl="1">
      <w:start w:val="5"/>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20"/>
  </w:num>
  <w:num w:numId="3">
    <w:abstractNumId w:val="20"/>
    <w:lvlOverride w:ilvl="0">
      <w:startOverride w:val="1"/>
    </w:lvlOverride>
  </w:num>
  <w:num w:numId="4">
    <w:abstractNumId w:val="13"/>
  </w:num>
  <w:num w:numId="5">
    <w:abstractNumId w:val="19"/>
  </w:num>
  <w:num w:numId="6">
    <w:abstractNumId w:val="1"/>
  </w:num>
  <w:num w:numId="7">
    <w:abstractNumId w:val="2"/>
  </w:num>
  <w:num w:numId="8">
    <w:abstractNumId w:val="24"/>
  </w:num>
  <w:num w:numId="9">
    <w:abstractNumId w:val="22"/>
  </w:num>
  <w:num w:numId="10">
    <w:abstractNumId w:val="3"/>
  </w:num>
  <w:num w:numId="11">
    <w:abstractNumId w:val="4"/>
  </w:num>
  <w:num w:numId="12">
    <w:abstractNumId w:val="15"/>
  </w:num>
  <w:num w:numId="13">
    <w:abstractNumId w:val="27"/>
  </w:num>
  <w:num w:numId="14">
    <w:abstractNumId w:val="5"/>
  </w:num>
  <w:num w:numId="15">
    <w:abstractNumId w:val="9"/>
  </w:num>
  <w:num w:numId="16">
    <w:abstractNumId w:val="18"/>
  </w:num>
  <w:num w:numId="17">
    <w:abstractNumId w:val="0"/>
  </w:num>
  <w:num w:numId="18">
    <w:abstractNumId w:val="21"/>
  </w:num>
  <w:num w:numId="19">
    <w:abstractNumId w:val="11"/>
  </w:num>
  <w:num w:numId="20">
    <w:abstractNumId w:val="26"/>
  </w:num>
  <w:num w:numId="21">
    <w:abstractNumId w:val="28"/>
  </w:num>
  <w:num w:numId="22">
    <w:abstractNumId w:val="6"/>
  </w:num>
  <w:num w:numId="23">
    <w:abstractNumId w:val="8"/>
  </w:num>
  <w:num w:numId="24">
    <w:abstractNumId w:val="25"/>
  </w:num>
  <w:num w:numId="25">
    <w:abstractNumId w:val="7"/>
  </w:num>
  <w:num w:numId="26">
    <w:abstractNumId w:val="23"/>
  </w:num>
  <w:num w:numId="27">
    <w:abstractNumId w:val="17"/>
  </w:num>
  <w:num w:numId="28">
    <w:abstractNumId w:val="10"/>
  </w:num>
  <w:num w:numId="29">
    <w:abstractNumId w:val="16"/>
  </w:num>
  <w:num w:numId="30">
    <w:abstractNumId w:val="14"/>
  </w:num>
  <w:num w:numId="31">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or Hayati Abdullah">
    <w15:presenceInfo w15:providerId="AD" w15:userId="S::norhayati.abdullah@malaysiaairlines.com::027441f4-238d-49b1-b59b-2d364e6eac18"/>
  </w15:person>
  <w15:person w15:author="Rajeev Mahadasu">
    <w15:presenceInfo w15:providerId="AD" w15:userId="S::Rajeev.Mahadasu@Yash.com::cd04c028-e9d4-449d-99f1-fbf8be202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6" w:nlCheck="1" w:checkStyle="1"/>
  <w:activeWritingStyle w:appName="MSWord" w:lang="en-GB" w:vendorID="64" w:dllVersion="6" w:nlCheck="1" w:checkStyle="1"/>
  <w:activeWritingStyle w:appName="MSWord" w:lang="en-MY" w:vendorID="64" w:dllVersion="6" w:nlCheck="1" w:checkStyle="1"/>
  <w:activeWritingStyle w:appName="MSWord" w:lang="en-IN" w:vendorID="64" w:dllVersion="6" w:nlCheck="1" w:checkStyle="1"/>
  <w:activeWritingStyle w:appName="MSWord" w:lang="en-US" w:vendorID="64" w:dllVersion="0" w:nlCheck="1" w:checkStyle="0"/>
  <w:activeWritingStyle w:appName="MSWord" w:lang="en-GB" w:vendorID="64" w:dllVersion="0" w:nlCheck="1" w:checkStyle="0"/>
  <w:activeWritingStyle w:appName="MSWord" w:lang="en-MY" w:vendorID="64" w:dllVersion="0" w:nlCheck="1" w:checkStyle="0"/>
  <w:activeWritingStyle w:appName="MSWord" w:lang="en-IN" w:vendorID="64" w:dllVersion="0" w:nlCheck="1" w:checkStyle="0"/>
  <w:activeWritingStyle w:appName="MSWord" w:lang="en-US" w:vendorID="64" w:dllVersion="131078" w:nlCheck="1" w:checkStyle="1"/>
  <w:activeWritingStyle w:appName="MSWord" w:lang="en-GB" w:vendorID="64" w:dllVersion="131078" w:nlCheck="1" w:checkStyle="1"/>
  <w:proofState w:spelling="clean" w:grammar="clean"/>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ReportControlsVisible" w:val="Empty"/>
    <w:docVar w:name="_AMO_UniqueIdentifier" w:val="1a9a27d7-dbdc-406e-bd46-5c27d99c8614"/>
  </w:docVars>
  <w:rsids>
    <w:rsidRoot w:val="00775E7F"/>
    <w:rsid w:val="00004EFE"/>
    <w:rsid w:val="00010D55"/>
    <w:rsid w:val="00025AAD"/>
    <w:rsid w:val="00025DBC"/>
    <w:rsid w:val="000429EA"/>
    <w:rsid w:val="000546C6"/>
    <w:rsid w:val="00055B3C"/>
    <w:rsid w:val="00056068"/>
    <w:rsid w:val="00073E14"/>
    <w:rsid w:val="00083B49"/>
    <w:rsid w:val="00090091"/>
    <w:rsid w:val="000A23B5"/>
    <w:rsid w:val="000A4F06"/>
    <w:rsid w:val="000B3B8D"/>
    <w:rsid w:val="000C0DDE"/>
    <w:rsid w:val="000C34C2"/>
    <w:rsid w:val="000C7A0E"/>
    <w:rsid w:val="000E5116"/>
    <w:rsid w:val="000E7597"/>
    <w:rsid w:val="000F698B"/>
    <w:rsid w:val="00131E93"/>
    <w:rsid w:val="0013246F"/>
    <w:rsid w:val="0015091C"/>
    <w:rsid w:val="00181381"/>
    <w:rsid w:val="00186152"/>
    <w:rsid w:val="00194D7C"/>
    <w:rsid w:val="001A1CFC"/>
    <w:rsid w:val="001A4480"/>
    <w:rsid w:val="001A4913"/>
    <w:rsid w:val="001B0254"/>
    <w:rsid w:val="001D45DE"/>
    <w:rsid w:val="001E4D76"/>
    <w:rsid w:val="0020366E"/>
    <w:rsid w:val="00207FCC"/>
    <w:rsid w:val="002131C7"/>
    <w:rsid w:val="00214A58"/>
    <w:rsid w:val="00222233"/>
    <w:rsid w:val="002263A6"/>
    <w:rsid w:val="002263C5"/>
    <w:rsid w:val="002365B1"/>
    <w:rsid w:val="00242374"/>
    <w:rsid w:val="002472B3"/>
    <w:rsid w:val="00247CB5"/>
    <w:rsid w:val="002770C4"/>
    <w:rsid w:val="0028561B"/>
    <w:rsid w:val="00292431"/>
    <w:rsid w:val="002943EC"/>
    <w:rsid w:val="0029666E"/>
    <w:rsid w:val="002B7350"/>
    <w:rsid w:val="002D171D"/>
    <w:rsid w:val="002E3279"/>
    <w:rsid w:val="002F0D3F"/>
    <w:rsid w:val="002F0EC7"/>
    <w:rsid w:val="002F295F"/>
    <w:rsid w:val="002F3762"/>
    <w:rsid w:val="002F77CD"/>
    <w:rsid w:val="00300ED1"/>
    <w:rsid w:val="003021FD"/>
    <w:rsid w:val="00304697"/>
    <w:rsid w:val="00315211"/>
    <w:rsid w:val="00327A85"/>
    <w:rsid w:val="003404D5"/>
    <w:rsid w:val="00347201"/>
    <w:rsid w:val="003529D8"/>
    <w:rsid w:val="0035323D"/>
    <w:rsid w:val="00367DE1"/>
    <w:rsid w:val="003779FD"/>
    <w:rsid w:val="00391C1A"/>
    <w:rsid w:val="00395EB4"/>
    <w:rsid w:val="003B40AD"/>
    <w:rsid w:val="003B654A"/>
    <w:rsid w:val="003C2077"/>
    <w:rsid w:val="003C3757"/>
    <w:rsid w:val="003C664D"/>
    <w:rsid w:val="003C6CCD"/>
    <w:rsid w:val="003D4FBD"/>
    <w:rsid w:val="003D78DE"/>
    <w:rsid w:val="003E002A"/>
    <w:rsid w:val="003E0F87"/>
    <w:rsid w:val="003E1BA4"/>
    <w:rsid w:val="003E40FE"/>
    <w:rsid w:val="003E50FF"/>
    <w:rsid w:val="003E53D0"/>
    <w:rsid w:val="00405565"/>
    <w:rsid w:val="00413D06"/>
    <w:rsid w:val="0042249F"/>
    <w:rsid w:val="00424A28"/>
    <w:rsid w:val="00436CA8"/>
    <w:rsid w:val="004426E5"/>
    <w:rsid w:val="00445B16"/>
    <w:rsid w:val="0045145A"/>
    <w:rsid w:val="00451BD4"/>
    <w:rsid w:val="0045457D"/>
    <w:rsid w:val="00455112"/>
    <w:rsid w:val="00456BE3"/>
    <w:rsid w:val="00463F0D"/>
    <w:rsid w:val="0046714C"/>
    <w:rsid w:val="004727CB"/>
    <w:rsid w:val="00474152"/>
    <w:rsid w:val="004913D4"/>
    <w:rsid w:val="004A23DF"/>
    <w:rsid w:val="004A252F"/>
    <w:rsid w:val="004B017F"/>
    <w:rsid w:val="004B6969"/>
    <w:rsid w:val="004C1F8E"/>
    <w:rsid w:val="004C3C08"/>
    <w:rsid w:val="004D7488"/>
    <w:rsid w:val="004E7960"/>
    <w:rsid w:val="0050517F"/>
    <w:rsid w:val="005059E1"/>
    <w:rsid w:val="00514182"/>
    <w:rsid w:val="00522285"/>
    <w:rsid w:val="00554EF8"/>
    <w:rsid w:val="005B2A52"/>
    <w:rsid w:val="005B424A"/>
    <w:rsid w:val="005B4C08"/>
    <w:rsid w:val="005D613E"/>
    <w:rsid w:val="005E01B4"/>
    <w:rsid w:val="006105EB"/>
    <w:rsid w:val="00610A1E"/>
    <w:rsid w:val="00616AC8"/>
    <w:rsid w:val="00622BB9"/>
    <w:rsid w:val="006240C1"/>
    <w:rsid w:val="00642E52"/>
    <w:rsid w:val="006471FC"/>
    <w:rsid w:val="00647BE5"/>
    <w:rsid w:val="00652B75"/>
    <w:rsid w:val="006625B2"/>
    <w:rsid w:val="00662602"/>
    <w:rsid w:val="00662EAE"/>
    <w:rsid w:val="0066618F"/>
    <w:rsid w:val="00684A0D"/>
    <w:rsid w:val="0069636E"/>
    <w:rsid w:val="006B7C66"/>
    <w:rsid w:val="006E29AB"/>
    <w:rsid w:val="00705B5C"/>
    <w:rsid w:val="00706001"/>
    <w:rsid w:val="00724278"/>
    <w:rsid w:val="00737D35"/>
    <w:rsid w:val="0074035A"/>
    <w:rsid w:val="00751509"/>
    <w:rsid w:val="00775E7F"/>
    <w:rsid w:val="00777F5B"/>
    <w:rsid w:val="007811C9"/>
    <w:rsid w:val="0079007A"/>
    <w:rsid w:val="007A0483"/>
    <w:rsid w:val="007A0892"/>
    <w:rsid w:val="007B0CF6"/>
    <w:rsid w:val="007C0BF1"/>
    <w:rsid w:val="007C4265"/>
    <w:rsid w:val="007D0AA3"/>
    <w:rsid w:val="007D456A"/>
    <w:rsid w:val="007E1200"/>
    <w:rsid w:val="007E694F"/>
    <w:rsid w:val="007E6C39"/>
    <w:rsid w:val="00813D70"/>
    <w:rsid w:val="008169FD"/>
    <w:rsid w:val="0081753B"/>
    <w:rsid w:val="00822B69"/>
    <w:rsid w:val="00824166"/>
    <w:rsid w:val="00824D34"/>
    <w:rsid w:val="00843A6F"/>
    <w:rsid w:val="008558CD"/>
    <w:rsid w:val="00856292"/>
    <w:rsid w:val="0086126C"/>
    <w:rsid w:val="008650BA"/>
    <w:rsid w:val="008835BC"/>
    <w:rsid w:val="008962D5"/>
    <w:rsid w:val="008B522D"/>
    <w:rsid w:val="008D127D"/>
    <w:rsid w:val="008E2782"/>
    <w:rsid w:val="008E641F"/>
    <w:rsid w:val="009021A0"/>
    <w:rsid w:val="00907469"/>
    <w:rsid w:val="009214B8"/>
    <w:rsid w:val="009218D6"/>
    <w:rsid w:val="00927DB5"/>
    <w:rsid w:val="00950725"/>
    <w:rsid w:val="009668AC"/>
    <w:rsid w:val="00981122"/>
    <w:rsid w:val="00981629"/>
    <w:rsid w:val="00985E01"/>
    <w:rsid w:val="009900D6"/>
    <w:rsid w:val="009A7270"/>
    <w:rsid w:val="009B03B3"/>
    <w:rsid w:val="009B2D69"/>
    <w:rsid w:val="009E4EB6"/>
    <w:rsid w:val="009E4FDE"/>
    <w:rsid w:val="00A11FBB"/>
    <w:rsid w:val="00A14529"/>
    <w:rsid w:val="00A17D96"/>
    <w:rsid w:val="00A246A9"/>
    <w:rsid w:val="00A550BA"/>
    <w:rsid w:val="00A656C7"/>
    <w:rsid w:val="00A71829"/>
    <w:rsid w:val="00A87993"/>
    <w:rsid w:val="00A9637E"/>
    <w:rsid w:val="00AA2D30"/>
    <w:rsid w:val="00AB0A9C"/>
    <w:rsid w:val="00AB290C"/>
    <w:rsid w:val="00AB63F9"/>
    <w:rsid w:val="00AB70D5"/>
    <w:rsid w:val="00AC16F2"/>
    <w:rsid w:val="00AC77E2"/>
    <w:rsid w:val="00AD2C9D"/>
    <w:rsid w:val="00AE03ED"/>
    <w:rsid w:val="00AF082F"/>
    <w:rsid w:val="00AF1293"/>
    <w:rsid w:val="00AF50DD"/>
    <w:rsid w:val="00AF5800"/>
    <w:rsid w:val="00B0659D"/>
    <w:rsid w:val="00B11DA4"/>
    <w:rsid w:val="00B1445F"/>
    <w:rsid w:val="00B3244F"/>
    <w:rsid w:val="00B52CE0"/>
    <w:rsid w:val="00B57718"/>
    <w:rsid w:val="00B731A7"/>
    <w:rsid w:val="00B76E7A"/>
    <w:rsid w:val="00B8287F"/>
    <w:rsid w:val="00B83956"/>
    <w:rsid w:val="00B86A2C"/>
    <w:rsid w:val="00B9389E"/>
    <w:rsid w:val="00B939BB"/>
    <w:rsid w:val="00BA799F"/>
    <w:rsid w:val="00BB2050"/>
    <w:rsid w:val="00BB224E"/>
    <w:rsid w:val="00BB251F"/>
    <w:rsid w:val="00BB5C85"/>
    <w:rsid w:val="00BC2C5A"/>
    <w:rsid w:val="00BD4BBA"/>
    <w:rsid w:val="00BE44D8"/>
    <w:rsid w:val="00BE7835"/>
    <w:rsid w:val="00BF20C3"/>
    <w:rsid w:val="00BF505B"/>
    <w:rsid w:val="00C02744"/>
    <w:rsid w:val="00C04D1C"/>
    <w:rsid w:val="00C20F39"/>
    <w:rsid w:val="00C314CA"/>
    <w:rsid w:val="00C410A3"/>
    <w:rsid w:val="00C863EE"/>
    <w:rsid w:val="00CA5613"/>
    <w:rsid w:val="00CB5C6A"/>
    <w:rsid w:val="00CC2723"/>
    <w:rsid w:val="00CD5EBA"/>
    <w:rsid w:val="00CF2FAB"/>
    <w:rsid w:val="00D005CD"/>
    <w:rsid w:val="00D135BB"/>
    <w:rsid w:val="00D17902"/>
    <w:rsid w:val="00D33C1B"/>
    <w:rsid w:val="00D362C4"/>
    <w:rsid w:val="00D411F7"/>
    <w:rsid w:val="00D41D96"/>
    <w:rsid w:val="00D46E06"/>
    <w:rsid w:val="00D5752A"/>
    <w:rsid w:val="00D6658A"/>
    <w:rsid w:val="00D67D49"/>
    <w:rsid w:val="00D86B7D"/>
    <w:rsid w:val="00D93D36"/>
    <w:rsid w:val="00DA1C54"/>
    <w:rsid w:val="00DA2E0B"/>
    <w:rsid w:val="00DA722E"/>
    <w:rsid w:val="00DB4310"/>
    <w:rsid w:val="00DB466A"/>
    <w:rsid w:val="00DC5B5D"/>
    <w:rsid w:val="00DC7124"/>
    <w:rsid w:val="00DD52D2"/>
    <w:rsid w:val="00DD7992"/>
    <w:rsid w:val="00DE7B7B"/>
    <w:rsid w:val="00DF0306"/>
    <w:rsid w:val="00DF7F92"/>
    <w:rsid w:val="00E111E0"/>
    <w:rsid w:val="00E129E5"/>
    <w:rsid w:val="00E1464C"/>
    <w:rsid w:val="00E264DC"/>
    <w:rsid w:val="00E44413"/>
    <w:rsid w:val="00E578AC"/>
    <w:rsid w:val="00E60C86"/>
    <w:rsid w:val="00E73F9C"/>
    <w:rsid w:val="00E81C0D"/>
    <w:rsid w:val="00E81C1A"/>
    <w:rsid w:val="00E83D08"/>
    <w:rsid w:val="00E87B10"/>
    <w:rsid w:val="00EA5F65"/>
    <w:rsid w:val="00EB1D0E"/>
    <w:rsid w:val="00EB6CAF"/>
    <w:rsid w:val="00EC6AAE"/>
    <w:rsid w:val="00EC722C"/>
    <w:rsid w:val="00ED5B44"/>
    <w:rsid w:val="00ED6C2E"/>
    <w:rsid w:val="00EE37A3"/>
    <w:rsid w:val="00EF0328"/>
    <w:rsid w:val="00EF24CE"/>
    <w:rsid w:val="00F04D85"/>
    <w:rsid w:val="00F16C0E"/>
    <w:rsid w:val="00F207A3"/>
    <w:rsid w:val="00F30BBA"/>
    <w:rsid w:val="00F42FD1"/>
    <w:rsid w:val="00F43551"/>
    <w:rsid w:val="00F44804"/>
    <w:rsid w:val="00F46525"/>
    <w:rsid w:val="00F47929"/>
    <w:rsid w:val="00F50F5C"/>
    <w:rsid w:val="00F67DCC"/>
    <w:rsid w:val="00F71A1D"/>
    <w:rsid w:val="00F74D72"/>
    <w:rsid w:val="00F777CF"/>
    <w:rsid w:val="00F8324C"/>
    <w:rsid w:val="00F84076"/>
    <w:rsid w:val="00F91FE3"/>
    <w:rsid w:val="00F97D38"/>
    <w:rsid w:val="00FA353E"/>
    <w:rsid w:val="00FB4EA1"/>
    <w:rsid w:val="00FC7945"/>
    <w:rsid w:val="00FD3BD6"/>
    <w:rsid w:val="00FE5F31"/>
    <w:rsid w:val="1E8E8972"/>
    <w:rsid w:val="34EBC7F3"/>
    <w:rsid w:val="79F07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4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qFormat="1"/>
    <w:lsdException w:name="annotation text" w:uiPriority="0"/>
    <w:lsdException w:name="header" w:uiPriority="0"/>
    <w:lsdException w:name="footer" w:qFormat="1"/>
    <w:lsdException w:name="caption" w:uiPriority="35" w:qFormat="1"/>
    <w:lsdException w:name="List 3"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91C"/>
    <w:pPr>
      <w:overflowPunct w:val="0"/>
      <w:autoSpaceDE w:val="0"/>
      <w:autoSpaceDN w:val="0"/>
      <w:adjustRightInd w:val="0"/>
      <w:spacing w:before="120" w:after="0" w:line="240" w:lineRule="auto"/>
      <w:ind w:left="576" w:right="576"/>
      <w:textAlignment w:val="baseline"/>
    </w:pPr>
    <w:rPr>
      <w:rFonts w:ascii="Arial" w:eastAsia="Times New Roman" w:hAnsi="Arial" w:cs="Times New Roman"/>
      <w:sz w:val="20"/>
      <w:szCs w:val="20"/>
    </w:rPr>
  </w:style>
  <w:style w:type="paragraph" w:styleId="Heading1">
    <w:name w:val="heading 1"/>
    <w:basedOn w:val="Normal"/>
    <w:next w:val="Normal"/>
    <w:link w:val="Heading1Char"/>
    <w:uiPriority w:val="9"/>
    <w:qFormat/>
    <w:rsid w:val="00EA5F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5F6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F6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qFormat/>
    <w:rsid w:val="0015091C"/>
    <w:pPr>
      <w:keepNext/>
      <w:ind w:right="346"/>
      <w:jc w:val="both"/>
      <w:outlineLvl w:val="4"/>
    </w:pPr>
    <w:rPr>
      <w:b/>
      <w:sz w:val="24"/>
    </w:rPr>
  </w:style>
  <w:style w:type="paragraph" w:styleId="Heading8">
    <w:name w:val="heading 8"/>
    <w:basedOn w:val="Normal"/>
    <w:next w:val="Normal"/>
    <w:link w:val="Heading8Char"/>
    <w:uiPriority w:val="9"/>
    <w:semiHidden/>
    <w:unhideWhenUsed/>
    <w:qFormat/>
    <w:rsid w:val="00EA5F6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A5F6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15091C"/>
    <w:rPr>
      <w:rFonts w:ascii="Arial" w:eastAsia="Times New Roman" w:hAnsi="Arial" w:cs="Times New Roman"/>
      <w:b/>
      <w:sz w:val="24"/>
      <w:szCs w:val="20"/>
    </w:rPr>
  </w:style>
  <w:style w:type="paragraph" w:styleId="Title">
    <w:name w:val="Title"/>
    <w:basedOn w:val="Normal"/>
    <w:link w:val="TitleChar"/>
    <w:autoRedefine/>
    <w:qFormat/>
    <w:rsid w:val="0015091C"/>
    <w:pPr>
      <w:numPr>
        <w:numId w:val="1"/>
      </w:numPr>
      <w:overflowPunct/>
      <w:autoSpaceDE/>
      <w:autoSpaceDN/>
      <w:adjustRightInd/>
      <w:jc w:val="center"/>
      <w:textAlignment w:val="auto"/>
    </w:pPr>
    <w:rPr>
      <w:b/>
      <w:sz w:val="28"/>
      <w:lang w:val="en-GB"/>
    </w:rPr>
  </w:style>
  <w:style w:type="character" w:customStyle="1" w:styleId="TitleChar">
    <w:name w:val="Title Char"/>
    <w:basedOn w:val="DefaultParagraphFont"/>
    <w:link w:val="Title"/>
    <w:rsid w:val="0015091C"/>
    <w:rPr>
      <w:rFonts w:ascii="Arial" w:eastAsia="Times New Roman" w:hAnsi="Arial" w:cs="Times New Roman"/>
      <w:b/>
      <w:sz w:val="28"/>
      <w:szCs w:val="20"/>
      <w:lang w:val="en-GB"/>
    </w:rPr>
  </w:style>
  <w:style w:type="paragraph" w:styleId="NormalWeb">
    <w:name w:val="Normal (Web)"/>
    <w:basedOn w:val="Normal"/>
    <w:uiPriority w:val="99"/>
    <w:rsid w:val="0015091C"/>
    <w:pPr>
      <w:overflowPunct/>
      <w:autoSpaceDE/>
      <w:autoSpaceDN/>
      <w:adjustRightInd/>
      <w:spacing w:before="100" w:beforeAutospacing="1" w:after="100" w:afterAutospacing="1"/>
      <w:textAlignment w:val="auto"/>
    </w:pPr>
    <w:rPr>
      <w:rFonts w:ascii="Verdana" w:hAnsi="Verdana"/>
      <w:color w:val="FFFFFF"/>
      <w:sz w:val="22"/>
      <w:szCs w:val="22"/>
    </w:rPr>
  </w:style>
  <w:style w:type="paragraph" w:styleId="Header">
    <w:name w:val="header"/>
    <w:basedOn w:val="Normal"/>
    <w:link w:val="HeaderChar"/>
    <w:unhideWhenUsed/>
    <w:rsid w:val="0015091C"/>
    <w:pPr>
      <w:tabs>
        <w:tab w:val="center" w:pos="4680"/>
        <w:tab w:val="right" w:pos="9360"/>
      </w:tabs>
      <w:spacing w:before="0"/>
    </w:pPr>
  </w:style>
  <w:style w:type="character" w:customStyle="1" w:styleId="HeaderChar">
    <w:name w:val="Header Char"/>
    <w:basedOn w:val="DefaultParagraphFont"/>
    <w:link w:val="Header"/>
    <w:uiPriority w:val="99"/>
    <w:rsid w:val="0015091C"/>
    <w:rPr>
      <w:rFonts w:ascii="Arial" w:eastAsia="Times New Roman" w:hAnsi="Arial" w:cs="Times New Roman"/>
      <w:sz w:val="20"/>
      <w:szCs w:val="20"/>
    </w:rPr>
  </w:style>
  <w:style w:type="paragraph" w:styleId="Footer">
    <w:name w:val="footer"/>
    <w:basedOn w:val="Normal"/>
    <w:link w:val="FooterChar"/>
    <w:uiPriority w:val="99"/>
    <w:unhideWhenUsed/>
    <w:qFormat/>
    <w:rsid w:val="0015091C"/>
    <w:pPr>
      <w:tabs>
        <w:tab w:val="center" w:pos="4680"/>
        <w:tab w:val="right" w:pos="9360"/>
      </w:tabs>
      <w:spacing w:before="0"/>
    </w:pPr>
  </w:style>
  <w:style w:type="character" w:customStyle="1" w:styleId="FooterChar">
    <w:name w:val="Footer Char"/>
    <w:basedOn w:val="DefaultParagraphFont"/>
    <w:link w:val="Footer"/>
    <w:uiPriority w:val="99"/>
    <w:rsid w:val="0015091C"/>
    <w:rPr>
      <w:rFonts w:ascii="Arial" w:eastAsia="Times New Roman" w:hAnsi="Arial" w:cs="Times New Roman"/>
      <w:sz w:val="20"/>
      <w:szCs w:val="20"/>
    </w:rPr>
  </w:style>
  <w:style w:type="character" w:customStyle="1" w:styleId="Heading1Char">
    <w:name w:val="Heading 1 Char"/>
    <w:basedOn w:val="DefaultParagraphFont"/>
    <w:link w:val="Heading1"/>
    <w:uiPriority w:val="9"/>
    <w:rsid w:val="00EA5F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A5F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A5F65"/>
    <w:rPr>
      <w:rFonts w:asciiTheme="majorHAnsi" w:eastAsiaTheme="majorEastAsia" w:hAnsiTheme="majorHAnsi" w:cstheme="majorBidi"/>
      <w:color w:val="1F4D78" w:themeColor="accent1" w:themeShade="7F"/>
      <w:sz w:val="24"/>
      <w:szCs w:val="24"/>
    </w:rPr>
  </w:style>
  <w:style w:type="character" w:customStyle="1" w:styleId="Heading8Char">
    <w:name w:val="Heading 8 Char"/>
    <w:basedOn w:val="DefaultParagraphFont"/>
    <w:link w:val="Heading8"/>
    <w:uiPriority w:val="9"/>
    <w:semiHidden/>
    <w:rsid w:val="00EA5F6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5F65"/>
    <w:rPr>
      <w:rFonts w:asciiTheme="majorHAnsi" w:eastAsiaTheme="majorEastAsia" w:hAnsiTheme="majorHAnsi" w:cstheme="majorBidi"/>
      <w:i/>
      <w:iCs/>
      <w:color w:val="272727" w:themeColor="text1" w:themeTint="D8"/>
      <w:sz w:val="21"/>
      <w:szCs w:val="21"/>
    </w:rPr>
  </w:style>
  <w:style w:type="character" w:styleId="Hyperlink">
    <w:name w:val="Hyperlink"/>
    <w:uiPriority w:val="99"/>
    <w:rsid w:val="00EA5F65"/>
    <w:rPr>
      <w:color w:val="0000FF"/>
      <w:u w:val="single"/>
    </w:rPr>
  </w:style>
  <w:style w:type="paragraph" w:styleId="TOC1">
    <w:name w:val="toc 1"/>
    <w:basedOn w:val="Normal"/>
    <w:next w:val="Normal"/>
    <w:autoRedefine/>
    <w:uiPriority w:val="39"/>
    <w:qFormat/>
    <w:rsid w:val="00EA5F65"/>
    <w:pPr>
      <w:tabs>
        <w:tab w:val="left" w:pos="612"/>
        <w:tab w:val="left" w:pos="7200"/>
      </w:tabs>
      <w:ind w:left="58"/>
      <w:jc w:val="both"/>
    </w:pPr>
    <w:rPr>
      <w:rFonts w:cs="Arial"/>
      <w:b/>
      <w:bCs/>
      <w:noProof/>
      <w:lang w:val="en-GB"/>
    </w:rPr>
  </w:style>
  <w:style w:type="paragraph" w:styleId="TOC2">
    <w:name w:val="toc 2"/>
    <w:basedOn w:val="Normal"/>
    <w:next w:val="Normal"/>
    <w:autoRedefine/>
    <w:uiPriority w:val="39"/>
    <w:qFormat/>
    <w:rsid w:val="00EA5F65"/>
    <w:pPr>
      <w:tabs>
        <w:tab w:val="left" w:pos="360"/>
        <w:tab w:val="left" w:pos="1242"/>
        <w:tab w:val="left" w:pos="7200"/>
      </w:tabs>
      <w:ind w:left="612" w:right="-115"/>
    </w:pPr>
  </w:style>
  <w:style w:type="paragraph" w:styleId="TOC3">
    <w:name w:val="toc 3"/>
    <w:basedOn w:val="Normal"/>
    <w:next w:val="Normal"/>
    <w:autoRedefine/>
    <w:uiPriority w:val="39"/>
    <w:qFormat/>
    <w:rsid w:val="00EA5F65"/>
    <w:pPr>
      <w:tabs>
        <w:tab w:val="left" w:pos="360"/>
        <w:tab w:val="left" w:pos="2142"/>
        <w:tab w:val="left" w:pos="7200"/>
      </w:tabs>
      <w:ind w:left="1242" w:right="-115"/>
    </w:pPr>
  </w:style>
  <w:style w:type="paragraph" w:styleId="TOC9">
    <w:name w:val="toc 9"/>
    <w:basedOn w:val="Normal"/>
    <w:next w:val="Normal"/>
    <w:autoRedefine/>
    <w:uiPriority w:val="39"/>
    <w:qFormat/>
    <w:rsid w:val="00EA5F65"/>
    <w:pPr>
      <w:tabs>
        <w:tab w:val="left" w:pos="864"/>
        <w:tab w:val="left" w:pos="7002"/>
      </w:tabs>
      <w:ind w:left="54" w:right="432"/>
    </w:pPr>
    <w:rPr>
      <w:b/>
      <w:noProof/>
    </w:rPr>
  </w:style>
  <w:style w:type="paragraph" w:styleId="BodyText">
    <w:name w:val="Body Text"/>
    <w:aliases w:val="bt,Body Text Char1 Char,Body Text Char Char Char,Body Text Char1 Char Char Char,Body Text Char Char Char Char Char,heading3 Char Char Char Char Char,bt Char Char Char Char Char,Body Text1 Char Char Char Char Char,bt Char Char,t, Char,bt2 Char"/>
    <w:basedOn w:val="Normal"/>
    <w:link w:val="BodyTextChar"/>
    <w:rsid w:val="00EA5F65"/>
    <w:rPr>
      <w:sz w:val="24"/>
    </w:rPr>
  </w:style>
  <w:style w:type="character" w:customStyle="1" w:styleId="BodyTextChar">
    <w:name w:val="Body Text Char"/>
    <w:aliases w:val="bt Char,Body Text Char1 Char Char,Body Text Char Char Char Char,Body Text Char1 Char Char Char Char,Body Text Char Char Char Char Char Char,heading3 Char Char Char Char Char Char,bt Char Char Char Char Char Char,bt Char Char Char,t Char"/>
    <w:basedOn w:val="DefaultParagraphFont"/>
    <w:link w:val="BodyText"/>
    <w:rsid w:val="00EA5F65"/>
    <w:rPr>
      <w:rFonts w:ascii="Arial" w:eastAsia="Times New Roman" w:hAnsi="Arial" w:cs="Times New Roman"/>
      <w:sz w:val="24"/>
      <w:szCs w:val="20"/>
    </w:rPr>
  </w:style>
  <w:style w:type="paragraph" w:customStyle="1" w:styleId="Default">
    <w:name w:val="Default"/>
    <w:rsid w:val="00EA5F65"/>
    <w:pPr>
      <w:autoSpaceDE w:val="0"/>
      <w:autoSpaceDN w:val="0"/>
      <w:adjustRightInd w:val="0"/>
      <w:spacing w:after="0" w:line="240" w:lineRule="auto"/>
    </w:pPr>
    <w:rPr>
      <w:rFonts w:ascii="Times New Roman" w:eastAsia="Times New Roman" w:hAnsi="Times New Roman" w:cs="Times New Roman"/>
      <w:color w:val="000000"/>
      <w:sz w:val="24"/>
      <w:szCs w:val="24"/>
      <w:lang w:val="en-MY" w:eastAsia="en-MY"/>
    </w:rPr>
  </w:style>
  <w:style w:type="paragraph" w:customStyle="1" w:styleId="western">
    <w:name w:val="western"/>
    <w:basedOn w:val="Normal"/>
    <w:rsid w:val="00EA5F65"/>
    <w:pPr>
      <w:overflowPunct/>
      <w:autoSpaceDE/>
      <w:autoSpaceDN/>
      <w:adjustRightInd/>
      <w:spacing w:before="100" w:after="115" w:line="288" w:lineRule="auto"/>
      <w:textAlignment w:val="auto"/>
    </w:pPr>
    <w:rPr>
      <w:rFonts w:ascii="Times New Roman" w:hAnsi="Times New Roman"/>
      <w:color w:val="5A5A5A"/>
      <w:lang w:bidi="en-US"/>
    </w:rPr>
  </w:style>
  <w:style w:type="paragraph" w:customStyle="1" w:styleId="GuidanceText">
    <w:name w:val="Guidance Text"/>
    <w:basedOn w:val="Normal"/>
    <w:rsid w:val="00EA5F65"/>
    <w:pPr>
      <w:keepNext/>
      <w:keepLines/>
      <w:suppressAutoHyphens/>
      <w:overflowPunct/>
      <w:autoSpaceDN/>
      <w:adjustRightInd/>
      <w:spacing w:before="0" w:line="276" w:lineRule="auto"/>
      <w:ind w:left="0" w:right="0"/>
      <w:textAlignment w:val="auto"/>
    </w:pPr>
    <w:rPr>
      <w:rFonts w:eastAsia="SimSun" w:cs="Arial"/>
      <w:i/>
      <w:iCs/>
      <w:color w:val="0000FF"/>
      <w:szCs w:val="24"/>
      <w:lang w:val="en-GB" w:bidi="en-US"/>
    </w:rPr>
  </w:style>
  <w:style w:type="paragraph" w:styleId="BodyTextIndent">
    <w:name w:val="Body Text Indent"/>
    <w:basedOn w:val="Normal"/>
    <w:link w:val="BodyTextIndentChar"/>
    <w:uiPriority w:val="99"/>
    <w:semiHidden/>
    <w:unhideWhenUsed/>
    <w:rsid w:val="00EA5F65"/>
    <w:pPr>
      <w:spacing w:after="120"/>
      <w:ind w:left="360"/>
    </w:pPr>
  </w:style>
  <w:style w:type="character" w:customStyle="1" w:styleId="BodyTextIndentChar">
    <w:name w:val="Body Text Indent Char"/>
    <w:basedOn w:val="DefaultParagraphFont"/>
    <w:link w:val="BodyTextIndent"/>
    <w:uiPriority w:val="99"/>
    <w:semiHidden/>
    <w:rsid w:val="00EA5F65"/>
    <w:rPr>
      <w:rFonts w:ascii="Arial" w:eastAsia="Times New Roman" w:hAnsi="Arial" w:cs="Times New Roman"/>
      <w:sz w:val="20"/>
      <w:szCs w:val="20"/>
    </w:rPr>
  </w:style>
  <w:style w:type="paragraph" w:styleId="Caption">
    <w:name w:val="caption"/>
    <w:basedOn w:val="Normal"/>
    <w:uiPriority w:val="35"/>
    <w:qFormat/>
    <w:rsid w:val="00EA5F65"/>
    <w:pPr>
      <w:suppressLineNumbers/>
      <w:suppressAutoHyphens/>
      <w:overflowPunct/>
      <w:autoSpaceDE/>
      <w:autoSpaceDN/>
      <w:adjustRightInd/>
      <w:spacing w:after="120"/>
      <w:ind w:left="0" w:right="0"/>
      <w:textAlignment w:val="auto"/>
    </w:pPr>
    <w:rPr>
      <w:rFonts w:ascii="Book Antiqua" w:hAnsi="Book Antiqua" w:cs="Tahoma"/>
      <w:i/>
      <w:iCs/>
      <w:lang w:eastAsia="ar-SA"/>
    </w:rPr>
  </w:style>
  <w:style w:type="paragraph" w:styleId="List3">
    <w:name w:val="List 3"/>
    <w:rsid w:val="00EA5F65"/>
    <w:pPr>
      <w:numPr>
        <w:numId w:val="12"/>
      </w:numPr>
      <w:spacing w:before="120" w:after="0" w:line="240" w:lineRule="auto"/>
      <w:jc w:val="both"/>
    </w:pPr>
    <w:rPr>
      <w:rFonts w:ascii="Arial" w:eastAsia="Times New Roman" w:hAnsi="Arial" w:cs="Times New Roman"/>
      <w:noProof/>
      <w:szCs w:val="20"/>
    </w:rPr>
  </w:style>
  <w:style w:type="paragraph" w:customStyle="1" w:styleId="DefaultText">
    <w:name w:val="Default Text"/>
    <w:basedOn w:val="Normal"/>
    <w:rsid w:val="00EA5F65"/>
    <w:rPr>
      <w:sz w:val="24"/>
    </w:rPr>
  </w:style>
  <w:style w:type="paragraph" w:styleId="CommentText">
    <w:name w:val="annotation text"/>
    <w:basedOn w:val="Normal"/>
    <w:link w:val="CommentTextChar"/>
    <w:rsid w:val="00EA5F65"/>
    <w:pPr>
      <w:overflowPunct/>
      <w:autoSpaceDE/>
      <w:autoSpaceDN/>
      <w:adjustRightInd/>
      <w:spacing w:before="0"/>
      <w:ind w:left="0" w:right="0"/>
      <w:textAlignment w:val="auto"/>
    </w:pPr>
    <w:rPr>
      <w:rFonts w:ascii="Times New Roman" w:hAnsi="Times New Roman"/>
    </w:rPr>
  </w:style>
  <w:style w:type="character" w:customStyle="1" w:styleId="CommentTextChar">
    <w:name w:val="Comment Text Char"/>
    <w:basedOn w:val="DefaultParagraphFont"/>
    <w:link w:val="CommentText"/>
    <w:rsid w:val="00EA5F65"/>
    <w:rPr>
      <w:rFonts w:ascii="Times New Roman" w:eastAsia="Times New Roman" w:hAnsi="Times New Roman" w:cs="Times New Roman"/>
      <w:sz w:val="20"/>
      <w:szCs w:val="20"/>
    </w:rPr>
  </w:style>
  <w:style w:type="character" w:customStyle="1" w:styleId="apple-converted-space">
    <w:name w:val="apple-converted-space"/>
    <w:basedOn w:val="DefaultParagraphFont"/>
    <w:rsid w:val="00EA5F65"/>
  </w:style>
  <w:style w:type="paragraph" w:styleId="BodyText3">
    <w:name w:val="Body Text 3"/>
    <w:basedOn w:val="Normal"/>
    <w:link w:val="BodyText3Char"/>
    <w:uiPriority w:val="99"/>
    <w:semiHidden/>
    <w:unhideWhenUsed/>
    <w:rsid w:val="00EA5F65"/>
    <w:pPr>
      <w:spacing w:after="120"/>
    </w:pPr>
    <w:rPr>
      <w:sz w:val="16"/>
      <w:szCs w:val="16"/>
    </w:rPr>
  </w:style>
  <w:style w:type="character" w:customStyle="1" w:styleId="BodyText3Char">
    <w:name w:val="Body Text 3 Char"/>
    <w:basedOn w:val="DefaultParagraphFont"/>
    <w:link w:val="BodyText3"/>
    <w:uiPriority w:val="99"/>
    <w:semiHidden/>
    <w:rsid w:val="00EA5F65"/>
    <w:rPr>
      <w:rFonts w:ascii="Arial" w:eastAsia="Times New Roman" w:hAnsi="Arial" w:cs="Times New Roman"/>
      <w:sz w:val="16"/>
      <w:szCs w:val="16"/>
    </w:rPr>
  </w:style>
  <w:style w:type="paragraph" w:styleId="TOCHeading">
    <w:name w:val="TOC Heading"/>
    <w:basedOn w:val="Heading1"/>
    <w:next w:val="Normal"/>
    <w:uiPriority w:val="39"/>
    <w:unhideWhenUsed/>
    <w:qFormat/>
    <w:rsid w:val="00EA5F65"/>
    <w:pPr>
      <w:keepLines w:val="0"/>
      <w:spacing w:after="60"/>
      <w:outlineLvl w:val="9"/>
    </w:pPr>
    <w:rPr>
      <w:rFonts w:ascii="Cambria" w:eastAsia="Times New Roman" w:hAnsi="Cambria" w:cs="Times New Roman"/>
      <w:b/>
      <w:bCs/>
      <w:color w:val="auto"/>
      <w:kern w:val="32"/>
    </w:rPr>
  </w:style>
  <w:style w:type="paragraph" w:styleId="BodyText2">
    <w:name w:val="Body Text 2"/>
    <w:basedOn w:val="Normal"/>
    <w:link w:val="BodyText2Char"/>
    <w:uiPriority w:val="99"/>
    <w:semiHidden/>
    <w:unhideWhenUsed/>
    <w:rsid w:val="00EA5F65"/>
    <w:pPr>
      <w:spacing w:after="120" w:line="480" w:lineRule="auto"/>
    </w:pPr>
  </w:style>
  <w:style w:type="character" w:customStyle="1" w:styleId="BodyText2Char">
    <w:name w:val="Body Text 2 Char"/>
    <w:basedOn w:val="DefaultParagraphFont"/>
    <w:link w:val="BodyText2"/>
    <w:uiPriority w:val="99"/>
    <w:semiHidden/>
    <w:rsid w:val="00EA5F65"/>
    <w:rPr>
      <w:rFonts w:ascii="Arial" w:eastAsia="Times New Roman" w:hAnsi="Arial" w:cs="Times New Roman"/>
      <w:sz w:val="20"/>
      <w:szCs w:val="20"/>
    </w:rPr>
  </w:style>
  <w:style w:type="paragraph" w:customStyle="1" w:styleId="Standard">
    <w:name w:val="Standard"/>
    <w:rsid w:val="00EA5F65"/>
    <w:pPr>
      <w:suppressAutoHyphens/>
      <w:autoSpaceDN w:val="0"/>
      <w:spacing w:before="120" w:after="0" w:line="240" w:lineRule="auto"/>
      <w:ind w:left="576" w:right="576"/>
      <w:textAlignment w:val="baseline"/>
    </w:pPr>
    <w:rPr>
      <w:rFonts w:ascii="Arial" w:eastAsia="Times New Roman" w:hAnsi="Arial" w:cs="Times New Roman"/>
      <w:color w:val="000000"/>
      <w:kern w:val="3"/>
      <w:sz w:val="24"/>
      <w:szCs w:val="24"/>
      <w:lang w:val="en-MY" w:eastAsia="en-MY"/>
    </w:rPr>
  </w:style>
  <w:style w:type="paragraph" w:styleId="BalloonText">
    <w:name w:val="Balloon Text"/>
    <w:basedOn w:val="Normal"/>
    <w:link w:val="BalloonTextChar"/>
    <w:uiPriority w:val="99"/>
    <w:semiHidden/>
    <w:unhideWhenUsed/>
    <w:rsid w:val="00B731A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A7"/>
    <w:rPr>
      <w:rFonts w:ascii="Tahoma" w:eastAsia="Times New Roman" w:hAnsi="Tahoma" w:cs="Tahoma"/>
      <w:sz w:val="16"/>
      <w:szCs w:val="16"/>
    </w:rPr>
  </w:style>
  <w:style w:type="character" w:styleId="LineNumber">
    <w:name w:val="line number"/>
    <w:basedOn w:val="DefaultParagraphFont"/>
    <w:uiPriority w:val="99"/>
    <w:semiHidden/>
    <w:unhideWhenUsed/>
    <w:rsid w:val="00616AC8"/>
  </w:style>
  <w:style w:type="paragraph" w:styleId="ListParagraph">
    <w:name w:val="List Paragraph"/>
    <w:basedOn w:val="Normal"/>
    <w:uiPriority w:val="34"/>
    <w:qFormat/>
    <w:rsid w:val="00214A58"/>
    <w:pPr>
      <w:ind w:left="720"/>
      <w:contextualSpacing/>
    </w:pPr>
  </w:style>
  <w:style w:type="paragraph" w:customStyle="1" w:styleId="TableText">
    <w:name w:val="Table Text"/>
    <w:basedOn w:val="Normal"/>
    <w:rsid w:val="00463F0D"/>
    <w:pPr>
      <w:overflowPunct/>
      <w:spacing w:before="0"/>
      <w:ind w:left="0" w:right="0"/>
      <w:textAlignment w:val="auto"/>
    </w:pPr>
    <w:rPr>
      <w:rFonts w:cs="Arial"/>
      <w:sz w:val="22"/>
      <w:szCs w:val="22"/>
    </w:rPr>
  </w:style>
  <w:style w:type="character" w:styleId="CommentReference">
    <w:name w:val="annotation reference"/>
    <w:basedOn w:val="DefaultParagraphFont"/>
    <w:uiPriority w:val="99"/>
    <w:semiHidden/>
    <w:unhideWhenUsed/>
    <w:rsid w:val="00A87993"/>
    <w:rPr>
      <w:sz w:val="16"/>
      <w:szCs w:val="16"/>
    </w:rPr>
  </w:style>
  <w:style w:type="paragraph" w:styleId="CommentSubject">
    <w:name w:val="annotation subject"/>
    <w:basedOn w:val="CommentText"/>
    <w:next w:val="CommentText"/>
    <w:link w:val="CommentSubjectChar"/>
    <w:uiPriority w:val="99"/>
    <w:semiHidden/>
    <w:unhideWhenUsed/>
    <w:rsid w:val="00A87993"/>
    <w:pPr>
      <w:overflowPunct w:val="0"/>
      <w:autoSpaceDE w:val="0"/>
      <w:autoSpaceDN w:val="0"/>
      <w:adjustRightInd w:val="0"/>
      <w:spacing w:before="120"/>
      <w:ind w:left="576" w:right="576"/>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A87993"/>
    <w:rPr>
      <w:rFonts w:ascii="Arial" w:eastAsia="Times New Roman" w:hAnsi="Arial" w:cs="Times New Roman"/>
      <w:b/>
      <w:bCs/>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3779FD"/>
    <w:pPr>
      <w:spacing w:after="0" w:line="240" w:lineRule="auto"/>
    </w:pPr>
    <w:rPr>
      <w:rFonts w:ascii="Arial" w:eastAsia="Times New Roman" w:hAnsi="Arial"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qFormat="1"/>
    <w:lsdException w:name="annotation text" w:uiPriority="0"/>
    <w:lsdException w:name="header" w:uiPriority="0"/>
    <w:lsdException w:name="footer" w:qFormat="1"/>
    <w:lsdException w:name="caption" w:uiPriority="35" w:qFormat="1"/>
    <w:lsdException w:name="List 3"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91C"/>
    <w:pPr>
      <w:overflowPunct w:val="0"/>
      <w:autoSpaceDE w:val="0"/>
      <w:autoSpaceDN w:val="0"/>
      <w:adjustRightInd w:val="0"/>
      <w:spacing w:before="120" w:after="0" w:line="240" w:lineRule="auto"/>
      <w:ind w:left="576" w:right="576"/>
      <w:textAlignment w:val="baseline"/>
    </w:pPr>
    <w:rPr>
      <w:rFonts w:ascii="Arial" w:eastAsia="Times New Roman" w:hAnsi="Arial" w:cs="Times New Roman"/>
      <w:sz w:val="20"/>
      <w:szCs w:val="20"/>
    </w:rPr>
  </w:style>
  <w:style w:type="paragraph" w:styleId="Heading1">
    <w:name w:val="heading 1"/>
    <w:basedOn w:val="Normal"/>
    <w:next w:val="Normal"/>
    <w:link w:val="Heading1Char"/>
    <w:uiPriority w:val="9"/>
    <w:qFormat/>
    <w:rsid w:val="00EA5F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5F6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F6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qFormat/>
    <w:rsid w:val="0015091C"/>
    <w:pPr>
      <w:keepNext/>
      <w:ind w:right="346"/>
      <w:jc w:val="both"/>
      <w:outlineLvl w:val="4"/>
    </w:pPr>
    <w:rPr>
      <w:b/>
      <w:sz w:val="24"/>
    </w:rPr>
  </w:style>
  <w:style w:type="paragraph" w:styleId="Heading8">
    <w:name w:val="heading 8"/>
    <w:basedOn w:val="Normal"/>
    <w:next w:val="Normal"/>
    <w:link w:val="Heading8Char"/>
    <w:uiPriority w:val="9"/>
    <w:semiHidden/>
    <w:unhideWhenUsed/>
    <w:qFormat/>
    <w:rsid w:val="00EA5F6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A5F6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15091C"/>
    <w:rPr>
      <w:rFonts w:ascii="Arial" w:eastAsia="Times New Roman" w:hAnsi="Arial" w:cs="Times New Roman"/>
      <w:b/>
      <w:sz w:val="24"/>
      <w:szCs w:val="20"/>
    </w:rPr>
  </w:style>
  <w:style w:type="paragraph" w:styleId="Title">
    <w:name w:val="Title"/>
    <w:basedOn w:val="Normal"/>
    <w:link w:val="TitleChar"/>
    <w:autoRedefine/>
    <w:qFormat/>
    <w:rsid w:val="0015091C"/>
    <w:pPr>
      <w:numPr>
        <w:numId w:val="1"/>
      </w:numPr>
      <w:overflowPunct/>
      <w:autoSpaceDE/>
      <w:autoSpaceDN/>
      <w:adjustRightInd/>
      <w:jc w:val="center"/>
      <w:textAlignment w:val="auto"/>
    </w:pPr>
    <w:rPr>
      <w:b/>
      <w:sz w:val="28"/>
      <w:lang w:val="en-GB"/>
    </w:rPr>
  </w:style>
  <w:style w:type="character" w:customStyle="1" w:styleId="TitleChar">
    <w:name w:val="Title Char"/>
    <w:basedOn w:val="DefaultParagraphFont"/>
    <w:link w:val="Title"/>
    <w:rsid w:val="0015091C"/>
    <w:rPr>
      <w:rFonts w:ascii="Arial" w:eastAsia="Times New Roman" w:hAnsi="Arial" w:cs="Times New Roman"/>
      <w:b/>
      <w:sz w:val="28"/>
      <w:szCs w:val="20"/>
      <w:lang w:val="en-GB"/>
    </w:rPr>
  </w:style>
  <w:style w:type="paragraph" w:styleId="NormalWeb">
    <w:name w:val="Normal (Web)"/>
    <w:basedOn w:val="Normal"/>
    <w:uiPriority w:val="99"/>
    <w:rsid w:val="0015091C"/>
    <w:pPr>
      <w:overflowPunct/>
      <w:autoSpaceDE/>
      <w:autoSpaceDN/>
      <w:adjustRightInd/>
      <w:spacing w:before="100" w:beforeAutospacing="1" w:after="100" w:afterAutospacing="1"/>
      <w:textAlignment w:val="auto"/>
    </w:pPr>
    <w:rPr>
      <w:rFonts w:ascii="Verdana" w:hAnsi="Verdana"/>
      <w:color w:val="FFFFFF"/>
      <w:sz w:val="22"/>
      <w:szCs w:val="22"/>
    </w:rPr>
  </w:style>
  <w:style w:type="paragraph" w:styleId="Header">
    <w:name w:val="header"/>
    <w:basedOn w:val="Normal"/>
    <w:link w:val="HeaderChar"/>
    <w:unhideWhenUsed/>
    <w:rsid w:val="0015091C"/>
    <w:pPr>
      <w:tabs>
        <w:tab w:val="center" w:pos="4680"/>
        <w:tab w:val="right" w:pos="9360"/>
      </w:tabs>
      <w:spacing w:before="0"/>
    </w:pPr>
  </w:style>
  <w:style w:type="character" w:customStyle="1" w:styleId="HeaderChar">
    <w:name w:val="Header Char"/>
    <w:basedOn w:val="DefaultParagraphFont"/>
    <w:link w:val="Header"/>
    <w:uiPriority w:val="99"/>
    <w:rsid w:val="0015091C"/>
    <w:rPr>
      <w:rFonts w:ascii="Arial" w:eastAsia="Times New Roman" w:hAnsi="Arial" w:cs="Times New Roman"/>
      <w:sz w:val="20"/>
      <w:szCs w:val="20"/>
    </w:rPr>
  </w:style>
  <w:style w:type="paragraph" w:styleId="Footer">
    <w:name w:val="footer"/>
    <w:basedOn w:val="Normal"/>
    <w:link w:val="FooterChar"/>
    <w:uiPriority w:val="99"/>
    <w:unhideWhenUsed/>
    <w:qFormat/>
    <w:rsid w:val="0015091C"/>
    <w:pPr>
      <w:tabs>
        <w:tab w:val="center" w:pos="4680"/>
        <w:tab w:val="right" w:pos="9360"/>
      </w:tabs>
      <w:spacing w:before="0"/>
    </w:pPr>
  </w:style>
  <w:style w:type="character" w:customStyle="1" w:styleId="FooterChar">
    <w:name w:val="Footer Char"/>
    <w:basedOn w:val="DefaultParagraphFont"/>
    <w:link w:val="Footer"/>
    <w:uiPriority w:val="99"/>
    <w:rsid w:val="0015091C"/>
    <w:rPr>
      <w:rFonts w:ascii="Arial" w:eastAsia="Times New Roman" w:hAnsi="Arial" w:cs="Times New Roman"/>
      <w:sz w:val="20"/>
      <w:szCs w:val="20"/>
    </w:rPr>
  </w:style>
  <w:style w:type="character" w:customStyle="1" w:styleId="Heading1Char">
    <w:name w:val="Heading 1 Char"/>
    <w:basedOn w:val="DefaultParagraphFont"/>
    <w:link w:val="Heading1"/>
    <w:uiPriority w:val="9"/>
    <w:rsid w:val="00EA5F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A5F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A5F65"/>
    <w:rPr>
      <w:rFonts w:asciiTheme="majorHAnsi" w:eastAsiaTheme="majorEastAsia" w:hAnsiTheme="majorHAnsi" w:cstheme="majorBidi"/>
      <w:color w:val="1F4D78" w:themeColor="accent1" w:themeShade="7F"/>
      <w:sz w:val="24"/>
      <w:szCs w:val="24"/>
    </w:rPr>
  </w:style>
  <w:style w:type="character" w:customStyle="1" w:styleId="Heading8Char">
    <w:name w:val="Heading 8 Char"/>
    <w:basedOn w:val="DefaultParagraphFont"/>
    <w:link w:val="Heading8"/>
    <w:uiPriority w:val="9"/>
    <w:semiHidden/>
    <w:rsid w:val="00EA5F6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5F65"/>
    <w:rPr>
      <w:rFonts w:asciiTheme="majorHAnsi" w:eastAsiaTheme="majorEastAsia" w:hAnsiTheme="majorHAnsi" w:cstheme="majorBidi"/>
      <w:i/>
      <w:iCs/>
      <w:color w:val="272727" w:themeColor="text1" w:themeTint="D8"/>
      <w:sz w:val="21"/>
      <w:szCs w:val="21"/>
    </w:rPr>
  </w:style>
  <w:style w:type="character" w:styleId="Hyperlink">
    <w:name w:val="Hyperlink"/>
    <w:uiPriority w:val="99"/>
    <w:rsid w:val="00EA5F65"/>
    <w:rPr>
      <w:color w:val="0000FF"/>
      <w:u w:val="single"/>
    </w:rPr>
  </w:style>
  <w:style w:type="paragraph" w:styleId="TOC1">
    <w:name w:val="toc 1"/>
    <w:basedOn w:val="Normal"/>
    <w:next w:val="Normal"/>
    <w:autoRedefine/>
    <w:uiPriority w:val="39"/>
    <w:qFormat/>
    <w:rsid w:val="00EA5F65"/>
    <w:pPr>
      <w:tabs>
        <w:tab w:val="left" w:pos="612"/>
        <w:tab w:val="left" w:pos="7200"/>
      </w:tabs>
      <w:ind w:left="58"/>
      <w:jc w:val="both"/>
    </w:pPr>
    <w:rPr>
      <w:rFonts w:cs="Arial"/>
      <w:b/>
      <w:bCs/>
      <w:noProof/>
      <w:lang w:val="en-GB"/>
    </w:rPr>
  </w:style>
  <w:style w:type="paragraph" w:styleId="TOC2">
    <w:name w:val="toc 2"/>
    <w:basedOn w:val="Normal"/>
    <w:next w:val="Normal"/>
    <w:autoRedefine/>
    <w:uiPriority w:val="39"/>
    <w:qFormat/>
    <w:rsid w:val="00EA5F65"/>
    <w:pPr>
      <w:tabs>
        <w:tab w:val="left" w:pos="360"/>
        <w:tab w:val="left" w:pos="1242"/>
        <w:tab w:val="left" w:pos="7200"/>
      </w:tabs>
      <w:ind w:left="612" w:right="-115"/>
    </w:pPr>
  </w:style>
  <w:style w:type="paragraph" w:styleId="TOC3">
    <w:name w:val="toc 3"/>
    <w:basedOn w:val="Normal"/>
    <w:next w:val="Normal"/>
    <w:autoRedefine/>
    <w:uiPriority w:val="39"/>
    <w:qFormat/>
    <w:rsid w:val="00EA5F65"/>
    <w:pPr>
      <w:tabs>
        <w:tab w:val="left" w:pos="360"/>
        <w:tab w:val="left" w:pos="2142"/>
        <w:tab w:val="left" w:pos="7200"/>
      </w:tabs>
      <w:ind w:left="1242" w:right="-115"/>
    </w:pPr>
  </w:style>
  <w:style w:type="paragraph" w:styleId="TOC9">
    <w:name w:val="toc 9"/>
    <w:basedOn w:val="Normal"/>
    <w:next w:val="Normal"/>
    <w:autoRedefine/>
    <w:uiPriority w:val="39"/>
    <w:qFormat/>
    <w:rsid w:val="00EA5F65"/>
    <w:pPr>
      <w:tabs>
        <w:tab w:val="left" w:pos="864"/>
        <w:tab w:val="left" w:pos="7002"/>
      </w:tabs>
      <w:ind w:left="54" w:right="432"/>
    </w:pPr>
    <w:rPr>
      <w:b/>
      <w:noProof/>
    </w:rPr>
  </w:style>
  <w:style w:type="paragraph" w:styleId="BodyText">
    <w:name w:val="Body Text"/>
    <w:aliases w:val="bt,Body Text Char1 Char,Body Text Char Char Char,Body Text Char1 Char Char Char,Body Text Char Char Char Char Char,heading3 Char Char Char Char Char,bt Char Char Char Char Char,Body Text1 Char Char Char Char Char,bt Char Char,t, Char,bt2 Char"/>
    <w:basedOn w:val="Normal"/>
    <w:link w:val="BodyTextChar"/>
    <w:rsid w:val="00EA5F65"/>
    <w:rPr>
      <w:sz w:val="24"/>
    </w:rPr>
  </w:style>
  <w:style w:type="character" w:customStyle="1" w:styleId="BodyTextChar">
    <w:name w:val="Body Text Char"/>
    <w:aliases w:val="bt Char,Body Text Char1 Char Char,Body Text Char Char Char Char,Body Text Char1 Char Char Char Char,Body Text Char Char Char Char Char Char,heading3 Char Char Char Char Char Char,bt Char Char Char Char Char Char,bt Char Char Char,t Char"/>
    <w:basedOn w:val="DefaultParagraphFont"/>
    <w:link w:val="BodyText"/>
    <w:rsid w:val="00EA5F65"/>
    <w:rPr>
      <w:rFonts w:ascii="Arial" w:eastAsia="Times New Roman" w:hAnsi="Arial" w:cs="Times New Roman"/>
      <w:sz w:val="24"/>
      <w:szCs w:val="20"/>
    </w:rPr>
  </w:style>
  <w:style w:type="paragraph" w:customStyle="1" w:styleId="Default">
    <w:name w:val="Default"/>
    <w:rsid w:val="00EA5F65"/>
    <w:pPr>
      <w:autoSpaceDE w:val="0"/>
      <w:autoSpaceDN w:val="0"/>
      <w:adjustRightInd w:val="0"/>
      <w:spacing w:after="0" w:line="240" w:lineRule="auto"/>
    </w:pPr>
    <w:rPr>
      <w:rFonts w:ascii="Times New Roman" w:eastAsia="Times New Roman" w:hAnsi="Times New Roman" w:cs="Times New Roman"/>
      <w:color w:val="000000"/>
      <w:sz w:val="24"/>
      <w:szCs w:val="24"/>
      <w:lang w:val="en-MY" w:eastAsia="en-MY"/>
    </w:rPr>
  </w:style>
  <w:style w:type="paragraph" w:customStyle="1" w:styleId="western">
    <w:name w:val="western"/>
    <w:basedOn w:val="Normal"/>
    <w:rsid w:val="00EA5F65"/>
    <w:pPr>
      <w:overflowPunct/>
      <w:autoSpaceDE/>
      <w:autoSpaceDN/>
      <w:adjustRightInd/>
      <w:spacing w:before="100" w:after="115" w:line="288" w:lineRule="auto"/>
      <w:textAlignment w:val="auto"/>
    </w:pPr>
    <w:rPr>
      <w:rFonts w:ascii="Times New Roman" w:hAnsi="Times New Roman"/>
      <w:color w:val="5A5A5A"/>
      <w:lang w:bidi="en-US"/>
    </w:rPr>
  </w:style>
  <w:style w:type="paragraph" w:customStyle="1" w:styleId="GuidanceText">
    <w:name w:val="Guidance Text"/>
    <w:basedOn w:val="Normal"/>
    <w:rsid w:val="00EA5F65"/>
    <w:pPr>
      <w:keepNext/>
      <w:keepLines/>
      <w:suppressAutoHyphens/>
      <w:overflowPunct/>
      <w:autoSpaceDN/>
      <w:adjustRightInd/>
      <w:spacing w:before="0" w:line="276" w:lineRule="auto"/>
      <w:ind w:left="0" w:right="0"/>
      <w:textAlignment w:val="auto"/>
    </w:pPr>
    <w:rPr>
      <w:rFonts w:eastAsia="SimSun" w:cs="Arial"/>
      <w:i/>
      <w:iCs/>
      <w:color w:val="0000FF"/>
      <w:szCs w:val="24"/>
      <w:lang w:val="en-GB" w:bidi="en-US"/>
    </w:rPr>
  </w:style>
  <w:style w:type="paragraph" w:styleId="BodyTextIndent">
    <w:name w:val="Body Text Indent"/>
    <w:basedOn w:val="Normal"/>
    <w:link w:val="BodyTextIndentChar"/>
    <w:uiPriority w:val="99"/>
    <w:semiHidden/>
    <w:unhideWhenUsed/>
    <w:rsid w:val="00EA5F65"/>
    <w:pPr>
      <w:spacing w:after="120"/>
      <w:ind w:left="360"/>
    </w:pPr>
  </w:style>
  <w:style w:type="character" w:customStyle="1" w:styleId="BodyTextIndentChar">
    <w:name w:val="Body Text Indent Char"/>
    <w:basedOn w:val="DefaultParagraphFont"/>
    <w:link w:val="BodyTextIndent"/>
    <w:uiPriority w:val="99"/>
    <w:semiHidden/>
    <w:rsid w:val="00EA5F65"/>
    <w:rPr>
      <w:rFonts w:ascii="Arial" w:eastAsia="Times New Roman" w:hAnsi="Arial" w:cs="Times New Roman"/>
      <w:sz w:val="20"/>
      <w:szCs w:val="20"/>
    </w:rPr>
  </w:style>
  <w:style w:type="paragraph" w:styleId="Caption">
    <w:name w:val="caption"/>
    <w:basedOn w:val="Normal"/>
    <w:uiPriority w:val="35"/>
    <w:qFormat/>
    <w:rsid w:val="00EA5F65"/>
    <w:pPr>
      <w:suppressLineNumbers/>
      <w:suppressAutoHyphens/>
      <w:overflowPunct/>
      <w:autoSpaceDE/>
      <w:autoSpaceDN/>
      <w:adjustRightInd/>
      <w:spacing w:after="120"/>
      <w:ind w:left="0" w:right="0"/>
      <w:textAlignment w:val="auto"/>
    </w:pPr>
    <w:rPr>
      <w:rFonts w:ascii="Book Antiqua" w:hAnsi="Book Antiqua" w:cs="Tahoma"/>
      <w:i/>
      <w:iCs/>
      <w:lang w:eastAsia="ar-SA"/>
    </w:rPr>
  </w:style>
  <w:style w:type="paragraph" w:styleId="List3">
    <w:name w:val="List 3"/>
    <w:rsid w:val="00EA5F65"/>
    <w:pPr>
      <w:numPr>
        <w:numId w:val="12"/>
      </w:numPr>
      <w:spacing w:before="120" w:after="0" w:line="240" w:lineRule="auto"/>
      <w:jc w:val="both"/>
    </w:pPr>
    <w:rPr>
      <w:rFonts w:ascii="Arial" w:eastAsia="Times New Roman" w:hAnsi="Arial" w:cs="Times New Roman"/>
      <w:noProof/>
      <w:szCs w:val="20"/>
    </w:rPr>
  </w:style>
  <w:style w:type="paragraph" w:customStyle="1" w:styleId="DefaultText">
    <w:name w:val="Default Text"/>
    <w:basedOn w:val="Normal"/>
    <w:rsid w:val="00EA5F65"/>
    <w:rPr>
      <w:sz w:val="24"/>
    </w:rPr>
  </w:style>
  <w:style w:type="paragraph" w:styleId="CommentText">
    <w:name w:val="annotation text"/>
    <w:basedOn w:val="Normal"/>
    <w:link w:val="CommentTextChar"/>
    <w:rsid w:val="00EA5F65"/>
    <w:pPr>
      <w:overflowPunct/>
      <w:autoSpaceDE/>
      <w:autoSpaceDN/>
      <w:adjustRightInd/>
      <w:spacing w:before="0"/>
      <w:ind w:left="0" w:right="0"/>
      <w:textAlignment w:val="auto"/>
    </w:pPr>
    <w:rPr>
      <w:rFonts w:ascii="Times New Roman" w:hAnsi="Times New Roman"/>
    </w:rPr>
  </w:style>
  <w:style w:type="character" w:customStyle="1" w:styleId="CommentTextChar">
    <w:name w:val="Comment Text Char"/>
    <w:basedOn w:val="DefaultParagraphFont"/>
    <w:link w:val="CommentText"/>
    <w:rsid w:val="00EA5F65"/>
    <w:rPr>
      <w:rFonts w:ascii="Times New Roman" w:eastAsia="Times New Roman" w:hAnsi="Times New Roman" w:cs="Times New Roman"/>
      <w:sz w:val="20"/>
      <w:szCs w:val="20"/>
    </w:rPr>
  </w:style>
  <w:style w:type="character" w:customStyle="1" w:styleId="apple-converted-space">
    <w:name w:val="apple-converted-space"/>
    <w:basedOn w:val="DefaultParagraphFont"/>
    <w:rsid w:val="00EA5F65"/>
  </w:style>
  <w:style w:type="paragraph" w:styleId="BodyText3">
    <w:name w:val="Body Text 3"/>
    <w:basedOn w:val="Normal"/>
    <w:link w:val="BodyText3Char"/>
    <w:uiPriority w:val="99"/>
    <w:semiHidden/>
    <w:unhideWhenUsed/>
    <w:rsid w:val="00EA5F65"/>
    <w:pPr>
      <w:spacing w:after="120"/>
    </w:pPr>
    <w:rPr>
      <w:sz w:val="16"/>
      <w:szCs w:val="16"/>
    </w:rPr>
  </w:style>
  <w:style w:type="character" w:customStyle="1" w:styleId="BodyText3Char">
    <w:name w:val="Body Text 3 Char"/>
    <w:basedOn w:val="DefaultParagraphFont"/>
    <w:link w:val="BodyText3"/>
    <w:uiPriority w:val="99"/>
    <w:semiHidden/>
    <w:rsid w:val="00EA5F65"/>
    <w:rPr>
      <w:rFonts w:ascii="Arial" w:eastAsia="Times New Roman" w:hAnsi="Arial" w:cs="Times New Roman"/>
      <w:sz w:val="16"/>
      <w:szCs w:val="16"/>
    </w:rPr>
  </w:style>
  <w:style w:type="paragraph" w:styleId="TOCHeading">
    <w:name w:val="TOC Heading"/>
    <w:basedOn w:val="Heading1"/>
    <w:next w:val="Normal"/>
    <w:uiPriority w:val="39"/>
    <w:unhideWhenUsed/>
    <w:qFormat/>
    <w:rsid w:val="00EA5F65"/>
    <w:pPr>
      <w:keepLines w:val="0"/>
      <w:spacing w:after="60"/>
      <w:outlineLvl w:val="9"/>
    </w:pPr>
    <w:rPr>
      <w:rFonts w:ascii="Cambria" w:eastAsia="Times New Roman" w:hAnsi="Cambria" w:cs="Times New Roman"/>
      <w:b/>
      <w:bCs/>
      <w:color w:val="auto"/>
      <w:kern w:val="32"/>
    </w:rPr>
  </w:style>
  <w:style w:type="paragraph" w:styleId="BodyText2">
    <w:name w:val="Body Text 2"/>
    <w:basedOn w:val="Normal"/>
    <w:link w:val="BodyText2Char"/>
    <w:uiPriority w:val="99"/>
    <w:semiHidden/>
    <w:unhideWhenUsed/>
    <w:rsid w:val="00EA5F65"/>
    <w:pPr>
      <w:spacing w:after="120" w:line="480" w:lineRule="auto"/>
    </w:pPr>
  </w:style>
  <w:style w:type="character" w:customStyle="1" w:styleId="BodyText2Char">
    <w:name w:val="Body Text 2 Char"/>
    <w:basedOn w:val="DefaultParagraphFont"/>
    <w:link w:val="BodyText2"/>
    <w:uiPriority w:val="99"/>
    <w:semiHidden/>
    <w:rsid w:val="00EA5F65"/>
    <w:rPr>
      <w:rFonts w:ascii="Arial" w:eastAsia="Times New Roman" w:hAnsi="Arial" w:cs="Times New Roman"/>
      <w:sz w:val="20"/>
      <w:szCs w:val="20"/>
    </w:rPr>
  </w:style>
  <w:style w:type="paragraph" w:customStyle="1" w:styleId="Standard">
    <w:name w:val="Standard"/>
    <w:rsid w:val="00EA5F65"/>
    <w:pPr>
      <w:suppressAutoHyphens/>
      <w:autoSpaceDN w:val="0"/>
      <w:spacing w:before="120" w:after="0" w:line="240" w:lineRule="auto"/>
      <w:ind w:left="576" w:right="576"/>
      <w:textAlignment w:val="baseline"/>
    </w:pPr>
    <w:rPr>
      <w:rFonts w:ascii="Arial" w:eastAsia="Times New Roman" w:hAnsi="Arial" w:cs="Times New Roman"/>
      <w:color w:val="000000"/>
      <w:kern w:val="3"/>
      <w:sz w:val="24"/>
      <w:szCs w:val="24"/>
      <w:lang w:val="en-MY" w:eastAsia="en-MY"/>
    </w:rPr>
  </w:style>
  <w:style w:type="paragraph" w:styleId="BalloonText">
    <w:name w:val="Balloon Text"/>
    <w:basedOn w:val="Normal"/>
    <w:link w:val="BalloonTextChar"/>
    <w:uiPriority w:val="99"/>
    <w:semiHidden/>
    <w:unhideWhenUsed/>
    <w:rsid w:val="00B731A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1A7"/>
    <w:rPr>
      <w:rFonts w:ascii="Tahoma" w:eastAsia="Times New Roman" w:hAnsi="Tahoma" w:cs="Tahoma"/>
      <w:sz w:val="16"/>
      <w:szCs w:val="16"/>
    </w:rPr>
  </w:style>
  <w:style w:type="character" w:styleId="LineNumber">
    <w:name w:val="line number"/>
    <w:basedOn w:val="DefaultParagraphFont"/>
    <w:uiPriority w:val="99"/>
    <w:semiHidden/>
    <w:unhideWhenUsed/>
    <w:rsid w:val="00616AC8"/>
  </w:style>
  <w:style w:type="paragraph" w:styleId="ListParagraph">
    <w:name w:val="List Paragraph"/>
    <w:basedOn w:val="Normal"/>
    <w:uiPriority w:val="34"/>
    <w:qFormat/>
    <w:rsid w:val="00214A58"/>
    <w:pPr>
      <w:ind w:left="720"/>
      <w:contextualSpacing/>
    </w:pPr>
  </w:style>
  <w:style w:type="paragraph" w:customStyle="1" w:styleId="TableText">
    <w:name w:val="Table Text"/>
    <w:basedOn w:val="Normal"/>
    <w:rsid w:val="00463F0D"/>
    <w:pPr>
      <w:overflowPunct/>
      <w:spacing w:before="0"/>
      <w:ind w:left="0" w:right="0"/>
      <w:textAlignment w:val="auto"/>
    </w:pPr>
    <w:rPr>
      <w:rFonts w:cs="Arial"/>
      <w:sz w:val="22"/>
      <w:szCs w:val="22"/>
    </w:rPr>
  </w:style>
  <w:style w:type="character" w:styleId="CommentReference">
    <w:name w:val="annotation reference"/>
    <w:basedOn w:val="DefaultParagraphFont"/>
    <w:uiPriority w:val="99"/>
    <w:semiHidden/>
    <w:unhideWhenUsed/>
    <w:rsid w:val="00A87993"/>
    <w:rPr>
      <w:sz w:val="16"/>
      <w:szCs w:val="16"/>
    </w:rPr>
  </w:style>
  <w:style w:type="paragraph" w:styleId="CommentSubject">
    <w:name w:val="annotation subject"/>
    <w:basedOn w:val="CommentText"/>
    <w:next w:val="CommentText"/>
    <w:link w:val="CommentSubjectChar"/>
    <w:uiPriority w:val="99"/>
    <w:semiHidden/>
    <w:unhideWhenUsed/>
    <w:rsid w:val="00A87993"/>
    <w:pPr>
      <w:overflowPunct w:val="0"/>
      <w:autoSpaceDE w:val="0"/>
      <w:autoSpaceDN w:val="0"/>
      <w:adjustRightInd w:val="0"/>
      <w:spacing w:before="120"/>
      <w:ind w:left="576" w:right="576"/>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A87993"/>
    <w:rPr>
      <w:rFonts w:ascii="Arial" w:eastAsia="Times New Roman" w:hAnsi="Arial" w:cs="Times New Roman"/>
      <w:b/>
      <w:bCs/>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3779FD"/>
    <w:pPr>
      <w:spacing w:after="0" w:line="240" w:lineRule="auto"/>
    </w:pPr>
    <w:rPr>
      <w:rFonts w:ascii="Arial" w:eastAsia="Times New Roman" w:hAnsi="Arial"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5454">
      <w:bodyDiv w:val="1"/>
      <w:marLeft w:val="0"/>
      <w:marRight w:val="0"/>
      <w:marTop w:val="0"/>
      <w:marBottom w:val="0"/>
      <w:divBdr>
        <w:top w:val="none" w:sz="0" w:space="0" w:color="auto"/>
        <w:left w:val="none" w:sz="0" w:space="0" w:color="auto"/>
        <w:bottom w:val="none" w:sz="0" w:space="0" w:color="auto"/>
        <w:right w:val="none" w:sz="0" w:space="0" w:color="auto"/>
      </w:divBdr>
    </w:div>
    <w:div w:id="46270979">
      <w:bodyDiv w:val="1"/>
      <w:marLeft w:val="0"/>
      <w:marRight w:val="0"/>
      <w:marTop w:val="0"/>
      <w:marBottom w:val="0"/>
      <w:divBdr>
        <w:top w:val="none" w:sz="0" w:space="0" w:color="auto"/>
        <w:left w:val="none" w:sz="0" w:space="0" w:color="auto"/>
        <w:bottom w:val="none" w:sz="0" w:space="0" w:color="auto"/>
        <w:right w:val="none" w:sz="0" w:space="0" w:color="auto"/>
      </w:divBdr>
    </w:div>
    <w:div w:id="264116832">
      <w:bodyDiv w:val="1"/>
      <w:marLeft w:val="0"/>
      <w:marRight w:val="0"/>
      <w:marTop w:val="0"/>
      <w:marBottom w:val="0"/>
      <w:divBdr>
        <w:top w:val="none" w:sz="0" w:space="0" w:color="auto"/>
        <w:left w:val="none" w:sz="0" w:space="0" w:color="auto"/>
        <w:bottom w:val="none" w:sz="0" w:space="0" w:color="auto"/>
        <w:right w:val="none" w:sz="0" w:space="0" w:color="auto"/>
      </w:divBdr>
    </w:div>
    <w:div w:id="459110558">
      <w:bodyDiv w:val="1"/>
      <w:marLeft w:val="0"/>
      <w:marRight w:val="0"/>
      <w:marTop w:val="0"/>
      <w:marBottom w:val="0"/>
      <w:divBdr>
        <w:top w:val="none" w:sz="0" w:space="0" w:color="auto"/>
        <w:left w:val="none" w:sz="0" w:space="0" w:color="auto"/>
        <w:bottom w:val="none" w:sz="0" w:space="0" w:color="auto"/>
        <w:right w:val="none" w:sz="0" w:space="0" w:color="auto"/>
      </w:divBdr>
    </w:div>
    <w:div w:id="583806857">
      <w:bodyDiv w:val="1"/>
      <w:marLeft w:val="0"/>
      <w:marRight w:val="0"/>
      <w:marTop w:val="0"/>
      <w:marBottom w:val="0"/>
      <w:divBdr>
        <w:top w:val="none" w:sz="0" w:space="0" w:color="auto"/>
        <w:left w:val="none" w:sz="0" w:space="0" w:color="auto"/>
        <w:bottom w:val="none" w:sz="0" w:space="0" w:color="auto"/>
        <w:right w:val="none" w:sz="0" w:space="0" w:color="auto"/>
      </w:divBdr>
    </w:div>
    <w:div w:id="628709092">
      <w:bodyDiv w:val="1"/>
      <w:marLeft w:val="0"/>
      <w:marRight w:val="0"/>
      <w:marTop w:val="0"/>
      <w:marBottom w:val="0"/>
      <w:divBdr>
        <w:top w:val="none" w:sz="0" w:space="0" w:color="auto"/>
        <w:left w:val="none" w:sz="0" w:space="0" w:color="auto"/>
        <w:bottom w:val="none" w:sz="0" w:space="0" w:color="auto"/>
        <w:right w:val="none" w:sz="0" w:space="0" w:color="auto"/>
      </w:divBdr>
    </w:div>
    <w:div w:id="821963825">
      <w:bodyDiv w:val="1"/>
      <w:marLeft w:val="0"/>
      <w:marRight w:val="0"/>
      <w:marTop w:val="0"/>
      <w:marBottom w:val="0"/>
      <w:divBdr>
        <w:top w:val="none" w:sz="0" w:space="0" w:color="auto"/>
        <w:left w:val="none" w:sz="0" w:space="0" w:color="auto"/>
        <w:bottom w:val="none" w:sz="0" w:space="0" w:color="auto"/>
        <w:right w:val="none" w:sz="0" w:space="0" w:color="auto"/>
      </w:divBdr>
    </w:div>
    <w:div w:id="1032340230">
      <w:bodyDiv w:val="1"/>
      <w:marLeft w:val="0"/>
      <w:marRight w:val="0"/>
      <w:marTop w:val="0"/>
      <w:marBottom w:val="0"/>
      <w:divBdr>
        <w:top w:val="none" w:sz="0" w:space="0" w:color="auto"/>
        <w:left w:val="none" w:sz="0" w:space="0" w:color="auto"/>
        <w:bottom w:val="none" w:sz="0" w:space="0" w:color="auto"/>
        <w:right w:val="none" w:sz="0" w:space="0" w:color="auto"/>
      </w:divBdr>
    </w:div>
    <w:div w:id="1071080834">
      <w:bodyDiv w:val="1"/>
      <w:marLeft w:val="0"/>
      <w:marRight w:val="0"/>
      <w:marTop w:val="0"/>
      <w:marBottom w:val="0"/>
      <w:divBdr>
        <w:top w:val="none" w:sz="0" w:space="0" w:color="auto"/>
        <w:left w:val="none" w:sz="0" w:space="0" w:color="auto"/>
        <w:bottom w:val="none" w:sz="0" w:space="0" w:color="auto"/>
        <w:right w:val="none" w:sz="0" w:space="0" w:color="auto"/>
      </w:divBdr>
    </w:div>
    <w:div w:id="1106577056">
      <w:bodyDiv w:val="1"/>
      <w:marLeft w:val="0"/>
      <w:marRight w:val="0"/>
      <w:marTop w:val="0"/>
      <w:marBottom w:val="0"/>
      <w:divBdr>
        <w:top w:val="none" w:sz="0" w:space="0" w:color="auto"/>
        <w:left w:val="none" w:sz="0" w:space="0" w:color="auto"/>
        <w:bottom w:val="none" w:sz="0" w:space="0" w:color="auto"/>
        <w:right w:val="none" w:sz="0" w:space="0" w:color="auto"/>
      </w:divBdr>
    </w:div>
    <w:div w:id="1390691316">
      <w:bodyDiv w:val="1"/>
      <w:marLeft w:val="0"/>
      <w:marRight w:val="0"/>
      <w:marTop w:val="0"/>
      <w:marBottom w:val="0"/>
      <w:divBdr>
        <w:top w:val="none" w:sz="0" w:space="0" w:color="auto"/>
        <w:left w:val="none" w:sz="0" w:space="0" w:color="auto"/>
        <w:bottom w:val="none" w:sz="0" w:space="0" w:color="auto"/>
        <w:right w:val="none" w:sz="0" w:space="0" w:color="auto"/>
      </w:divBdr>
    </w:div>
    <w:div w:id="1731925133">
      <w:bodyDiv w:val="1"/>
      <w:marLeft w:val="0"/>
      <w:marRight w:val="0"/>
      <w:marTop w:val="0"/>
      <w:marBottom w:val="0"/>
      <w:divBdr>
        <w:top w:val="none" w:sz="0" w:space="0" w:color="auto"/>
        <w:left w:val="none" w:sz="0" w:space="0" w:color="auto"/>
        <w:bottom w:val="none" w:sz="0" w:space="0" w:color="auto"/>
        <w:right w:val="none" w:sz="0" w:space="0" w:color="auto"/>
      </w:divBdr>
    </w:div>
    <w:div w:id="1803695374">
      <w:bodyDiv w:val="1"/>
      <w:marLeft w:val="0"/>
      <w:marRight w:val="0"/>
      <w:marTop w:val="0"/>
      <w:marBottom w:val="0"/>
      <w:divBdr>
        <w:top w:val="none" w:sz="0" w:space="0" w:color="auto"/>
        <w:left w:val="none" w:sz="0" w:space="0" w:color="auto"/>
        <w:bottom w:val="none" w:sz="0" w:space="0" w:color="auto"/>
        <w:right w:val="none" w:sz="0" w:space="0" w:color="auto"/>
      </w:divBdr>
    </w:div>
    <w:div w:id="200077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image" Target="media/image4.png"/><Relationship Id="rId21" Type="http://schemas.openxmlformats.org/officeDocument/2006/relationships/footer" Target="footer4.xml"/><Relationship Id="rId34" Type="http://schemas.openxmlformats.org/officeDocument/2006/relationships/footer" Target="footer14.xml"/><Relationship Id="rId42" Type="http://schemas.openxmlformats.org/officeDocument/2006/relationships/hyperlink" Target="http://10.221.4.5/svn/SRAS/SRAS/GATS/Binaries/BUG_FIX_RELEASE_17APR2017/gats.war" TargetMode="External"/><Relationship Id="rId47" Type="http://schemas.openxmlformats.org/officeDocument/2006/relationships/footer" Target="footer18.xml"/><Relationship Id="rId50" Type="http://schemas.openxmlformats.org/officeDocument/2006/relationships/oleObject" Target="embeddings/Microsoft_Word_97_-_2003_Document1.doc"/><Relationship Id="rId55" Type="http://schemas.openxmlformats.org/officeDocument/2006/relationships/image" Target="media/image10.emf"/><Relationship Id="rId63" Type="http://schemas.microsoft.com/office/2011/relationships/people" Target="people.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footer" Target="footer9.xml"/><Relationship Id="rId11" Type="http://schemas.openxmlformats.org/officeDocument/2006/relationships/endnotes" Target="endnotes.xml"/><Relationship Id="rId24" Type="http://schemas.openxmlformats.org/officeDocument/2006/relationships/footer" Target="footer6.xml"/><Relationship Id="rId32" Type="http://schemas.openxmlformats.org/officeDocument/2006/relationships/footer" Target="footer12.xml"/><Relationship Id="rId37" Type="http://schemas.openxmlformats.org/officeDocument/2006/relationships/footer" Target="footer16.xml"/><Relationship Id="rId40" Type="http://schemas.openxmlformats.org/officeDocument/2006/relationships/image" Target="media/image5.png"/><Relationship Id="rId45" Type="http://schemas.openxmlformats.org/officeDocument/2006/relationships/hyperlink" Target="mailto:Gd_tcswintel@malaysiaairlines.com" TargetMode="External"/><Relationship Id="rId53" Type="http://schemas.openxmlformats.org/officeDocument/2006/relationships/image" Target="media/image9.emf"/><Relationship Id="rId58" Type="http://schemas.openxmlformats.org/officeDocument/2006/relationships/oleObject" Target="file:///C:\Users\krishnakant.bairagi\Downloads\RCA%20INC0193623%20GATS%2020210113.docx"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footer" Target="footer15.xml"/><Relationship Id="rId43" Type="http://schemas.openxmlformats.org/officeDocument/2006/relationships/hyperlink" Target="mailto:Gd_tcswintel@malaysiaairlines.com" TargetMode="External"/><Relationship Id="rId48" Type="http://schemas.openxmlformats.org/officeDocument/2006/relationships/footer" Target="footer19.xml"/><Relationship Id="rId56" Type="http://schemas.openxmlformats.org/officeDocument/2006/relationships/oleObject" Target="embeddings/Microsoft_Excel_97-2003_Worksheet3.xls"/><Relationship Id="rId8" Type="http://schemas.openxmlformats.org/officeDocument/2006/relationships/settings" Target="settings.xml"/><Relationship Id="rId51" Type="http://schemas.openxmlformats.org/officeDocument/2006/relationships/image" Target="media/image8.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footer" Target="footer13.xml"/><Relationship Id="rId38" Type="http://schemas.openxmlformats.org/officeDocument/2006/relationships/footer" Target="footer17.xml"/><Relationship Id="rId46" Type="http://schemas.openxmlformats.org/officeDocument/2006/relationships/hyperlink" Target="mailto:GD_TCSNetwork@malaysiaairlines.com" TargetMode="External"/><Relationship Id="rId59" Type="http://schemas.openxmlformats.org/officeDocument/2006/relationships/footer" Target="footer20.xml"/><Relationship Id="rId20" Type="http://schemas.openxmlformats.org/officeDocument/2006/relationships/header" Target="header5.xml"/><Relationship Id="rId41" Type="http://schemas.openxmlformats.org/officeDocument/2006/relationships/image" Target="media/image6.png"/><Relationship Id="rId54" Type="http://schemas.openxmlformats.org/officeDocument/2006/relationships/oleObject" Target="embeddings/Microsoft_Excel_97-2003_Worksheet2.xls"/><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image" Target="media/image3.png"/><Relationship Id="rId49" Type="http://schemas.openxmlformats.org/officeDocument/2006/relationships/image" Target="media/image7.emf"/><Relationship Id="rId57" Type="http://schemas.openxmlformats.org/officeDocument/2006/relationships/image" Target="media/image11.emf"/><Relationship Id="rId10" Type="http://schemas.openxmlformats.org/officeDocument/2006/relationships/footnotes" Target="footnotes.xml"/><Relationship Id="rId31" Type="http://schemas.openxmlformats.org/officeDocument/2006/relationships/footer" Target="footer11.xml"/><Relationship Id="rId44" Type="http://schemas.openxmlformats.org/officeDocument/2006/relationships/hyperlink" Target="mailto:Gd_tcswintel@malaysiaairlines.com" TargetMode="External"/><Relationship Id="rId52" Type="http://schemas.openxmlformats.org/officeDocument/2006/relationships/package" Target="embeddings/Microsoft_Word_Document111111111.docx"/><Relationship Id="rId60" Type="http://schemas.openxmlformats.org/officeDocument/2006/relationships/footer" Target="footer2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5e8dc66c-6deb-4971-a6c1-c73bf5d9451b">false</Status>
    <Tower xmlns="5e8dc66c-6deb-4971-a6c1-c73bf5d9451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683D3CAF2E52E438707037627F1BD4B" ma:contentTypeVersion="11" ma:contentTypeDescription="Create a new document." ma:contentTypeScope="" ma:versionID="e34948271871cb67cb5b163bdd49b755">
  <xsd:schema xmlns:xsd="http://www.w3.org/2001/XMLSchema" xmlns:xs="http://www.w3.org/2001/XMLSchema" xmlns:p="http://schemas.microsoft.com/office/2006/metadata/properties" xmlns:ns2="5e8dc66c-6deb-4971-a6c1-c73bf5d9451b" xmlns:ns3="00d97cc4-d51b-4a96-8d57-266139ac8fe6" targetNamespace="http://schemas.microsoft.com/office/2006/metadata/properties" ma:root="true" ma:fieldsID="16dbd08909d3c588ee5208dcad7cfe91" ns2:_="" ns3:_="">
    <xsd:import namespace="5e8dc66c-6deb-4971-a6c1-c73bf5d9451b"/>
    <xsd:import namespace="00d97cc4-d51b-4a96-8d57-266139ac8fe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element ref="ns2:Status" minOccurs="0"/>
                <xsd:element ref="ns2:Tow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8dc66c-6deb-4971-a6c1-c73bf5d94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Status" ma:index="17" nillable="true" ma:displayName="Status" ma:default="0" ma:description="Reviewed?" ma:format="Dropdown" ma:internalName="Status">
      <xsd:simpleType>
        <xsd:restriction base="dms:Boolean"/>
      </xsd:simpleType>
    </xsd:element>
    <xsd:element name="Tower" ma:index="18" nillable="true" ma:displayName="Tower" ma:format="Dropdown" ma:internalName="Tower">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0d97cc4-d51b-4a96-8d57-266139ac8fe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703999-3ED1-48A6-BD5E-BF5994BCDD61}">
  <ds:schemaRefs>
    <ds:schemaRef ds:uri="http://schemas.microsoft.com/office/2006/metadata/properties"/>
    <ds:schemaRef ds:uri="http://schemas.microsoft.com/office/infopath/2007/PartnerControls"/>
    <ds:schemaRef ds:uri="5e8dc66c-6deb-4971-a6c1-c73bf5d9451b"/>
  </ds:schemaRefs>
</ds:datastoreItem>
</file>

<file path=customXml/itemProps2.xml><?xml version="1.0" encoding="utf-8"?>
<ds:datastoreItem xmlns:ds="http://schemas.openxmlformats.org/officeDocument/2006/customXml" ds:itemID="{B85A73EB-72EF-4611-87B6-D70293015573}">
  <ds:schemaRefs>
    <ds:schemaRef ds:uri="http://schemas.microsoft.com/sharepoint/v3/contenttype/forms"/>
  </ds:schemaRefs>
</ds:datastoreItem>
</file>

<file path=customXml/itemProps3.xml><?xml version="1.0" encoding="utf-8"?>
<ds:datastoreItem xmlns:ds="http://schemas.openxmlformats.org/officeDocument/2006/customXml" ds:itemID="{DC97D80E-4905-4889-9A48-C04F918818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8dc66c-6deb-4971-a6c1-c73bf5d9451b"/>
    <ds:schemaRef ds:uri="00d97cc4-d51b-4a96-8d57-266139ac8f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0ED9FB-4A35-4C9F-90DB-AB295BF00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51</Pages>
  <Words>5782</Words>
  <Characters>32959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TATA Consultancy Services Ltd.</Company>
  <LinksUpToDate>false</LinksUpToDate>
  <CharactersWithSpaces>38664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Kushbu  Salim</dc:creator>
  <cp:lastModifiedBy>Krishnakant Bairagi</cp:lastModifiedBy>
  <cp:revision>5</cp:revision>
  <cp:lastPrinted>2018-10-02T02:13:00Z</cp:lastPrinted>
  <dcterms:created xsi:type="dcterms:W3CDTF">2020-07-27T07:54:00Z</dcterms:created>
  <dcterms:modified xsi:type="dcterms:W3CDTF">2021-01-21T07:05:00Z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0x0101001683D3CAF2E52E438707037627F1BD4B</vt:lpwstr>
  </property>
  <property fmtid="{D5CDD505-2E9C-101B-9397-08002B2CF9AE}" pid="3" name="Order">
    <vt:r8>2499000</vt:r8>
  </property>
  <property fmtid="{D5CDD505-2E9C-101B-9397-08002B2CF9AE}" pid="4" name="ComplianceAssetId">
    <vt:lpwstr/>
  </property>
  <property fmtid="{D5CDD505-2E9C-101B-9397-08002B2CF9AE}" pid="5" name="xd_Signature">
    <vt:bool>false</vt:bool>
  </property>
  <property fmtid="{D5CDD505-2E9C-101B-9397-08002B2CF9AE}" pid="6" name="xd_ProgID">
    <vt:lpwstr/>
  </property>
  <property fmtid="{D5CDD505-2E9C-101B-9397-08002B2CF9AE}" pid="7" name="TemplateUrl">
    <vt:lpwstr/>
  </property>
</Properties>
</file>