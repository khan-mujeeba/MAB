
<file path=[Content_Types].xml><?xml version="1.0" encoding="utf-8"?>
<Types xmlns="http://schemas.openxmlformats.org/package/2006/content-types">
  <Default Extension="xml" ContentType="application/xml"/>
  <Default Extension="doc" ContentType="application/msword"/>
  <Default Extension="bin" ContentType="application/vnd.openxmlformats-officedocument.oleObject"/>
  <Default Extension="png" ContentType="image/png"/>
  <Default Extension="emf" ContentType="image/x-e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cs="Arial"/>
          <w:lang w:val="en-GB"/>
        </w:rPr>
      </w:pPr>
    </w:p>
    <w:p>
      <w:pPr>
        <w:rPr>
          <w:rFonts w:cs="Arial"/>
        </w:rPr>
      </w:pPr>
    </w:p>
    <w:p>
      <w:pPr>
        <w:rPr>
          <w:rFonts w:cs="Arial"/>
        </w:rPr>
      </w:pPr>
    </w:p>
    <w:p>
      <w:pPr>
        <w:tabs>
          <w:tab w:val="left" w:pos="7820"/>
        </w:tabs>
        <w:rPr>
          <w:rFonts w:cs="Arial"/>
        </w:rPr>
      </w:pPr>
    </w:p>
    <w:p>
      <w:pPr>
        <w:rPr>
          <w:rFonts w:cs="Arial"/>
        </w:rPr>
      </w:pPr>
    </w:p>
    <w:p>
      <w:pPr>
        <w:rPr>
          <w:rFonts w:cs="Arial"/>
        </w:rPr>
      </w:pPr>
    </w:p>
    <w:p>
      <w:pPr>
        <w:rPr>
          <w:rFonts w:cs="Arial"/>
        </w:rPr>
      </w:pPr>
    </w:p>
    <w:p>
      <w:pPr>
        <w:rPr>
          <w:rFonts w:cs="Arial"/>
        </w:rPr>
      </w:pPr>
    </w:p>
    <w:p>
      <w:pPr>
        <w:tabs>
          <w:tab w:val="left" w:pos="5655"/>
        </w:tabs>
        <w:rPr>
          <w:rFonts w:cs="Arial"/>
        </w:rPr>
      </w:pPr>
    </w:p>
    <w:p>
      <w:pPr>
        <w:rPr>
          <w:rFonts w:cs="Arial"/>
        </w:rPr>
      </w:pPr>
    </w:p>
    <w:p>
      <w:pPr>
        <w:rPr>
          <w:rFonts w:cs="Arial"/>
        </w:rPr>
      </w:pPr>
    </w:p>
    <w:p>
      <w:pPr>
        <w:rPr>
          <w:rFonts w:cs="Arial"/>
        </w:rPr>
      </w:pPr>
      <w:r>
        <w:rPr>
          <w:rFonts w:ascii="Times New Roman" w:hAnsi="Times New Roman"/>
          <w:sz w:val="24"/>
          <w:szCs w:val="24"/>
          <w:lang w:val="en-IN" w:eastAsia="en-IN" w:bidi="hi-IN"/>
        </w:rPr>
        <w:drawing>
          <wp:anchor distT="0" distB="0" distL="114300" distR="114300" simplePos="0" relativeHeight="251659264" behindDoc="1" locked="0" layoutInCell="1" allowOverlap="1">
            <wp:simplePos x="0" y="0"/>
            <wp:positionH relativeFrom="column">
              <wp:posOffset>1543050</wp:posOffset>
            </wp:positionH>
            <wp:positionV relativeFrom="paragraph">
              <wp:posOffset>-130810</wp:posOffset>
            </wp:positionV>
            <wp:extent cx="3549015" cy="91821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3549015" cy="918210"/>
                    </a:xfrm>
                    <a:prstGeom prst="rect">
                      <a:avLst/>
                    </a:prstGeom>
                    <a:noFill/>
                  </pic:spPr>
                </pic:pic>
              </a:graphicData>
            </a:graphic>
          </wp:anchor>
        </w:drawing>
      </w:r>
    </w:p>
    <w:p>
      <w:pPr>
        <w:rPr>
          <w:rFonts w:cs="Arial"/>
        </w:rPr>
      </w:pPr>
    </w:p>
    <w:p>
      <w:pPr>
        <w:rPr>
          <w:rFonts w:cs="Arial"/>
        </w:rPr>
      </w:pPr>
    </w:p>
    <w:p>
      <w:pPr>
        <w:rPr>
          <w:rFonts w:cs="Arial"/>
        </w:rPr>
      </w:pPr>
    </w:p>
    <w:p>
      <w:pPr>
        <w:rPr>
          <w:rFonts w:cs="Arial"/>
        </w:rPr>
      </w:pPr>
    </w:p>
    <w:p>
      <w:pPr>
        <w:rPr>
          <w:rFonts w:cs="Arial"/>
        </w:rPr>
      </w:pPr>
    </w:p>
    <w:p>
      <w:pPr>
        <w:jc w:val="center"/>
        <w:rPr>
          <w:rFonts w:cs="Arial"/>
          <w:b/>
          <w:sz w:val="28"/>
          <w:szCs w:val="28"/>
        </w:rPr>
      </w:pPr>
      <w:r>
        <w:rPr>
          <w:rFonts w:cs="Arial"/>
          <w:b/>
          <w:sz w:val="28"/>
          <w:szCs w:val="28"/>
        </w:rPr>
        <w:t xml:space="preserve">ELECTRONIC VOYAGE REPORT </w:t>
      </w:r>
    </w:p>
    <w:p>
      <w:pPr>
        <w:jc w:val="center"/>
        <w:rPr>
          <w:rFonts w:cs="Arial"/>
          <w:b/>
          <w:sz w:val="28"/>
          <w:szCs w:val="28"/>
        </w:rPr>
      </w:pPr>
      <w:r>
        <w:rPr>
          <w:rFonts w:cs="Arial"/>
          <w:b/>
          <w:sz w:val="28"/>
          <w:szCs w:val="28"/>
        </w:rPr>
        <w:t>SYSTEM OPERATION DOCUMENT</w:t>
      </w:r>
    </w:p>
    <w:p>
      <w:pPr>
        <w:jc w:val="center"/>
        <w:rPr>
          <w:rFonts w:cs="Arial"/>
          <w:b/>
          <w:bCs/>
        </w:rPr>
      </w:pPr>
      <w:r>
        <w:rPr>
          <w:b/>
          <w:bCs/>
          <w:sz w:val="28"/>
          <w:szCs w:val="28"/>
        </w:rPr>
        <w:t>MAB/GROUP IT/SOD/EVR/</w:t>
      </w:r>
      <w:ins w:id="14" w:author="Palash Pandit" w:date="2021-05-05T14:19:00Z">
        <w:r>
          <w:rPr>
            <w:b/>
            <w:bCs/>
            <w:sz w:val="28"/>
            <w:szCs w:val="28"/>
          </w:rPr>
          <w:t>2</w:t>
        </w:r>
      </w:ins>
      <w:del w:id="15" w:author="Palash Pandit" w:date="2021-05-05T14:19:00Z">
        <w:r>
          <w:rPr>
            <w:b/>
            <w:bCs/>
            <w:sz w:val="28"/>
            <w:szCs w:val="28"/>
          </w:rPr>
          <w:delText>1</w:delText>
        </w:r>
      </w:del>
      <w:ins w:id="16" w:author="Palash Pandit" w:date="2021-05-05T14:19:00Z">
        <w:r>
          <w:rPr>
            <w:b/>
            <w:bCs/>
            <w:sz w:val="28"/>
            <w:szCs w:val="28"/>
          </w:rPr>
          <w:t>.</w:t>
        </w:r>
      </w:ins>
      <w:del w:id="17" w:author="Palash Pandit" w:date="2021-05-05T14:19:00Z">
        <w:r>
          <w:rPr>
            <w:b/>
            <w:bCs/>
            <w:sz w:val="28"/>
            <w:szCs w:val="28"/>
          </w:rPr>
          <w:delText>.5</w:delText>
        </w:r>
      </w:del>
      <w:ins w:id="18" w:author="Palash Pandit" w:date="2021-05-05T14:19:00Z">
        <w:r>
          <w:rPr>
            <w:b/>
            <w:bCs/>
            <w:sz w:val="28"/>
            <w:szCs w:val="28"/>
          </w:rPr>
          <w:t>1</w:t>
        </w:r>
      </w:ins>
    </w:p>
    <w:p>
      <w:pPr>
        <w:jc w:val="center"/>
        <w:rPr>
          <w:rFonts w:cs="Arial"/>
          <w:b/>
          <w:sz w:val="28"/>
          <w:szCs w:val="28"/>
        </w:rPr>
      </w:pPr>
    </w:p>
    <w:p>
      <w:pPr>
        <w:jc w:val="center"/>
        <w:rPr>
          <w:rFonts w:cs="Arial"/>
          <w:b/>
          <w:sz w:val="28"/>
          <w:szCs w:val="28"/>
        </w:rPr>
      </w:pPr>
    </w:p>
    <w:p>
      <w:pPr>
        <w:rPr>
          <w:rFonts w:cs="Arial"/>
          <w:lang w:val="en-GB"/>
        </w:rPr>
      </w:pPr>
    </w:p>
    <w:p>
      <w:pPr>
        <w:rPr>
          <w:rFonts w:cs="Arial"/>
          <w:lang w:val="en-GB"/>
        </w:rPr>
      </w:pPr>
    </w:p>
    <w:p>
      <w:pPr>
        <w:rPr>
          <w:rFonts w:cs="Arial"/>
          <w:lang w:val="en-GB"/>
        </w:rPr>
      </w:pPr>
    </w:p>
    <w:p>
      <w:pPr>
        <w:rPr>
          <w:rFonts w:cs="Arial"/>
          <w:lang w:val="en-GB"/>
        </w:rPr>
      </w:pPr>
    </w:p>
    <w:p>
      <w:pPr>
        <w:rPr>
          <w:rFonts w:cs="Arial"/>
          <w:lang w:val="en-GB"/>
        </w:rPr>
      </w:pPr>
    </w:p>
    <w:p>
      <w:pPr>
        <w:rPr>
          <w:rFonts w:cs="Arial"/>
          <w:lang w:val="en-GB"/>
        </w:rPr>
      </w:pPr>
    </w:p>
    <w:p>
      <w:pPr>
        <w:rPr>
          <w:rFonts w:cs="Arial"/>
          <w:lang w:val="en-GB"/>
        </w:rPr>
      </w:pPr>
    </w:p>
    <w:p>
      <w:pPr>
        <w:rPr>
          <w:rFonts w:cs="Arial"/>
          <w:lang w:val="en-GB"/>
        </w:rPr>
      </w:pPr>
    </w:p>
    <w:p>
      <w:pPr>
        <w:rPr>
          <w:rFonts w:cs="Arial"/>
          <w:lang w:val="en-GB"/>
        </w:rPr>
      </w:pPr>
    </w:p>
    <w:p>
      <w:pPr>
        <w:rPr>
          <w:rFonts w:cs="Arial"/>
          <w:lang w:val="en-GB"/>
        </w:rPr>
      </w:pPr>
    </w:p>
    <w:p>
      <w:pPr>
        <w:rPr>
          <w:rFonts w:cs="Arial"/>
          <w:lang w:val="en-GB"/>
        </w:rPr>
      </w:pPr>
    </w:p>
    <w:p>
      <w:pPr>
        <w:rPr>
          <w:rFonts w:cs="Arial"/>
          <w:lang w:val="en-GB"/>
        </w:rPr>
      </w:pPr>
    </w:p>
    <w:p>
      <w:pPr>
        <w:rPr>
          <w:rFonts w:cs="Arial"/>
          <w:lang w:val="en-GB"/>
        </w:rPr>
      </w:pPr>
    </w:p>
    <w:p>
      <w:pPr>
        <w:rPr>
          <w:rFonts w:cs="Arial"/>
          <w:lang w:val="en-GB"/>
        </w:rPr>
      </w:pPr>
    </w:p>
    <w:p>
      <w:pPr>
        <w:rPr>
          <w:rFonts w:cs="Arial"/>
          <w:lang w:val="en-GB"/>
        </w:rPr>
      </w:pPr>
    </w:p>
    <w:p>
      <w:pPr>
        <w:ind w:left="0" w:right="-36"/>
        <w:jc w:val="both"/>
        <w:rPr>
          <w:lang w:val="en-GB"/>
        </w:rPr>
      </w:pPr>
      <w:r>
        <w:rPr>
          <w:rFonts w:cs="Arial"/>
          <w:b/>
          <w:sz w:val="18"/>
          <w:szCs w:val="18"/>
          <w:lang w:val="en-GB"/>
        </w:rPr>
        <w:t>ALL INFORMATION CONTAINED HEREIN IS RESTRICTED AND SHALL BE KEPT FOR INTERNAL USE ONLY</w:t>
      </w:r>
      <w:r>
        <w:rPr>
          <w:rFonts w:cs="Arial"/>
          <w:sz w:val="18"/>
          <w:szCs w:val="18"/>
          <w:lang w:val="en-GB"/>
        </w:rPr>
        <w:t>. None of this information shall be divulged to persons other than Malaysia Airlines Berhad employees and contractors authorized by the nature of their duties to receive such information, or individuals or organisations authorised by Malaysia Airlines Berhad in accordance with existing policy regarding release of company information.</w:t>
      </w:r>
      <w:r>
        <w:rPr>
          <w:lang w:val="en-GB"/>
        </w:rPr>
        <w:br w:type="page"/>
      </w: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b/>
        </w:rPr>
      </w:pPr>
    </w:p>
    <w:p>
      <w:pPr>
        <w:rPr>
          <w:rFonts w:cs="Arial"/>
        </w:rPr>
      </w:pPr>
    </w:p>
    <w:p>
      <w:pPr>
        <w:jc w:val="center"/>
        <w:rPr>
          <w:rFonts w:cs="Arial"/>
          <w:b/>
          <w:bCs/>
          <w:sz w:val="28"/>
          <w:szCs w:val="28"/>
        </w:rPr>
      </w:pPr>
      <w:r>
        <w:rPr>
          <w:rFonts w:cs="Arial"/>
          <w:b/>
          <w:bCs/>
          <w:sz w:val="28"/>
          <w:szCs w:val="28"/>
        </w:rPr>
        <w:t>INTENTIONALLY LEFT BLANK</w:t>
      </w: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rPr>
        <w:sectPr>
          <w:headerReference r:id="rId4" w:type="default"/>
          <w:footerReference r:id="rId6" w:type="default"/>
          <w:headerReference r:id="rId5" w:type="even"/>
          <w:footerReference r:id="rId7" w:type="even"/>
          <w:pgSz w:w="11909" w:h="16834"/>
          <w:pgMar w:top="360" w:right="648" w:bottom="360" w:left="990" w:header="360" w:footer="360" w:gutter="0"/>
          <w:pgNumType w:start="1"/>
          <w:cols w:space="720" w:num="1"/>
        </w:sectPr>
      </w:pPr>
    </w:p>
    <w:p>
      <w:pPr>
        <w:ind w:left="0" w:right="-25"/>
        <w:jc w:val="center"/>
        <w:rPr>
          <w:rFonts w:ascii="Arial Narrow" w:hAnsi="Arial Narrow"/>
          <w:b/>
          <w:bCs/>
          <w:sz w:val="24"/>
        </w:rPr>
      </w:pPr>
    </w:p>
    <w:tbl>
      <w:tblPr>
        <w:tblStyle w:val="12"/>
        <w:tblW w:w="0" w:type="auto"/>
        <w:jc w:val="center"/>
        <w:tblLayout w:type="autofit"/>
        <w:tblCellMar>
          <w:top w:w="0" w:type="dxa"/>
          <w:left w:w="108" w:type="dxa"/>
          <w:bottom w:w="0" w:type="dxa"/>
          <w:right w:w="108" w:type="dxa"/>
        </w:tblCellMar>
      </w:tblPr>
      <w:tblGrid>
        <w:gridCol w:w="2104"/>
        <w:gridCol w:w="1471"/>
        <w:gridCol w:w="4685"/>
        <w:gridCol w:w="244"/>
        <w:tblGridChange w:id="19">
          <w:tblGrid>
            <w:gridCol w:w="2104"/>
            <w:gridCol w:w="1471"/>
            <w:gridCol w:w="4685"/>
            <w:gridCol w:w="244"/>
          </w:tblGrid>
        </w:tblGridChange>
      </w:tblGrid>
      <w:tr>
        <w:tblPrEx>
          <w:tblCellMar>
            <w:top w:w="0" w:type="dxa"/>
            <w:left w:w="108" w:type="dxa"/>
            <w:bottom w:w="0" w:type="dxa"/>
            <w:right w:w="108" w:type="dxa"/>
          </w:tblCellMar>
        </w:tblPrEx>
        <w:trPr>
          <w:trHeight w:val="812" w:hRule="atLeast"/>
          <w:jc w:val="center"/>
        </w:trPr>
        <w:tc>
          <w:tcPr>
            <w:tcW w:w="2104" w:type="dxa"/>
          </w:tcPr>
          <w:p>
            <w:pPr>
              <w:jc w:val="center"/>
              <w:rPr>
                <w:rFonts w:ascii="Arial Narrow" w:hAnsi="Arial Narrow"/>
                <w:sz w:val="24"/>
                <w:szCs w:val="24"/>
              </w:rPr>
            </w:pPr>
          </w:p>
        </w:tc>
        <w:tc>
          <w:tcPr>
            <w:tcW w:w="1471" w:type="dxa"/>
          </w:tcPr>
          <w:p>
            <w:pPr>
              <w:jc w:val="center"/>
              <w:rPr>
                <w:rFonts w:ascii="Arial Narrow" w:hAnsi="Arial Narrow"/>
                <w:sz w:val="24"/>
                <w:szCs w:val="24"/>
              </w:rPr>
            </w:pPr>
          </w:p>
        </w:tc>
        <w:tc>
          <w:tcPr>
            <w:tcW w:w="4685" w:type="dxa"/>
          </w:tcPr>
          <w:p>
            <w:pPr>
              <w:jc w:val="center"/>
              <w:rPr>
                <w:rFonts w:ascii="Arial Narrow" w:hAnsi="Arial Narrow"/>
                <w:sz w:val="24"/>
                <w:szCs w:val="24"/>
              </w:rPr>
            </w:pPr>
          </w:p>
          <w:p>
            <w:pPr>
              <w:jc w:val="center"/>
              <w:rPr>
                <w:rFonts w:ascii="Arial Narrow" w:hAnsi="Arial Narrow"/>
                <w:sz w:val="24"/>
                <w:szCs w:val="24"/>
              </w:rPr>
            </w:pPr>
          </w:p>
        </w:tc>
        <w:tc>
          <w:tcPr>
            <w:tcW w:w="244" w:type="dxa"/>
          </w:tcPr>
          <w:p>
            <w:pPr>
              <w:jc w:val="center"/>
              <w:rPr>
                <w:rFonts w:ascii="Arial Narrow" w:hAnsi="Arial Narrow"/>
              </w:rPr>
            </w:pPr>
          </w:p>
        </w:tc>
      </w:tr>
      <w:tr>
        <w:tblPrEx>
          <w:tblCellMar>
            <w:top w:w="0" w:type="dxa"/>
            <w:left w:w="108" w:type="dxa"/>
            <w:bottom w:w="0" w:type="dxa"/>
            <w:right w:w="108" w:type="dxa"/>
          </w:tblCellMar>
        </w:tblPrEx>
        <w:trPr>
          <w:trHeight w:val="375" w:hRule="atLeast"/>
          <w:jc w:val="center"/>
        </w:trPr>
        <w:tc>
          <w:tcPr>
            <w:tcW w:w="2104" w:type="dxa"/>
          </w:tcPr>
          <w:p>
            <w:pPr>
              <w:ind w:left="20" w:right="9"/>
              <w:jc w:val="center"/>
              <w:rPr>
                <w:rFonts w:cs="Arial"/>
              </w:rPr>
            </w:pPr>
            <w:r>
              <w:rPr>
                <w:rFonts w:cs="Arial"/>
              </w:rPr>
              <w:t>Prepared By</w:t>
            </w:r>
          </w:p>
        </w:tc>
        <w:tc>
          <w:tcPr>
            <w:tcW w:w="1471" w:type="dxa"/>
          </w:tcPr>
          <w:p>
            <w:pPr>
              <w:jc w:val="center"/>
              <w:rPr>
                <w:rFonts w:cs="Arial"/>
              </w:rPr>
            </w:pPr>
            <w:r>
              <w:rPr>
                <w:rFonts w:cs="Arial"/>
              </w:rPr>
              <w:t>:</w:t>
            </w:r>
          </w:p>
        </w:tc>
        <w:tc>
          <w:tcPr>
            <w:tcW w:w="4685" w:type="dxa"/>
            <w:tcBorders>
              <w:bottom w:val="single" w:color="auto" w:sz="4" w:space="0"/>
            </w:tcBorders>
          </w:tcPr>
          <w:p>
            <w:pPr>
              <w:jc w:val="center"/>
              <w:rPr>
                <w:rFonts w:cs="Arial"/>
              </w:rPr>
            </w:pPr>
          </w:p>
        </w:tc>
        <w:tc>
          <w:tcPr>
            <w:tcW w:w="244" w:type="dxa"/>
          </w:tcPr>
          <w:p>
            <w:pPr>
              <w:jc w:val="center"/>
              <w:rPr>
                <w:rFonts w:ascii="Arial Narrow" w:hAnsi="Arial Narrow"/>
              </w:rPr>
            </w:pPr>
          </w:p>
        </w:tc>
      </w:tr>
      <w:tr>
        <w:tblPrEx>
          <w:tblCellMar>
            <w:top w:w="0" w:type="dxa"/>
            <w:left w:w="108" w:type="dxa"/>
            <w:bottom w:w="0" w:type="dxa"/>
            <w:right w:w="108" w:type="dxa"/>
          </w:tblCellMar>
        </w:tblPrEx>
        <w:trPr>
          <w:trHeight w:val="359" w:hRule="atLeast"/>
          <w:jc w:val="center"/>
        </w:trPr>
        <w:tc>
          <w:tcPr>
            <w:tcW w:w="2104" w:type="dxa"/>
          </w:tcPr>
          <w:p>
            <w:pPr>
              <w:jc w:val="center"/>
              <w:rPr>
                <w:rFonts w:cs="Arial"/>
              </w:rPr>
            </w:pPr>
          </w:p>
        </w:tc>
        <w:tc>
          <w:tcPr>
            <w:tcW w:w="1471" w:type="dxa"/>
          </w:tcPr>
          <w:p>
            <w:pPr>
              <w:jc w:val="center"/>
              <w:rPr>
                <w:rFonts w:cs="Arial"/>
              </w:rPr>
            </w:pPr>
          </w:p>
        </w:tc>
        <w:tc>
          <w:tcPr>
            <w:tcW w:w="4685" w:type="dxa"/>
            <w:tcBorders>
              <w:top w:val="single" w:color="auto" w:sz="4" w:space="0"/>
            </w:tcBorders>
          </w:tcPr>
          <w:p>
            <w:pPr>
              <w:jc w:val="center"/>
              <w:rPr>
                <w:rFonts w:cs="Arial"/>
              </w:rPr>
            </w:pPr>
            <w:r>
              <w:rPr>
                <w:rFonts w:cs="Arial"/>
              </w:rPr>
              <w:t>RajashekarReddy Kasireddy</w:t>
            </w:r>
          </w:p>
        </w:tc>
        <w:tc>
          <w:tcPr>
            <w:tcW w:w="244" w:type="dxa"/>
          </w:tcPr>
          <w:p>
            <w:pPr>
              <w:jc w:val="center"/>
              <w:rPr>
                <w:rFonts w:ascii="Arial Narrow" w:hAnsi="Arial Narrow"/>
              </w:rPr>
            </w:pPr>
          </w:p>
        </w:tc>
      </w:tr>
      <w:tr>
        <w:tblPrEx>
          <w:tblCellMar>
            <w:top w:w="0" w:type="dxa"/>
            <w:left w:w="108" w:type="dxa"/>
            <w:bottom w:w="0" w:type="dxa"/>
            <w:right w:w="108" w:type="dxa"/>
          </w:tblCellMar>
        </w:tblPrEx>
        <w:trPr>
          <w:trHeight w:val="359" w:hRule="atLeast"/>
          <w:jc w:val="center"/>
        </w:trPr>
        <w:tc>
          <w:tcPr>
            <w:tcW w:w="2104" w:type="dxa"/>
          </w:tcPr>
          <w:p>
            <w:pPr>
              <w:jc w:val="center"/>
              <w:rPr>
                <w:rFonts w:cs="Arial"/>
              </w:rPr>
            </w:pPr>
          </w:p>
        </w:tc>
        <w:tc>
          <w:tcPr>
            <w:tcW w:w="1471" w:type="dxa"/>
          </w:tcPr>
          <w:p>
            <w:pPr>
              <w:jc w:val="center"/>
              <w:rPr>
                <w:rFonts w:cs="Arial"/>
              </w:rPr>
            </w:pPr>
          </w:p>
        </w:tc>
        <w:tc>
          <w:tcPr>
            <w:tcW w:w="4685" w:type="dxa"/>
          </w:tcPr>
          <w:p>
            <w:pPr>
              <w:jc w:val="center"/>
              <w:rPr>
                <w:rFonts w:cs="Arial"/>
              </w:rPr>
            </w:pPr>
            <w:r>
              <w:rPr>
                <w:rFonts w:cs="Arial"/>
              </w:rPr>
              <w:t>EVR Support Team</w:t>
            </w:r>
          </w:p>
        </w:tc>
        <w:tc>
          <w:tcPr>
            <w:tcW w:w="244" w:type="dxa"/>
          </w:tcPr>
          <w:p>
            <w:pPr>
              <w:jc w:val="center"/>
              <w:rPr>
                <w:rFonts w:ascii="Arial Narrow" w:hAnsi="Arial Narrow"/>
              </w:rPr>
            </w:pPr>
          </w:p>
        </w:tc>
      </w:tr>
      <w:tr>
        <w:tblPrEx>
          <w:tblCellMar>
            <w:top w:w="0" w:type="dxa"/>
            <w:left w:w="108" w:type="dxa"/>
            <w:bottom w:w="0" w:type="dxa"/>
            <w:right w:w="108" w:type="dxa"/>
          </w:tblCellMar>
        </w:tblPrEx>
        <w:trPr>
          <w:trHeight w:val="359" w:hRule="atLeast"/>
          <w:jc w:val="center"/>
        </w:trPr>
        <w:tc>
          <w:tcPr>
            <w:tcW w:w="2104" w:type="dxa"/>
          </w:tcPr>
          <w:p>
            <w:pPr>
              <w:jc w:val="center"/>
              <w:rPr>
                <w:rFonts w:cs="Arial"/>
              </w:rPr>
            </w:pPr>
          </w:p>
        </w:tc>
        <w:tc>
          <w:tcPr>
            <w:tcW w:w="1471" w:type="dxa"/>
          </w:tcPr>
          <w:p>
            <w:pPr>
              <w:jc w:val="center"/>
              <w:rPr>
                <w:rFonts w:cs="Arial"/>
              </w:rPr>
            </w:pPr>
          </w:p>
        </w:tc>
        <w:tc>
          <w:tcPr>
            <w:tcW w:w="4685" w:type="dxa"/>
          </w:tcPr>
          <w:p>
            <w:pPr>
              <w:jc w:val="center"/>
              <w:rPr>
                <w:rFonts w:cs="Arial"/>
              </w:rPr>
            </w:pPr>
            <w:r>
              <w:rPr>
                <w:rFonts w:cs="Arial"/>
              </w:rPr>
              <w:t>Application Management Services</w:t>
            </w:r>
          </w:p>
        </w:tc>
        <w:tc>
          <w:tcPr>
            <w:tcW w:w="244" w:type="dxa"/>
          </w:tcPr>
          <w:p>
            <w:pPr>
              <w:jc w:val="center"/>
              <w:rPr>
                <w:rFonts w:ascii="Arial Narrow" w:hAnsi="Arial Narrow"/>
              </w:rPr>
            </w:pPr>
          </w:p>
        </w:tc>
      </w:tr>
      <w:tr>
        <w:tblPrEx>
          <w:tblCellMar>
            <w:top w:w="0" w:type="dxa"/>
            <w:left w:w="108" w:type="dxa"/>
            <w:bottom w:w="0" w:type="dxa"/>
            <w:right w:w="108" w:type="dxa"/>
          </w:tblCellMar>
        </w:tblPrEx>
        <w:trPr>
          <w:trHeight w:val="375" w:hRule="atLeast"/>
          <w:jc w:val="center"/>
        </w:trPr>
        <w:tc>
          <w:tcPr>
            <w:tcW w:w="2104" w:type="dxa"/>
          </w:tcPr>
          <w:p>
            <w:pPr>
              <w:jc w:val="center"/>
              <w:rPr>
                <w:rFonts w:cs="Arial"/>
              </w:rPr>
            </w:pPr>
          </w:p>
        </w:tc>
        <w:tc>
          <w:tcPr>
            <w:tcW w:w="1471" w:type="dxa"/>
          </w:tcPr>
          <w:p>
            <w:pPr>
              <w:jc w:val="center"/>
              <w:rPr>
                <w:rFonts w:cs="Arial"/>
              </w:rPr>
            </w:pPr>
          </w:p>
        </w:tc>
        <w:tc>
          <w:tcPr>
            <w:tcW w:w="4685" w:type="dxa"/>
          </w:tcPr>
          <w:p>
            <w:pPr>
              <w:jc w:val="center"/>
              <w:rPr>
                <w:rFonts w:cs="Arial"/>
              </w:rPr>
            </w:pPr>
          </w:p>
        </w:tc>
        <w:tc>
          <w:tcPr>
            <w:tcW w:w="244" w:type="dxa"/>
          </w:tcPr>
          <w:p>
            <w:pPr>
              <w:jc w:val="center"/>
              <w:rPr>
                <w:rFonts w:ascii="Arial Narrow" w:hAnsi="Arial Narrow"/>
              </w:rPr>
            </w:pPr>
          </w:p>
        </w:tc>
      </w:tr>
      <w:tr>
        <w:tblPrEx>
          <w:tblCellMar>
            <w:top w:w="0" w:type="dxa"/>
            <w:left w:w="108" w:type="dxa"/>
            <w:bottom w:w="0" w:type="dxa"/>
            <w:right w:w="108" w:type="dxa"/>
          </w:tblCellMar>
        </w:tblPrEx>
        <w:trPr>
          <w:trHeight w:val="593" w:hRule="atLeast"/>
          <w:jc w:val="center"/>
        </w:trPr>
        <w:tc>
          <w:tcPr>
            <w:tcW w:w="2104" w:type="dxa"/>
          </w:tcPr>
          <w:p>
            <w:pPr>
              <w:ind w:left="31" w:right="0"/>
              <w:jc w:val="center"/>
              <w:rPr>
                <w:rFonts w:cs="Arial"/>
              </w:rPr>
            </w:pPr>
            <w:r>
              <w:rPr>
                <w:rFonts w:cs="Arial"/>
              </w:rPr>
              <w:t>Reviewed By</w:t>
            </w:r>
          </w:p>
        </w:tc>
        <w:tc>
          <w:tcPr>
            <w:tcW w:w="1471" w:type="dxa"/>
          </w:tcPr>
          <w:p>
            <w:pPr>
              <w:jc w:val="center"/>
              <w:rPr>
                <w:rFonts w:cs="Arial"/>
              </w:rPr>
            </w:pPr>
            <w:r>
              <w:rPr>
                <w:rFonts w:cs="Arial"/>
              </w:rPr>
              <w:t>:</w:t>
            </w:r>
          </w:p>
        </w:tc>
        <w:tc>
          <w:tcPr>
            <w:tcW w:w="4685" w:type="dxa"/>
            <w:tcBorders>
              <w:bottom w:val="single" w:color="auto" w:sz="4" w:space="0"/>
            </w:tcBorders>
          </w:tcPr>
          <w:p>
            <w:pPr>
              <w:jc w:val="center"/>
              <w:rPr>
                <w:rFonts w:cs="Arial"/>
              </w:rPr>
            </w:pPr>
          </w:p>
        </w:tc>
        <w:tc>
          <w:tcPr>
            <w:tcW w:w="244" w:type="dxa"/>
          </w:tcPr>
          <w:p>
            <w:pPr>
              <w:jc w:val="center"/>
              <w:rPr>
                <w:rFonts w:ascii="Arial Narrow" w:hAnsi="Arial Narrow"/>
              </w:rPr>
            </w:pPr>
          </w:p>
        </w:tc>
      </w:tr>
      <w:tr>
        <w:tblPrEx>
          <w:tblCellMar>
            <w:top w:w="0" w:type="dxa"/>
            <w:left w:w="108" w:type="dxa"/>
            <w:bottom w:w="0" w:type="dxa"/>
            <w:right w:w="108" w:type="dxa"/>
          </w:tblCellMar>
        </w:tblPrEx>
        <w:trPr>
          <w:trHeight w:val="359" w:hRule="atLeast"/>
          <w:jc w:val="center"/>
          <w:del w:id="20" w:author="Palash Pandit" w:date="2021-05-03T15:32:00Z"/>
        </w:trPr>
        <w:tc>
          <w:tcPr>
            <w:tcW w:w="2104" w:type="dxa"/>
          </w:tcPr>
          <w:p>
            <w:pPr>
              <w:jc w:val="center"/>
              <w:rPr>
                <w:del w:id="21" w:author="Palash Pandit" w:date="2021-05-03T15:32:00Z"/>
                <w:rFonts w:cs="Arial"/>
              </w:rPr>
            </w:pPr>
          </w:p>
        </w:tc>
        <w:tc>
          <w:tcPr>
            <w:tcW w:w="1471" w:type="dxa"/>
          </w:tcPr>
          <w:p>
            <w:pPr>
              <w:jc w:val="center"/>
              <w:rPr>
                <w:del w:id="22" w:author="Palash Pandit" w:date="2021-05-03T15:32:00Z"/>
                <w:rFonts w:cs="Arial"/>
              </w:rPr>
            </w:pPr>
          </w:p>
        </w:tc>
        <w:tc>
          <w:tcPr>
            <w:tcW w:w="4685" w:type="dxa"/>
            <w:tcBorders>
              <w:top w:val="single" w:color="auto" w:sz="4" w:space="0"/>
            </w:tcBorders>
          </w:tcPr>
          <w:tbl>
            <w:tblPr>
              <w:tblStyle w:val="12"/>
              <w:tblW w:w="0" w:type="auto"/>
              <w:tblInd w:w="0" w:type="dxa"/>
              <w:tblLayout w:type="autofit"/>
              <w:tblCellMar>
                <w:top w:w="0" w:type="dxa"/>
                <w:left w:w="108" w:type="dxa"/>
                <w:bottom w:w="0" w:type="dxa"/>
                <w:right w:w="108" w:type="dxa"/>
              </w:tblCellMar>
            </w:tblPr>
            <w:tblGrid>
              <w:gridCol w:w="4469"/>
            </w:tblGrid>
            <w:tr>
              <w:trPr>
                <w:del w:id="23" w:author="Palash Pandit" w:date="2021-05-03T15:06:00Z"/>
              </w:trPr>
              <w:tc>
                <w:tcPr>
                  <w:tcW w:w="4535" w:type="dxa"/>
                </w:tcPr>
                <w:p>
                  <w:pPr>
                    <w:jc w:val="center"/>
                    <w:rPr>
                      <w:del w:id="24" w:author="Palash Pandit" w:date="2021-05-03T15:06:00Z"/>
                      <w:rFonts w:eastAsia="Arial" w:cs="Arial"/>
                      <w:sz w:val="22"/>
                      <w:szCs w:val="22"/>
                      <w:lang w:val="en-IN"/>
                    </w:rPr>
                  </w:pPr>
                  <w:del w:id="25" w:author="Palash Pandit" w:date="2021-05-03T15:06:00Z">
                    <w:r>
                      <w:rPr>
                        <w:rFonts w:eastAsia="Arial" w:cs="Arial"/>
                        <w:sz w:val="22"/>
                        <w:szCs w:val="22"/>
                        <w:lang w:val="en-IN"/>
                      </w:rPr>
                      <w:delText>Suman Guduru</w:delText>
                    </w:r>
                  </w:del>
                </w:p>
              </w:tc>
            </w:tr>
            <w:tr>
              <w:tblPrEx>
                <w:tblCellMar>
                  <w:top w:w="0" w:type="dxa"/>
                  <w:left w:w="108" w:type="dxa"/>
                  <w:bottom w:w="0" w:type="dxa"/>
                  <w:right w:w="108" w:type="dxa"/>
                </w:tblCellMar>
              </w:tblPrEx>
              <w:trPr>
                <w:del w:id="26" w:author="Palash Pandit" w:date="2021-05-03T15:06:00Z"/>
              </w:trPr>
              <w:tc>
                <w:tcPr>
                  <w:tcW w:w="4535" w:type="dxa"/>
                </w:tcPr>
                <w:p>
                  <w:pPr>
                    <w:jc w:val="center"/>
                    <w:rPr>
                      <w:del w:id="27" w:author="Palash Pandit" w:date="2021-05-03T15:06:00Z"/>
                      <w:rFonts w:eastAsia="Arial" w:cs="Arial"/>
                      <w:sz w:val="22"/>
                      <w:szCs w:val="22"/>
                    </w:rPr>
                  </w:pPr>
                  <w:del w:id="28" w:author="Palash Pandit" w:date="2021-05-03T15:06:00Z">
                    <w:r>
                      <w:rPr>
                        <w:rFonts w:eastAsia="Arial" w:cs="Arial"/>
                        <w:sz w:val="22"/>
                        <w:szCs w:val="22"/>
                      </w:rPr>
                      <w:delText>OST SRAS Tower Manager</w:delText>
                    </w:r>
                  </w:del>
                </w:p>
              </w:tc>
            </w:tr>
            <w:tr>
              <w:tblPrEx>
                <w:tblCellMar>
                  <w:top w:w="0" w:type="dxa"/>
                  <w:left w:w="108" w:type="dxa"/>
                  <w:bottom w:w="0" w:type="dxa"/>
                  <w:right w:w="108" w:type="dxa"/>
                </w:tblCellMar>
              </w:tblPrEx>
              <w:trPr>
                <w:del w:id="29" w:author="Palash Pandit" w:date="2021-05-03T15:06:00Z"/>
              </w:trPr>
              <w:tc>
                <w:tcPr>
                  <w:tcW w:w="4535" w:type="dxa"/>
                </w:tcPr>
                <w:p>
                  <w:pPr>
                    <w:ind w:left="360"/>
                    <w:jc w:val="center"/>
                    <w:rPr>
                      <w:del w:id="30" w:author="Palash Pandit" w:date="2021-05-03T15:06:00Z"/>
                      <w:rFonts w:eastAsia="Arial" w:cs="Arial"/>
                      <w:sz w:val="22"/>
                      <w:szCs w:val="22"/>
                    </w:rPr>
                  </w:pPr>
                  <w:del w:id="31" w:author="Palash Pandit" w:date="2021-05-03T15:06:00Z">
                    <w:r>
                      <w:rPr>
                        <w:rFonts w:eastAsia="Arial" w:cs="Arial"/>
                        <w:sz w:val="22"/>
                        <w:szCs w:val="22"/>
                      </w:rPr>
                      <w:delText>Application Management Services</w:delText>
                    </w:r>
                  </w:del>
                </w:p>
              </w:tc>
            </w:tr>
          </w:tbl>
          <w:p>
            <w:pPr>
              <w:jc w:val="center"/>
              <w:rPr>
                <w:del w:id="32" w:author="Palash Pandit" w:date="2021-05-03T15:32:00Z"/>
                <w:rFonts w:cs="Arial"/>
              </w:rPr>
            </w:pPr>
          </w:p>
        </w:tc>
        <w:tc>
          <w:tcPr>
            <w:tcW w:w="244" w:type="dxa"/>
          </w:tcPr>
          <w:p>
            <w:pPr>
              <w:jc w:val="center"/>
              <w:rPr>
                <w:del w:id="33" w:author="Palash Pandit" w:date="2021-05-03T15:32:00Z"/>
                <w:rFonts w:ascii="Arial Narrow" w:hAnsi="Arial Narrow"/>
              </w:rPr>
            </w:pPr>
          </w:p>
        </w:tc>
      </w:tr>
      <w:tr>
        <w:tblPrEx>
          <w:tblCellMar>
            <w:top w:w="0" w:type="dxa"/>
            <w:left w:w="108" w:type="dxa"/>
            <w:bottom w:w="0" w:type="dxa"/>
            <w:right w:w="108" w:type="dxa"/>
          </w:tblCellMar>
        </w:tblPrEx>
        <w:trPr>
          <w:trHeight w:val="375" w:hRule="atLeast"/>
          <w:jc w:val="center"/>
          <w:del w:id="34" w:author="RajashekarReddy Kasireddy" w:date="2020-05-29T14:00:00Z"/>
        </w:trPr>
        <w:tc>
          <w:tcPr>
            <w:tcW w:w="2104" w:type="dxa"/>
          </w:tcPr>
          <w:p>
            <w:pPr>
              <w:jc w:val="center"/>
              <w:rPr>
                <w:del w:id="35" w:author="RajashekarReddy Kasireddy" w:date="2020-05-29T14:00:00Z"/>
                <w:rFonts w:cs="Arial"/>
              </w:rPr>
            </w:pPr>
          </w:p>
        </w:tc>
        <w:tc>
          <w:tcPr>
            <w:tcW w:w="1471" w:type="dxa"/>
          </w:tcPr>
          <w:p>
            <w:pPr>
              <w:jc w:val="center"/>
              <w:rPr>
                <w:del w:id="36" w:author="RajashekarReddy Kasireddy" w:date="2020-05-29T14:00:00Z"/>
                <w:rFonts w:cs="Arial"/>
              </w:rPr>
            </w:pPr>
          </w:p>
        </w:tc>
        <w:tc>
          <w:tcPr>
            <w:tcW w:w="4685" w:type="dxa"/>
          </w:tcPr>
          <w:p>
            <w:pPr>
              <w:jc w:val="center"/>
              <w:rPr>
                <w:del w:id="37" w:author="RajashekarReddy Kasireddy" w:date="2020-05-29T14:00:00Z"/>
                <w:rFonts w:cs="Arial"/>
              </w:rPr>
            </w:pPr>
          </w:p>
        </w:tc>
        <w:tc>
          <w:tcPr>
            <w:tcW w:w="244" w:type="dxa"/>
          </w:tcPr>
          <w:p>
            <w:pPr>
              <w:jc w:val="center"/>
              <w:rPr>
                <w:del w:id="38" w:author="RajashekarReddy Kasireddy" w:date="2020-05-29T14:00:00Z"/>
                <w:rFonts w:ascii="Arial Narrow" w:hAnsi="Arial Narrow"/>
              </w:rPr>
            </w:pPr>
          </w:p>
        </w:tc>
      </w:tr>
      <w:tr>
        <w:tblPrEx>
          <w:tblCellMar>
            <w:top w:w="0" w:type="dxa"/>
            <w:left w:w="108" w:type="dxa"/>
            <w:bottom w:w="0" w:type="dxa"/>
            <w:right w:w="108" w:type="dxa"/>
          </w:tblCellMar>
        </w:tblPrEx>
        <w:trPr>
          <w:trHeight w:val="718" w:hRule="atLeast"/>
          <w:jc w:val="center"/>
          <w:del w:id="39" w:author="RajashekarReddy Kasireddy" w:date="2020-05-29T14:00:00Z"/>
        </w:trPr>
        <w:tc>
          <w:tcPr>
            <w:tcW w:w="2104" w:type="dxa"/>
          </w:tcPr>
          <w:p>
            <w:pPr>
              <w:jc w:val="center"/>
              <w:rPr>
                <w:del w:id="40" w:author="RajashekarReddy Kasireddy" w:date="2020-05-29T14:00:00Z"/>
                <w:rFonts w:cs="Arial"/>
              </w:rPr>
            </w:pPr>
          </w:p>
        </w:tc>
        <w:tc>
          <w:tcPr>
            <w:tcW w:w="1471" w:type="dxa"/>
          </w:tcPr>
          <w:p>
            <w:pPr>
              <w:jc w:val="center"/>
              <w:rPr>
                <w:del w:id="41" w:author="RajashekarReddy Kasireddy" w:date="2020-05-29T14:00:00Z"/>
                <w:rFonts w:cs="Arial"/>
              </w:rPr>
            </w:pPr>
          </w:p>
        </w:tc>
        <w:tc>
          <w:tcPr>
            <w:tcW w:w="4685" w:type="dxa"/>
          </w:tcPr>
          <w:p>
            <w:pPr>
              <w:jc w:val="center"/>
              <w:rPr>
                <w:del w:id="42" w:author="RajashekarReddy Kasireddy" w:date="2020-05-29T14:00:00Z"/>
                <w:rFonts w:cs="Arial"/>
              </w:rPr>
            </w:pPr>
          </w:p>
        </w:tc>
        <w:tc>
          <w:tcPr>
            <w:tcW w:w="244" w:type="dxa"/>
          </w:tcPr>
          <w:p>
            <w:pPr>
              <w:jc w:val="center"/>
              <w:rPr>
                <w:del w:id="43" w:author="RajashekarReddy Kasireddy" w:date="2020-05-29T14:00:00Z"/>
                <w:rFonts w:ascii="Arial Narrow" w:hAnsi="Arial Narrow"/>
              </w:rPr>
            </w:pPr>
          </w:p>
        </w:tc>
      </w:tr>
      <w:tr>
        <w:tblPrEx>
          <w:tblCellMar>
            <w:top w:w="0" w:type="dxa"/>
            <w:left w:w="108" w:type="dxa"/>
            <w:bottom w:w="0" w:type="dxa"/>
            <w:right w:w="108" w:type="dxa"/>
          </w:tblCellMar>
        </w:tblPrEx>
        <w:trPr>
          <w:trHeight w:val="375" w:hRule="atLeast"/>
          <w:jc w:val="center"/>
          <w:del w:id="44" w:author="Palash Pandit" w:date="2021-05-03T15:33:00Z"/>
        </w:trPr>
        <w:tc>
          <w:tcPr>
            <w:tcW w:w="2104" w:type="dxa"/>
          </w:tcPr>
          <w:p>
            <w:pPr>
              <w:ind w:left="31" w:right="0"/>
              <w:jc w:val="center"/>
              <w:rPr>
                <w:del w:id="45" w:author="Palash Pandit" w:date="2021-05-03T15:33:00Z"/>
                <w:rFonts w:cs="Arial"/>
              </w:rPr>
            </w:pPr>
          </w:p>
        </w:tc>
        <w:tc>
          <w:tcPr>
            <w:tcW w:w="1471" w:type="dxa"/>
          </w:tcPr>
          <w:p>
            <w:pPr>
              <w:jc w:val="center"/>
              <w:rPr>
                <w:del w:id="46" w:author="Palash Pandit" w:date="2021-05-03T15:32:00Z"/>
                <w:rFonts w:cs="Arial"/>
              </w:rPr>
            </w:pPr>
          </w:p>
          <w:p>
            <w:pPr>
              <w:ind w:left="0"/>
              <w:jc w:val="left"/>
              <w:rPr>
                <w:del w:id="48" w:author="Palash Pandit" w:date="2021-05-03T15:33:00Z"/>
                <w:rFonts w:cs="Arial"/>
              </w:rPr>
              <w:pPrChange w:id="47" w:author="Palash Pandit" w:date="2021-05-03T15:33:00Z">
                <w:pPr>
                  <w:jc w:val="center"/>
                </w:pPr>
              </w:pPrChange>
            </w:pPr>
            <w:del w:id="49" w:author="Palash Pandit" w:date="2021-05-03T15:32:00Z">
              <w:r>
                <w:rPr>
                  <w:rFonts w:cs="Arial"/>
                </w:rPr>
                <w:delText>:</w:delText>
              </w:r>
            </w:del>
          </w:p>
        </w:tc>
        <w:tc>
          <w:tcPr>
            <w:tcW w:w="4685" w:type="dxa"/>
            <w:tcBorders>
              <w:bottom w:val="single" w:color="auto" w:sz="4" w:space="0"/>
            </w:tcBorders>
          </w:tcPr>
          <w:p>
            <w:pPr>
              <w:ind w:left="0"/>
              <w:jc w:val="left"/>
              <w:rPr>
                <w:del w:id="51" w:author="Palash Pandit" w:date="2021-05-03T15:33:00Z"/>
                <w:rFonts w:cs="Arial"/>
              </w:rPr>
              <w:pPrChange w:id="50" w:author="Palash Pandit" w:date="2021-05-03T15:32:00Z">
                <w:pPr>
                  <w:jc w:val="center"/>
                </w:pPr>
              </w:pPrChange>
            </w:pPr>
          </w:p>
        </w:tc>
        <w:tc>
          <w:tcPr>
            <w:tcW w:w="244" w:type="dxa"/>
          </w:tcPr>
          <w:p>
            <w:pPr>
              <w:jc w:val="center"/>
              <w:rPr>
                <w:del w:id="52" w:author="Palash Pandit" w:date="2021-05-03T15:33:00Z"/>
                <w:rFonts w:ascii="Arial Narrow" w:hAnsi="Arial Narrow"/>
              </w:rPr>
            </w:pPr>
          </w:p>
        </w:tc>
      </w:tr>
      <w:tr>
        <w:tblPrEx>
          <w:tblCellMar>
            <w:top w:w="0" w:type="dxa"/>
            <w:left w:w="108" w:type="dxa"/>
            <w:bottom w:w="0" w:type="dxa"/>
            <w:right w:w="108" w:type="dxa"/>
          </w:tblCellMar>
        </w:tblPrEx>
        <w:trPr>
          <w:trHeight w:val="359" w:hRule="atLeast"/>
          <w:jc w:val="center"/>
          <w:del w:id="53" w:author="Palash Pandit" w:date="2021-05-05T14:20:00Z"/>
        </w:trPr>
        <w:tc>
          <w:tcPr>
            <w:tcW w:w="2104" w:type="dxa"/>
          </w:tcPr>
          <w:p>
            <w:pPr>
              <w:jc w:val="center"/>
              <w:rPr>
                <w:del w:id="54" w:author="Palash Pandit" w:date="2021-05-05T14:20:00Z"/>
                <w:rFonts w:cs="Arial"/>
              </w:rPr>
            </w:pPr>
          </w:p>
        </w:tc>
        <w:tc>
          <w:tcPr>
            <w:tcW w:w="1471" w:type="dxa"/>
          </w:tcPr>
          <w:p>
            <w:pPr>
              <w:jc w:val="center"/>
              <w:rPr>
                <w:del w:id="55" w:author="Palash Pandit" w:date="2021-05-05T14:20:00Z"/>
                <w:rFonts w:cs="Arial"/>
              </w:rPr>
            </w:pPr>
          </w:p>
        </w:tc>
        <w:tc>
          <w:tcPr>
            <w:tcW w:w="4685" w:type="dxa"/>
            <w:tcBorders>
              <w:top w:val="single" w:color="auto" w:sz="4" w:space="0"/>
            </w:tcBorders>
          </w:tcPr>
          <w:p>
            <w:pPr>
              <w:jc w:val="center"/>
              <w:rPr>
                <w:del w:id="56" w:author="Palash Pandit" w:date="2021-05-05T14:20:00Z"/>
              </w:rPr>
            </w:pPr>
            <w:del w:id="57" w:author="Palash Pandit" w:date="2021-05-05T14:20:00Z">
              <w:r>
                <w:rPr/>
                <w:delText>Noor Hafiza Bahruddin</w:delText>
              </w:r>
            </w:del>
          </w:p>
          <w:p>
            <w:pPr>
              <w:jc w:val="center"/>
              <w:rPr>
                <w:del w:id="58" w:author="Palash Pandit" w:date="2021-05-05T14:20:00Z"/>
              </w:rPr>
            </w:pPr>
            <w:del w:id="59" w:author="Palash Pandit" w:date="2021-05-05T14:20:00Z">
              <w:r>
                <w:rPr/>
                <w:delText>IT - Service Delivery Management</w:delText>
              </w:r>
            </w:del>
          </w:p>
          <w:p>
            <w:pPr>
              <w:jc w:val="center"/>
              <w:rPr>
                <w:del w:id="60" w:author="Palash Pandit" w:date="2021-05-05T14:20:00Z"/>
                <w:rFonts w:cs="Arial"/>
              </w:rPr>
            </w:pPr>
            <w:del w:id="61" w:author="Palash Pandit" w:date="2021-05-05T14:20:00Z">
              <w:r>
                <w:rPr/>
                <w:delText>Group IT</w:delText>
              </w:r>
            </w:del>
          </w:p>
        </w:tc>
        <w:tc>
          <w:tcPr>
            <w:tcW w:w="244" w:type="dxa"/>
          </w:tcPr>
          <w:p>
            <w:pPr>
              <w:jc w:val="center"/>
              <w:rPr>
                <w:del w:id="62" w:author="Palash Pandit" w:date="2021-05-05T14:20:00Z"/>
                <w:rFonts w:ascii="Arial Narrow" w:hAnsi="Arial Narrow"/>
              </w:rPr>
            </w:pPr>
          </w:p>
        </w:tc>
      </w:tr>
      <w:tr>
        <w:tblPrEx>
          <w:tblCellMar>
            <w:top w:w="0" w:type="dxa"/>
            <w:left w:w="108" w:type="dxa"/>
            <w:bottom w:w="0" w:type="dxa"/>
            <w:right w:w="108" w:type="dxa"/>
          </w:tblCellMar>
        </w:tblPrEx>
        <w:trPr>
          <w:trHeight w:val="733" w:hRule="atLeast"/>
          <w:jc w:val="center"/>
          <w:del w:id="63" w:author="Palash Pandit" w:date="2021-05-05T14:20:00Z"/>
        </w:trPr>
        <w:tc>
          <w:tcPr>
            <w:tcW w:w="2104" w:type="dxa"/>
          </w:tcPr>
          <w:p>
            <w:pPr>
              <w:jc w:val="center"/>
              <w:rPr>
                <w:del w:id="64" w:author="Palash Pandit" w:date="2021-05-05T14:20:00Z"/>
                <w:rFonts w:cs="Arial"/>
              </w:rPr>
            </w:pPr>
          </w:p>
        </w:tc>
        <w:tc>
          <w:tcPr>
            <w:tcW w:w="1471" w:type="dxa"/>
          </w:tcPr>
          <w:p>
            <w:pPr>
              <w:jc w:val="center"/>
              <w:rPr>
                <w:del w:id="65" w:author="Palash Pandit" w:date="2021-05-05T14:20:00Z"/>
                <w:rFonts w:cs="Arial"/>
              </w:rPr>
            </w:pPr>
          </w:p>
        </w:tc>
        <w:tc>
          <w:tcPr>
            <w:tcW w:w="4685" w:type="dxa"/>
          </w:tcPr>
          <w:p>
            <w:pPr>
              <w:jc w:val="center"/>
              <w:rPr>
                <w:del w:id="66" w:author="Palash Pandit" w:date="2021-05-05T14:20:00Z"/>
                <w:rFonts w:cs="Arial"/>
              </w:rPr>
            </w:pPr>
          </w:p>
        </w:tc>
        <w:tc>
          <w:tcPr>
            <w:tcW w:w="244" w:type="dxa"/>
          </w:tcPr>
          <w:p>
            <w:pPr>
              <w:jc w:val="center"/>
              <w:rPr>
                <w:del w:id="67" w:author="Palash Pandit" w:date="2021-05-05T14:20:00Z"/>
                <w:rFonts w:ascii="Arial Narrow" w:hAnsi="Arial Narrow"/>
              </w:rPr>
            </w:pPr>
          </w:p>
        </w:tc>
      </w:tr>
      <w:tr>
        <w:tblPrEx>
          <w:tblCellMar>
            <w:top w:w="0" w:type="dxa"/>
            <w:left w:w="108" w:type="dxa"/>
            <w:bottom w:w="0" w:type="dxa"/>
            <w:right w:w="108" w:type="dxa"/>
          </w:tblCellMar>
        </w:tblPrEx>
        <w:trPr>
          <w:trHeight w:val="359" w:hRule="atLeast"/>
          <w:jc w:val="center"/>
          <w:del w:id="68" w:author="Palash Pandit" w:date="2021-05-05T14:20:00Z"/>
        </w:trPr>
        <w:tc>
          <w:tcPr>
            <w:tcW w:w="2104" w:type="dxa"/>
          </w:tcPr>
          <w:p>
            <w:pPr>
              <w:ind w:left="31" w:right="0"/>
              <w:jc w:val="center"/>
              <w:rPr>
                <w:del w:id="69" w:author="Palash Pandit" w:date="2021-05-05T14:20:00Z"/>
                <w:rFonts w:cs="Arial"/>
              </w:rPr>
            </w:pPr>
          </w:p>
        </w:tc>
        <w:tc>
          <w:tcPr>
            <w:tcW w:w="1471" w:type="dxa"/>
          </w:tcPr>
          <w:p>
            <w:pPr>
              <w:jc w:val="center"/>
              <w:rPr>
                <w:del w:id="70" w:author="Palash Pandit" w:date="2021-05-05T14:20:00Z"/>
                <w:rFonts w:cs="Arial"/>
              </w:rPr>
            </w:pPr>
            <w:del w:id="71" w:author="Palash Pandit" w:date="2021-05-05T14:20:00Z">
              <w:r>
                <w:rPr>
                  <w:rFonts w:cs="Arial"/>
                </w:rPr>
                <w:delText>:</w:delText>
              </w:r>
            </w:del>
          </w:p>
        </w:tc>
        <w:tc>
          <w:tcPr>
            <w:tcW w:w="4685" w:type="dxa"/>
            <w:tcBorders>
              <w:bottom w:val="single" w:color="auto" w:sz="4" w:space="0"/>
            </w:tcBorders>
          </w:tcPr>
          <w:p>
            <w:pPr>
              <w:jc w:val="center"/>
              <w:rPr>
                <w:del w:id="72" w:author="Palash Pandit" w:date="2021-05-05T14:20:00Z"/>
                <w:rFonts w:cs="Arial"/>
              </w:rPr>
            </w:pPr>
          </w:p>
        </w:tc>
        <w:tc>
          <w:tcPr>
            <w:tcW w:w="244" w:type="dxa"/>
          </w:tcPr>
          <w:p>
            <w:pPr>
              <w:jc w:val="center"/>
              <w:rPr>
                <w:del w:id="73" w:author="Palash Pandit" w:date="2021-05-05T14:20:00Z"/>
                <w:rFonts w:ascii="Arial Narrow" w:hAnsi="Arial Narrow"/>
              </w:rPr>
            </w:pPr>
          </w:p>
        </w:tc>
      </w:tr>
      <w:tr>
        <w:tblPrEx>
          <w:tblCellMar>
            <w:top w:w="0" w:type="dxa"/>
            <w:left w:w="108" w:type="dxa"/>
            <w:bottom w:w="0" w:type="dxa"/>
            <w:right w:w="108" w:type="dxa"/>
          </w:tblCellMar>
        </w:tblPrEx>
        <w:trPr>
          <w:trHeight w:val="359" w:hRule="atLeast"/>
          <w:jc w:val="center"/>
        </w:trPr>
        <w:tc>
          <w:tcPr>
            <w:tcW w:w="2104" w:type="dxa"/>
          </w:tcPr>
          <w:p>
            <w:pPr>
              <w:ind w:left="31" w:right="0"/>
              <w:jc w:val="center"/>
              <w:rPr>
                <w:rFonts w:cs="Arial"/>
              </w:rPr>
            </w:pPr>
          </w:p>
        </w:tc>
        <w:tc>
          <w:tcPr>
            <w:tcW w:w="1471" w:type="dxa"/>
          </w:tcPr>
          <w:p>
            <w:pPr>
              <w:jc w:val="center"/>
              <w:rPr>
                <w:rFonts w:cs="Arial"/>
              </w:rPr>
            </w:pPr>
          </w:p>
        </w:tc>
        <w:tc>
          <w:tcPr>
            <w:tcW w:w="4685" w:type="dxa"/>
            <w:tcBorders>
              <w:bottom w:val="single" w:color="auto" w:sz="4" w:space="0"/>
            </w:tcBorders>
          </w:tcPr>
          <w:p>
            <w:pPr>
              <w:jc w:val="center"/>
            </w:pPr>
            <w:del w:id="74" w:author="Palash Pandit" w:date="2021-05-06T16:08:00Z">
              <w:r>
                <w:rPr/>
                <w:delText xml:space="preserve">Norhaya </w:delText>
              </w:r>
            </w:del>
            <w:ins w:id="75" w:author="Palash Pandit" w:date="2021-05-06T16:08:00Z">
              <w:r>
                <w:rPr/>
                <w:t>Khairuddin Mohamed Sidek</w:t>
              </w:r>
            </w:ins>
            <w:del w:id="76" w:author="Palash Pandit" w:date="2021-05-06T16:08:00Z">
              <w:r>
                <w:rPr/>
                <w:delText>Omar</w:delText>
              </w:r>
            </w:del>
          </w:p>
          <w:p>
            <w:pPr>
              <w:jc w:val="center"/>
            </w:pPr>
            <w:del w:id="77" w:author="Palash Pandit" w:date="2021-05-07T11:23:00Z">
              <w:r>
                <w:rPr/>
                <w:delText>EVR-CCF System Owner</w:delText>
              </w:r>
            </w:del>
            <w:ins w:id="78" w:author="Palash Pandit" w:date="2021-05-07T11:23:00Z">
              <w:r>
                <w:rPr/>
                <w:t>Assistant Manager</w:t>
              </w:r>
            </w:ins>
          </w:p>
          <w:p>
            <w:pPr>
              <w:jc w:val="center"/>
            </w:pPr>
            <w:del w:id="79" w:author="Palash Pandit" w:date="2021-05-07T11:22:00Z">
              <w:r>
                <w:rPr/>
                <w:delText>OPS-Flight Operations</w:delText>
              </w:r>
            </w:del>
            <w:ins w:id="80" w:author="Palash Pandit" w:date="2021-05-07T11:22:00Z">
              <w:r>
                <w:rPr/>
                <w:t>GTO – Information Technology</w:t>
              </w:r>
            </w:ins>
          </w:p>
          <w:p>
            <w:pPr>
              <w:jc w:val="right"/>
              <w:rPr>
                <w:rFonts w:cs="Arial"/>
              </w:rPr>
            </w:pPr>
          </w:p>
          <w:p>
            <w:pPr>
              <w:jc w:val="right"/>
              <w:rPr>
                <w:del w:id="81" w:author="Palash Pandit" w:date="2021-05-06T16:07:00Z"/>
                <w:rFonts w:cs="Arial"/>
              </w:rPr>
            </w:pPr>
          </w:p>
          <w:p>
            <w:pPr>
              <w:ind w:left="0"/>
              <w:jc w:val="left"/>
              <w:rPr>
                <w:rFonts w:cs="Arial"/>
              </w:rPr>
              <w:pPrChange w:id="82" w:author="Palash Pandit" w:date="2021-05-06T16:07:00Z">
                <w:pPr>
                  <w:jc w:val="right"/>
                </w:pPr>
              </w:pPrChange>
            </w:pPr>
          </w:p>
          <w:p>
            <w:pPr>
              <w:jc w:val="right"/>
              <w:rPr>
                <w:rFonts w:cs="Arial"/>
              </w:rPr>
            </w:pPr>
          </w:p>
        </w:tc>
        <w:tc>
          <w:tcPr>
            <w:tcW w:w="244" w:type="dxa"/>
          </w:tcPr>
          <w:p>
            <w:pPr>
              <w:jc w:val="center"/>
              <w:rPr>
                <w:rFonts w:ascii="Arial Narrow" w:hAnsi="Arial Narrow"/>
              </w:rPr>
            </w:pPr>
          </w:p>
        </w:tc>
      </w:tr>
      <w:tr>
        <w:tblPrEx>
          <w:tblCellMar>
            <w:top w:w="0" w:type="dxa"/>
            <w:left w:w="108" w:type="dxa"/>
            <w:bottom w:w="0" w:type="dxa"/>
            <w:right w:w="108" w:type="dxa"/>
          </w:tblCellMar>
        </w:tblPrEx>
        <w:trPr>
          <w:trHeight w:val="359" w:hRule="atLeast"/>
          <w:jc w:val="center"/>
        </w:trPr>
        <w:tc>
          <w:tcPr>
            <w:tcW w:w="2104" w:type="dxa"/>
          </w:tcPr>
          <w:p>
            <w:pPr>
              <w:jc w:val="center"/>
              <w:rPr>
                <w:rFonts w:cs="Arial"/>
              </w:rPr>
            </w:pPr>
          </w:p>
        </w:tc>
        <w:tc>
          <w:tcPr>
            <w:tcW w:w="1471" w:type="dxa"/>
          </w:tcPr>
          <w:p>
            <w:pPr>
              <w:jc w:val="center"/>
              <w:rPr>
                <w:rFonts w:cs="Arial"/>
              </w:rPr>
            </w:pPr>
            <w:r>
              <w:rPr>
                <w:rFonts w:cs="Arial"/>
              </w:rPr>
              <w:t>:</w:t>
            </w:r>
          </w:p>
        </w:tc>
        <w:tc>
          <w:tcPr>
            <w:tcW w:w="4685" w:type="dxa"/>
            <w:tcBorders>
              <w:top w:val="single" w:color="auto" w:sz="4" w:space="0"/>
            </w:tcBorders>
          </w:tcPr>
          <w:p>
            <w:pPr>
              <w:jc w:val="center"/>
              <w:rPr>
                <w:rFonts w:cs="Arial"/>
              </w:rPr>
            </w:pPr>
            <w:del w:id="83" w:author="Palash Pandit" w:date="2021-05-06T16:08:00Z">
              <w:r>
                <w:rPr>
                  <w:rFonts w:cs="Arial"/>
                </w:rPr>
                <w:delText xml:space="preserve">Mohd </w:delText>
              </w:r>
            </w:del>
            <w:ins w:id="84" w:author="Palash Pandit" w:date="2021-05-07T11:24:00Z">
              <w:r>
                <w:rPr>
                  <w:rFonts w:cs="Arial"/>
                </w:rPr>
                <w:t xml:space="preserve">Mohd Jaafar Abdul Rahman </w:t>
              </w:r>
            </w:ins>
            <w:del w:id="85" w:author="Palash Pandit" w:date="2021-05-06T16:08:00Z">
              <w:r>
                <w:rPr>
                  <w:rFonts w:cs="Arial"/>
                </w:rPr>
                <w:delText>Jaafar Abdul Rahman</w:delText>
              </w:r>
            </w:del>
          </w:p>
        </w:tc>
        <w:tc>
          <w:tcPr>
            <w:tcW w:w="244" w:type="dxa"/>
          </w:tcPr>
          <w:p>
            <w:pPr>
              <w:jc w:val="center"/>
              <w:rPr>
                <w:rFonts w:ascii="Arial Narrow" w:hAnsi="Arial Narrow"/>
              </w:rPr>
            </w:pPr>
          </w:p>
        </w:tc>
      </w:tr>
      <w:tr>
        <w:tblPrEx>
          <w:tblCellMar>
            <w:top w:w="0" w:type="dxa"/>
            <w:left w:w="108" w:type="dxa"/>
            <w:bottom w:w="0" w:type="dxa"/>
            <w:right w:w="108" w:type="dxa"/>
          </w:tblCellMar>
          <w:tblPrExChange w:id="86" w:author="Palash Pandit" w:date="2021-05-06T16:04:00Z">
            <w:tblPrEx>
              <w:tblCellMar>
                <w:top w:w="0" w:type="dxa"/>
                <w:left w:w="108" w:type="dxa"/>
                <w:bottom w:w="0" w:type="dxa"/>
                <w:right w:w="108" w:type="dxa"/>
              </w:tblCellMar>
            </w:tblPrEx>
          </w:tblPrExChange>
        </w:tblPrEx>
        <w:trPr>
          <w:trHeight w:val="733" w:hRule="atLeast"/>
          <w:jc w:val="center"/>
          <w:trPrChange w:id="86" w:author="Palash Pandit" w:date="2021-05-06T16:04:00Z">
            <w:trPr>
              <w:trHeight w:val="733" w:hRule="atLeast"/>
              <w:jc w:val="center"/>
            </w:trPr>
          </w:trPrChange>
        </w:trPr>
        <w:tc>
          <w:tcPr>
            <w:tcW w:w="2104" w:type="dxa"/>
            <w:tcPrChange w:id="87" w:author="Palash Pandit" w:date="2021-05-06T16:04:00Z">
              <w:tcPr>
                <w:tcW w:w="2104" w:type="dxa"/>
              </w:tcPr>
            </w:tcPrChange>
          </w:tcPr>
          <w:p>
            <w:pPr>
              <w:jc w:val="center"/>
              <w:rPr>
                <w:rFonts w:cs="Arial"/>
              </w:rPr>
            </w:pPr>
          </w:p>
        </w:tc>
        <w:tc>
          <w:tcPr>
            <w:tcW w:w="1471" w:type="dxa"/>
            <w:tcPrChange w:id="88" w:author="Palash Pandit" w:date="2021-05-06T16:04:00Z">
              <w:tcPr>
                <w:tcW w:w="1471" w:type="dxa"/>
              </w:tcPr>
            </w:tcPrChange>
          </w:tcPr>
          <w:p>
            <w:pPr>
              <w:jc w:val="center"/>
              <w:rPr>
                <w:rFonts w:cs="Arial"/>
              </w:rPr>
            </w:pPr>
          </w:p>
        </w:tc>
        <w:tc>
          <w:tcPr>
            <w:tcW w:w="4685" w:type="dxa"/>
            <w:tcBorders>
              <w:bottom w:val="single" w:color="auto" w:sz="4" w:space="0"/>
            </w:tcBorders>
            <w:tcPrChange w:id="89" w:author="Palash Pandit" w:date="2021-05-06T16:04:00Z">
              <w:tcPr>
                <w:tcW w:w="4685" w:type="dxa"/>
              </w:tcPr>
            </w:tcPrChange>
          </w:tcPr>
          <w:p>
            <w:pPr>
              <w:jc w:val="center"/>
              <w:rPr>
                <w:rFonts w:cs="Arial"/>
              </w:rPr>
            </w:pPr>
            <w:del w:id="90" w:author="Palash Pandit" w:date="2021-05-07T11:25:00Z">
              <w:r>
                <w:rPr>
                  <w:rFonts w:cs="Arial"/>
                </w:rPr>
                <w:delText>EVR-TCF System Owner</w:delText>
              </w:r>
            </w:del>
            <w:ins w:id="91" w:author="Palash Pandit" w:date="2021-05-07T11:25:00Z">
              <w:r>
                <w:rPr>
                  <w:rFonts w:cs="Arial"/>
                </w:rPr>
                <w:t>OPS</w:t>
              </w:r>
            </w:ins>
            <w:ins w:id="92" w:author="Palash Pandit" w:date="2021-05-07T11:26:00Z">
              <w:r>
                <w:rPr>
                  <w:rFonts w:cs="Arial"/>
                </w:rPr>
                <w:t xml:space="preserve"> Captain Flight Crew</w:t>
              </w:r>
            </w:ins>
          </w:p>
          <w:p>
            <w:pPr>
              <w:jc w:val="center"/>
              <w:rPr>
                <w:rFonts w:cs="Arial"/>
              </w:rPr>
            </w:pPr>
            <w:r>
              <w:rPr>
                <w:rFonts w:cs="Arial"/>
              </w:rPr>
              <w:t>OPS - Flight Operations</w:t>
            </w:r>
          </w:p>
          <w:p>
            <w:pPr>
              <w:jc w:val="center"/>
              <w:rPr>
                <w:ins w:id="93" w:author="Palash Pandit" w:date="2021-05-06T16:01:00Z"/>
                <w:rFonts w:cs="Arial"/>
              </w:rPr>
            </w:pPr>
          </w:p>
          <w:p>
            <w:pPr>
              <w:jc w:val="center"/>
              <w:rPr>
                <w:del w:id="94" w:author="Palash Pandit" w:date="2021-05-06T16:01:00Z"/>
                <w:rFonts w:cs="Arial"/>
              </w:rPr>
            </w:pPr>
          </w:p>
          <w:p>
            <w:pPr>
              <w:ind w:left="0"/>
              <w:jc w:val="left"/>
              <w:rPr>
                <w:rFonts w:cs="Arial"/>
              </w:rPr>
              <w:pPrChange w:id="95" w:author="Palash Pandit" w:date="2021-05-06T16:01:00Z">
                <w:pPr>
                  <w:jc w:val="center"/>
                </w:pPr>
              </w:pPrChange>
            </w:pPr>
          </w:p>
        </w:tc>
        <w:tc>
          <w:tcPr>
            <w:tcW w:w="244" w:type="dxa"/>
            <w:tcPrChange w:id="96" w:author="Palash Pandit" w:date="2021-05-06T16:04:00Z">
              <w:tcPr>
                <w:tcW w:w="244" w:type="dxa"/>
              </w:tcPr>
            </w:tcPrChange>
          </w:tcPr>
          <w:p>
            <w:pPr>
              <w:jc w:val="center"/>
              <w:rPr>
                <w:rFonts w:ascii="Arial Narrow" w:hAnsi="Arial Narrow"/>
              </w:rPr>
            </w:pPr>
          </w:p>
        </w:tc>
      </w:tr>
      <w:tr>
        <w:tblPrEx>
          <w:tblCellMar>
            <w:top w:w="0" w:type="dxa"/>
            <w:left w:w="108" w:type="dxa"/>
            <w:bottom w:w="0" w:type="dxa"/>
            <w:right w:w="108" w:type="dxa"/>
          </w:tblCellMar>
          <w:tblPrExChange w:id="97" w:author="Palash Pandit" w:date="2021-05-06T16:05:00Z">
            <w:tblPrEx>
              <w:tblCellMar>
                <w:top w:w="0" w:type="dxa"/>
                <w:left w:w="108" w:type="dxa"/>
                <w:bottom w:w="0" w:type="dxa"/>
                <w:right w:w="108" w:type="dxa"/>
              </w:tblCellMar>
            </w:tblPrEx>
          </w:tblPrExChange>
        </w:tblPrEx>
        <w:trPr>
          <w:trHeight w:val="391" w:hRule="atLeast"/>
          <w:jc w:val="center"/>
          <w:trPrChange w:id="97" w:author="Palash Pandit" w:date="2021-05-06T16:05:00Z">
            <w:trPr>
              <w:trHeight w:val="359" w:hRule="atLeast"/>
              <w:jc w:val="center"/>
            </w:trPr>
          </w:trPrChange>
        </w:trPr>
        <w:tc>
          <w:tcPr>
            <w:tcW w:w="2104" w:type="dxa"/>
            <w:tcPrChange w:id="98" w:author="Palash Pandit" w:date="2021-05-06T16:05:00Z">
              <w:tcPr>
                <w:tcW w:w="2104" w:type="dxa"/>
              </w:tcPr>
            </w:tcPrChange>
          </w:tcPr>
          <w:p>
            <w:pPr>
              <w:jc w:val="center"/>
              <w:rPr>
                <w:rFonts w:cs="Arial"/>
              </w:rPr>
            </w:pPr>
          </w:p>
        </w:tc>
        <w:tc>
          <w:tcPr>
            <w:tcW w:w="1471" w:type="dxa"/>
            <w:tcPrChange w:id="99" w:author="Palash Pandit" w:date="2021-05-06T16:05:00Z">
              <w:tcPr>
                <w:tcW w:w="1471" w:type="dxa"/>
              </w:tcPr>
            </w:tcPrChange>
          </w:tcPr>
          <w:p>
            <w:pPr>
              <w:jc w:val="center"/>
              <w:rPr>
                <w:rFonts w:cs="Arial"/>
              </w:rPr>
            </w:pPr>
          </w:p>
          <w:p>
            <w:pPr>
              <w:jc w:val="center"/>
              <w:rPr>
                <w:rFonts w:cs="Arial"/>
              </w:rPr>
            </w:pPr>
          </w:p>
        </w:tc>
        <w:tc>
          <w:tcPr>
            <w:tcW w:w="4685" w:type="dxa"/>
            <w:tcBorders>
              <w:top w:val="single" w:color="auto" w:sz="4" w:space="0"/>
            </w:tcBorders>
            <w:tcPrChange w:id="100" w:author="Palash Pandit" w:date="2021-05-06T16:05:00Z">
              <w:tcPr>
                <w:tcW w:w="4685" w:type="dxa"/>
              </w:tcPr>
            </w:tcPrChange>
          </w:tcPr>
          <w:p>
            <w:pPr>
              <w:jc w:val="center"/>
              <w:rPr>
                <w:ins w:id="101" w:author="Palash Pandit" w:date="2021-05-06T16:05:00Z"/>
                <w:rStyle w:val="65"/>
                <w:rFonts w:cs="Arial"/>
              </w:rPr>
            </w:pPr>
            <w:ins w:id="102" w:author="Palash Pandit" w:date="2021-05-06T16:04:00Z">
              <w:r>
                <w:rPr>
                  <w:rStyle w:val="64"/>
                  <w:rFonts w:cs="Arial"/>
                  <w:lang w:val="en-MY"/>
                </w:rPr>
                <w:t>Wan Mohd Husni Wan Hussein</w:t>
              </w:r>
            </w:ins>
            <w:ins w:id="103" w:author="Palash Pandit" w:date="2021-05-06T16:04:00Z">
              <w:r>
                <w:rPr>
                  <w:rStyle w:val="65"/>
                  <w:rFonts w:cs="Arial"/>
                </w:rPr>
                <w:t> </w:t>
              </w:r>
            </w:ins>
          </w:p>
          <w:p>
            <w:pPr>
              <w:jc w:val="center"/>
              <w:rPr>
                <w:ins w:id="104" w:author="Palash Pandit" w:date="2021-05-06T16:05:00Z"/>
                <w:rStyle w:val="65"/>
                <w:rFonts w:cs="Arial"/>
              </w:rPr>
            </w:pPr>
            <w:ins w:id="105" w:author="Palash Pandit" w:date="2021-05-06T16:05:00Z">
              <w:r>
                <w:rPr>
                  <w:rStyle w:val="64"/>
                  <w:rFonts w:cs="Arial"/>
                </w:rPr>
                <w:t>AMS SDM</w:t>
              </w:r>
            </w:ins>
            <w:ins w:id="106" w:author="Palash Pandit" w:date="2021-05-06T16:05:00Z">
              <w:r>
                <w:rPr>
                  <w:rStyle w:val="65"/>
                  <w:rFonts w:cs="Arial"/>
                </w:rPr>
                <w:t> </w:t>
              </w:r>
            </w:ins>
          </w:p>
          <w:p>
            <w:pPr>
              <w:jc w:val="center"/>
            </w:pPr>
            <w:ins w:id="107" w:author="Palash Pandit" w:date="2021-05-06T16:05:00Z">
              <w:r>
                <w:rPr>
                  <w:rStyle w:val="64"/>
                  <w:rFonts w:cs="Arial"/>
                </w:rPr>
                <w:t>Application Management Services</w:t>
              </w:r>
            </w:ins>
            <w:ins w:id="108" w:author="Palash Pandit" w:date="2021-05-06T16:05:00Z">
              <w:r>
                <w:rPr>
                  <w:rStyle w:val="65"/>
                  <w:rFonts w:cs="Arial"/>
                </w:rPr>
                <w:t> </w:t>
              </w:r>
            </w:ins>
          </w:p>
        </w:tc>
        <w:tc>
          <w:tcPr>
            <w:tcW w:w="244" w:type="dxa"/>
            <w:tcPrChange w:id="109" w:author="Palash Pandit" w:date="2021-05-06T16:05:00Z">
              <w:tcPr>
                <w:tcW w:w="244" w:type="dxa"/>
              </w:tcPr>
            </w:tcPrChange>
          </w:tcPr>
          <w:p>
            <w:pPr>
              <w:jc w:val="center"/>
              <w:rPr>
                <w:rFonts w:ascii="Arial Narrow" w:hAnsi="Arial Narrow"/>
              </w:rPr>
            </w:pPr>
          </w:p>
        </w:tc>
      </w:tr>
      <w:tr>
        <w:tblPrEx>
          <w:tblCellMar>
            <w:top w:w="0" w:type="dxa"/>
            <w:left w:w="108" w:type="dxa"/>
            <w:bottom w:w="0" w:type="dxa"/>
            <w:right w:w="108" w:type="dxa"/>
          </w:tblCellMar>
          <w:tblPrExChange w:id="111" w:author="Palash Pandit" w:date="2021-05-06T16:04:00Z">
            <w:tblPrEx>
              <w:tblCellMar>
                <w:top w:w="0" w:type="dxa"/>
                <w:left w:w="108" w:type="dxa"/>
                <w:bottom w:w="0" w:type="dxa"/>
                <w:right w:w="108" w:type="dxa"/>
              </w:tblCellMar>
            </w:tblPrEx>
          </w:tblPrExChange>
        </w:tblPrEx>
        <w:trPr>
          <w:trHeight w:val="359" w:hRule="atLeast"/>
          <w:jc w:val="center"/>
          <w:ins w:id="110" w:author="Palash Pandit" w:date="2021-05-06T16:04:00Z"/>
          <w:trPrChange w:id="111" w:author="Palash Pandit" w:date="2021-05-06T16:04:00Z">
            <w:trPr>
              <w:trHeight w:val="359" w:hRule="atLeast"/>
              <w:jc w:val="center"/>
            </w:trPr>
          </w:trPrChange>
        </w:trPr>
        <w:tc>
          <w:tcPr>
            <w:tcW w:w="2104" w:type="dxa"/>
            <w:tcPrChange w:id="112" w:author="Palash Pandit" w:date="2021-05-06T16:04:00Z">
              <w:tcPr>
                <w:tcW w:w="2104" w:type="dxa"/>
              </w:tcPr>
            </w:tcPrChange>
          </w:tcPr>
          <w:p>
            <w:pPr>
              <w:jc w:val="center"/>
              <w:rPr>
                <w:ins w:id="113" w:author="Palash Pandit" w:date="2021-05-06T16:04:00Z"/>
                <w:rFonts w:cs="Arial"/>
              </w:rPr>
            </w:pPr>
          </w:p>
        </w:tc>
        <w:tc>
          <w:tcPr>
            <w:tcW w:w="1471" w:type="dxa"/>
            <w:tcPrChange w:id="114" w:author="Palash Pandit" w:date="2021-05-06T16:04:00Z">
              <w:tcPr>
                <w:tcW w:w="1471" w:type="dxa"/>
              </w:tcPr>
            </w:tcPrChange>
          </w:tcPr>
          <w:p>
            <w:pPr>
              <w:jc w:val="center"/>
              <w:rPr>
                <w:ins w:id="115" w:author="Palash Pandit" w:date="2021-05-06T16:04:00Z"/>
                <w:rFonts w:cs="Arial"/>
              </w:rPr>
            </w:pPr>
          </w:p>
        </w:tc>
        <w:tc>
          <w:tcPr>
            <w:tcW w:w="4685" w:type="dxa"/>
            <w:tcPrChange w:id="116" w:author="Palash Pandit" w:date="2021-05-06T16:04:00Z">
              <w:tcPr>
                <w:tcW w:w="4685" w:type="dxa"/>
                <w:tcBorders>
                  <w:top w:val="single" w:color="auto" w:sz="4" w:space="0"/>
                </w:tcBorders>
              </w:tcPr>
            </w:tcPrChange>
          </w:tcPr>
          <w:p>
            <w:pPr>
              <w:jc w:val="center"/>
              <w:rPr>
                <w:ins w:id="117" w:author="Palash Pandit" w:date="2021-05-06T16:04:00Z"/>
                <w:rStyle w:val="64"/>
                <w:rFonts w:cs="Arial"/>
                <w:lang w:val="en-MY"/>
              </w:rPr>
            </w:pPr>
          </w:p>
        </w:tc>
        <w:tc>
          <w:tcPr>
            <w:tcW w:w="244" w:type="dxa"/>
            <w:tcPrChange w:id="118" w:author="Palash Pandit" w:date="2021-05-06T16:04:00Z">
              <w:tcPr>
                <w:tcW w:w="244" w:type="dxa"/>
              </w:tcPr>
            </w:tcPrChange>
          </w:tcPr>
          <w:p>
            <w:pPr>
              <w:jc w:val="center"/>
              <w:rPr>
                <w:ins w:id="119" w:author="Palash Pandit" w:date="2021-05-06T16:04:00Z"/>
                <w:rFonts w:ascii="Arial Narrow" w:hAnsi="Arial Narrow"/>
              </w:rPr>
            </w:pPr>
          </w:p>
        </w:tc>
      </w:tr>
      <w:tr>
        <w:tblPrEx>
          <w:tblCellMar>
            <w:top w:w="0" w:type="dxa"/>
            <w:left w:w="108" w:type="dxa"/>
            <w:bottom w:w="0" w:type="dxa"/>
            <w:right w:w="108" w:type="dxa"/>
          </w:tblCellMar>
        </w:tblPrEx>
        <w:trPr>
          <w:trHeight w:val="359" w:hRule="atLeast"/>
          <w:jc w:val="center"/>
        </w:trPr>
        <w:tc>
          <w:tcPr>
            <w:tcW w:w="2104" w:type="dxa"/>
          </w:tcPr>
          <w:p>
            <w:pPr>
              <w:ind w:left="31" w:right="1"/>
              <w:jc w:val="center"/>
              <w:rPr>
                <w:rFonts w:cs="Arial"/>
              </w:rPr>
            </w:pPr>
            <w:r>
              <w:rPr>
                <w:rFonts w:cs="Arial"/>
              </w:rPr>
              <w:t>Approved By</w:t>
            </w:r>
          </w:p>
        </w:tc>
        <w:tc>
          <w:tcPr>
            <w:tcW w:w="1471" w:type="dxa"/>
          </w:tcPr>
          <w:p>
            <w:pPr>
              <w:jc w:val="center"/>
              <w:rPr>
                <w:rFonts w:cs="Arial"/>
              </w:rPr>
            </w:pPr>
            <w:r>
              <w:rPr>
                <w:rFonts w:cs="Arial"/>
              </w:rPr>
              <w:t>:</w:t>
            </w:r>
          </w:p>
        </w:tc>
        <w:tc>
          <w:tcPr>
            <w:tcW w:w="4685" w:type="dxa"/>
            <w:tcBorders>
              <w:bottom w:val="single" w:color="auto" w:sz="4" w:space="0"/>
            </w:tcBorders>
          </w:tcPr>
          <w:p>
            <w:pPr>
              <w:jc w:val="center"/>
              <w:rPr>
                <w:rFonts w:cs="Arial"/>
              </w:rPr>
            </w:pPr>
          </w:p>
        </w:tc>
        <w:tc>
          <w:tcPr>
            <w:tcW w:w="244" w:type="dxa"/>
          </w:tcPr>
          <w:p>
            <w:pPr>
              <w:jc w:val="center"/>
              <w:rPr>
                <w:rFonts w:ascii="Arial Narrow" w:hAnsi="Arial Narrow"/>
              </w:rPr>
            </w:pPr>
          </w:p>
        </w:tc>
      </w:tr>
      <w:tr>
        <w:tblPrEx>
          <w:tblCellMar>
            <w:top w:w="0" w:type="dxa"/>
            <w:left w:w="108" w:type="dxa"/>
            <w:bottom w:w="0" w:type="dxa"/>
            <w:right w:w="108" w:type="dxa"/>
          </w:tblCellMar>
        </w:tblPrEx>
        <w:trPr>
          <w:trHeight w:val="359" w:hRule="atLeast"/>
          <w:jc w:val="center"/>
        </w:trPr>
        <w:tc>
          <w:tcPr>
            <w:tcW w:w="2104" w:type="dxa"/>
          </w:tcPr>
          <w:p>
            <w:pPr>
              <w:jc w:val="center"/>
              <w:rPr>
                <w:rFonts w:cs="Arial"/>
              </w:rPr>
            </w:pPr>
          </w:p>
        </w:tc>
        <w:tc>
          <w:tcPr>
            <w:tcW w:w="1471" w:type="dxa"/>
          </w:tcPr>
          <w:p>
            <w:pPr>
              <w:jc w:val="center"/>
              <w:rPr>
                <w:rFonts w:cs="Arial"/>
              </w:rPr>
            </w:pPr>
          </w:p>
        </w:tc>
        <w:tc>
          <w:tcPr>
            <w:tcW w:w="4685" w:type="dxa"/>
            <w:tcBorders>
              <w:top w:val="single" w:color="auto" w:sz="4" w:space="0"/>
            </w:tcBorders>
          </w:tcPr>
          <w:p>
            <w:pPr>
              <w:jc w:val="center"/>
              <w:rPr>
                <w:rFonts w:cs="Arial"/>
              </w:rPr>
            </w:pPr>
            <w:ins w:id="120" w:author="Palash Pandit" w:date="2021-05-06T16:09:00Z">
              <w:r>
                <w:rPr>
                  <w:szCs w:val="22"/>
                </w:rPr>
                <w:t>Siti Hafsah Mohd Desa</w:t>
              </w:r>
            </w:ins>
            <w:ins w:id="121" w:author="Palash Pandit" w:date="2021-05-06T16:09:00Z">
              <w:r>
                <w:rPr/>
                <w:t xml:space="preserve"> </w:t>
              </w:r>
            </w:ins>
            <w:del w:id="122" w:author="Palash Pandit" w:date="2021-05-05T15:40:00Z">
              <w:r>
                <w:rPr/>
                <w:delText>Siti Hafsah Mohd Desa</w:delText>
              </w:r>
            </w:del>
          </w:p>
        </w:tc>
        <w:tc>
          <w:tcPr>
            <w:tcW w:w="244" w:type="dxa"/>
          </w:tcPr>
          <w:p>
            <w:pPr>
              <w:jc w:val="center"/>
              <w:rPr>
                <w:rFonts w:ascii="Arial Narrow" w:hAnsi="Arial Narrow"/>
              </w:rPr>
            </w:pPr>
          </w:p>
        </w:tc>
      </w:tr>
      <w:tr>
        <w:tblPrEx>
          <w:tblCellMar>
            <w:top w:w="0" w:type="dxa"/>
            <w:left w:w="108" w:type="dxa"/>
            <w:bottom w:w="0" w:type="dxa"/>
            <w:right w:w="108" w:type="dxa"/>
          </w:tblCellMar>
        </w:tblPrEx>
        <w:trPr>
          <w:trHeight w:val="375" w:hRule="atLeast"/>
          <w:jc w:val="center"/>
        </w:trPr>
        <w:tc>
          <w:tcPr>
            <w:tcW w:w="2104" w:type="dxa"/>
          </w:tcPr>
          <w:p>
            <w:pPr>
              <w:jc w:val="center"/>
              <w:rPr>
                <w:rFonts w:cs="Arial"/>
              </w:rPr>
            </w:pPr>
          </w:p>
        </w:tc>
        <w:tc>
          <w:tcPr>
            <w:tcW w:w="1471" w:type="dxa"/>
          </w:tcPr>
          <w:p>
            <w:pPr>
              <w:jc w:val="center"/>
              <w:rPr>
                <w:rFonts w:cs="Arial"/>
              </w:rPr>
            </w:pPr>
          </w:p>
        </w:tc>
        <w:tc>
          <w:tcPr>
            <w:tcW w:w="4685" w:type="dxa"/>
          </w:tcPr>
          <w:p>
            <w:pPr>
              <w:jc w:val="center"/>
              <w:rPr>
                <w:rFonts w:cs="Arial"/>
              </w:rPr>
            </w:pPr>
            <w:ins w:id="123" w:author="Palash Pandit" w:date="2021-05-06T16:09:00Z">
              <w:r>
                <w:rPr>
                  <w:rStyle w:val="64"/>
                  <w:rFonts w:cs="Arial"/>
                </w:rPr>
                <w:t>Head IT</w:t>
              </w:r>
            </w:ins>
            <w:ins w:id="124" w:author="Palash Pandit" w:date="2021-05-05T15:40:00Z">
              <w:r>
                <w:rPr>
                  <w:rStyle w:val="64"/>
                  <w:rFonts w:cs="Arial"/>
                </w:rPr>
                <w:t xml:space="preserve"> SDM</w:t>
              </w:r>
            </w:ins>
            <w:ins w:id="125" w:author="Palash Pandit" w:date="2021-05-05T15:40:00Z">
              <w:r>
                <w:rPr>
                  <w:rStyle w:val="65"/>
                  <w:rFonts w:cs="Arial"/>
                </w:rPr>
                <w:t> </w:t>
              </w:r>
            </w:ins>
            <w:del w:id="126" w:author="Palash Pandit" w:date="2021-05-05T15:40:00Z">
              <w:r>
                <w:rPr/>
                <w:delText>Head IT Service Delivery Manager</w:delText>
              </w:r>
            </w:del>
          </w:p>
        </w:tc>
        <w:tc>
          <w:tcPr>
            <w:tcW w:w="244" w:type="dxa"/>
          </w:tcPr>
          <w:p>
            <w:pPr>
              <w:jc w:val="center"/>
              <w:rPr>
                <w:rFonts w:ascii="Arial Narrow" w:hAnsi="Arial Narrow"/>
              </w:rPr>
            </w:pPr>
          </w:p>
        </w:tc>
      </w:tr>
      <w:tr>
        <w:tblPrEx>
          <w:tblCellMar>
            <w:top w:w="0" w:type="dxa"/>
            <w:left w:w="108" w:type="dxa"/>
            <w:bottom w:w="0" w:type="dxa"/>
            <w:right w:w="108" w:type="dxa"/>
          </w:tblCellMar>
        </w:tblPrEx>
        <w:trPr>
          <w:trHeight w:val="359" w:hRule="atLeast"/>
          <w:jc w:val="center"/>
        </w:trPr>
        <w:tc>
          <w:tcPr>
            <w:tcW w:w="2104" w:type="dxa"/>
          </w:tcPr>
          <w:p>
            <w:pPr>
              <w:jc w:val="center"/>
              <w:rPr>
                <w:rFonts w:cs="Arial"/>
              </w:rPr>
            </w:pPr>
          </w:p>
        </w:tc>
        <w:tc>
          <w:tcPr>
            <w:tcW w:w="1471" w:type="dxa"/>
          </w:tcPr>
          <w:p>
            <w:pPr>
              <w:jc w:val="center"/>
              <w:rPr>
                <w:rFonts w:cs="Arial"/>
              </w:rPr>
            </w:pPr>
          </w:p>
        </w:tc>
        <w:tc>
          <w:tcPr>
            <w:tcW w:w="4685" w:type="dxa"/>
          </w:tcPr>
          <w:p>
            <w:pPr>
              <w:jc w:val="center"/>
              <w:rPr>
                <w:rFonts w:cs="Arial"/>
              </w:rPr>
            </w:pPr>
            <w:ins w:id="127" w:author="Palash Pandit" w:date="2021-05-06T16:09:00Z">
              <w:r>
                <w:rPr>
                  <w:szCs w:val="22"/>
                </w:rPr>
                <w:t>Group IT</w:t>
              </w:r>
            </w:ins>
            <w:ins w:id="128" w:author="Palash Pandit" w:date="2021-05-06T16:09:00Z">
              <w:r>
                <w:rPr/>
                <w:t xml:space="preserve"> </w:t>
              </w:r>
            </w:ins>
            <w:del w:id="129" w:author="Palash Pandit" w:date="2021-05-05T15:40:00Z">
              <w:r>
                <w:rPr/>
                <w:delText>Group IT</w:delText>
              </w:r>
            </w:del>
          </w:p>
        </w:tc>
        <w:tc>
          <w:tcPr>
            <w:tcW w:w="244" w:type="dxa"/>
          </w:tcPr>
          <w:p>
            <w:pPr>
              <w:jc w:val="center"/>
              <w:rPr>
                <w:rFonts w:ascii="Arial Narrow" w:hAnsi="Arial Narrow"/>
              </w:rPr>
            </w:pPr>
          </w:p>
        </w:tc>
      </w:tr>
    </w:tbl>
    <w:p>
      <w:pPr>
        <w:rPr>
          <w:rFonts w:cs="Arial"/>
        </w:rPr>
      </w:pPr>
    </w:p>
    <w:p>
      <w:pPr>
        <w:rPr>
          <w:rFonts w:cs="Arial"/>
        </w:rPr>
      </w:pPr>
    </w:p>
    <w:p>
      <w:pPr>
        <w:rPr>
          <w:rFonts w:cs="Arial"/>
          <w:lang w:val="en-GB"/>
        </w:rPr>
      </w:pP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rPr>
      </w:pPr>
    </w:p>
    <w:p>
      <w:pPr>
        <w:rPr>
          <w:ins w:id="130" w:author="Palash Pandit" w:date="2021-05-03T15:33:00Z"/>
          <w:rFonts w:cs="Arial"/>
        </w:rPr>
      </w:pPr>
    </w:p>
    <w:p>
      <w:pPr>
        <w:rPr>
          <w:rFonts w:cs="Arial"/>
        </w:rPr>
      </w:pPr>
    </w:p>
    <w:p>
      <w:pPr>
        <w:jc w:val="center"/>
        <w:rPr>
          <w:rFonts w:cs="Arial"/>
          <w:b/>
          <w:bCs/>
          <w:sz w:val="28"/>
          <w:szCs w:val="28"/>
        </w:rPr>
      </w:pPr>
      <w:r>
        <w:rPr>
          <w:rFonts w:cs="Arial"/>
          <w:b/>
          <w:bCs/>
          <w:sz w:val="28"/>
          <w:szCs w:val="28"/>
        </w:rPr>
        <w:t>INTENTIONALLY LEFT BLANK</w:t>
      </w:r>
    </w:p>
    <w:p>
      <w:pPr>
        <w:ind w:left="0"/>
        <w:rPr>
          <w:rFonts w:ascii="Arial Narrow" w:hAnsi="Arial Narrow"/>
          <w:sz w:val="22"/>
          <w:szCs w:val="22"/>
        </w:rPr>
        <w:sectPr>
          <w:footerReference r:id="rId8" w:type="default"/>
          <w:footerReference r:id="rId9" w:type="even"/>
          <w:pgSz w:w="11909" w:h="16834"/>
          <w:pgMar w:top="360" w:right="648" w:bottom="360" w:left="1296" w:header="360" w:footer="360" w:gutter="0"/>
          <w:pgNumType w:start="1"/>
          <w:cols w:space="720" w:num="1"/>
          <w:docGrid w:linePitch="272" w:charSpace="0"/>
        </w:sectPr>
      </w:pPr>
    </w:p>
    <w:p>
      <w:pPr>
        <w:spacing w:line="360" w:lineRule="auto"/>
        <w:ind w:left="0"/>
        <w:rPr>
          <w:rFonts w:cs="Arial"/>
          <w:b/>
        </w:rPr>
      </w:pPr>
      <w:r>
        <w:rPr>
          <w:rFonts w:cs="Arial"/>
          <w:b/>
        </w:rPr>
        <w:t>TABLE OF CONTENTS</w:t>
      </w:r>
    </w:p>
    <w:p>
      <w:pPr>
        <w:tabs>
          <w:tab w:val="right" w:pos="9360"/>
        </w:tabs>
        <w:spacing w:line="360" w:lineRule="auto"/>
        <w:ind w:left="0"/>
        <w:rPr>
          <w:rFonts w:cs="Arial"/>
          <w:b/>
        </w:rPr>
      </w:pPr>
      <w:r>
        <w:rPr>
          <w:rFonts w:cs="Arial"/>
          <w:b/>
        </w:rPr>
        <w:t>Contents</w:t>
      </w:r>
      <w:r>
        <w:rPr>
          <w:rFonts w:cs="Arial"/>
          <w:b/>
        </w:rPr>
        <w:tab/>
      </w:r>
      <w:r>
        <w:rPr>
          <w:rFonts w:cs="Arial"/>
          <w:b/>
        </w:rPr>
        <w:t>Page</w:t>
      </w:r>
    </w:p>
    <w:p>
      <w:pPr>
        <w:tabs>
          <w:tab w:val="right" w:pos="9360"/>
        </w:tabs>
        <w:spacing w:line="360" w:lineRule="auto"/>
        <w:ind w:left="0" w:firstLine="270"/>
        <w:rPr>
          <w:rFonts w:cs="Arial"/>
          <w:b/>
        </w:rPr>
      </w:pPr>
      <w:r>
        <w:rPr>
          <w:rFonts w:cs="Arial"/>
          <w:b/>
        </w:rPr>
        <w:t>PART 1 – MANUAL ADMINISTRATION                                                                                             1-1</w:t>
      </w:r>
    </w:p>
    <w:p>
      <w:pPr>
        <w:pStyle w:val="34"/>
        <w:rPr>
          <w:rFonts w:asciiTheme="minorHAnsi" w:hAnsiTheme="minorHAnsi" w:eastAsiaTheme="minorEastAsia" w:cstheme="minorBidi"/>
          <w:b w:val="0"/>
          <w:bCs w:val="0"/>
          <w:sz w:val="22"/>
          <w:szCs w:val="22"/>
          <w:lang w:val="en-US"/>
        </w:rPr>
      </w:pPr>
      <w:r>
        <w:fldChar w:fldCharType="begin"/>
      </w:r>
      <w:r>
        <w:instrText xml:space="preserve"> TOC \o "1-5" \h \z \u </w:instrText>
      </w:r>
      <w:r>
        <w:fldChar w:fldCharType="separate"/>
      </w:r>
      <w:r>
        <w:fldChar w:fldCharType="begin"/>
      </w:r>
      <w:r>
        <w:instrText xml:space="preserve"> HYPERLINK \l "_Toc502738111" </w:instrText>
      </w:r>
      <w:r>
        <w:fldChar w:fldCharType="separate"/>
      </w:r>
      <w:r>
        <w:rPr>
          <w:rStyle w:val="28"/>
        </w:rPr>
        <w:t>1.1</w:t>
      </w:r>
      <w:r>
        <w:rPr>
          <w:rFonts w:asciiTheme="minorHAnsi" w:hAnsiTheme="minorHAnsi" w:eastAsiaTheme="minorEastAsia" w:cstheme="minorBidi"/>
          <w:b w:val="0"/>
          <w:bCs w:val="0"/>
          <w:sz w:val="22"/>
          <w:szCs w:val="22"/>
          <w:lang w:val="en-US"/>
        </w:rPr>
        <w:tab/>
      </w:r>
      <w:r>
        <w:rPr>
          <w:rStyle w:val="28"/>
        </w:rPr>
        <w:t>RECORD OF REVISION</w:t>
      </w:r>
      <w:r>
        <w:tab/>
      </w:r>
      <w:r>
        <w:fldChar w:fldCharType="begin"/>
      </w:r>
      <w:r>
        <w:instrText xml:space="preserve"> PAGEREF _Toc502738111 \h </w:instrText>
      </w:r>
      <w:r>
        <w:fldChar w:fldCharType="separate"/>
      </w:r>
      <w:r>
        <w:t>1-2</w:t>
      </w:r>
      <w:r>
        <w:fldChar w:fldCharType="end"/>
      </w:r>
      <w:r>
        <w:fldChar w:fldCharType="end"/>
      </w:r>
    </w:p>
    <w:p>
      <w:pPr>
        <w:pStyle w:val="34"/>
        <w:rPr>
          <w:rFonts w:asciiTheme="minorHAnsi" w:hAnsiTheme="minorHAnsi" w:eastAsiaTheme="minorEastAsia" w:cstheme="minorBidi"/>
          <w:b w:val="0"/>
          <w:bCs w:val="0"/>
          <w:sz w:val="22"/>
          <w:szCs w:val="22"/>
          <w:lang w:val="en-US"/>
        </w:rPr>
      </w:pPr>
      <w:r>
        <w:fldChar w:fldCharType="begin"/>
      </w:r>
      <w:r>
        <w:instrText xml:space="preserve"> HYPERLINK \l "_Toc502738112" </w:instrText>
      </w:r>
      <w:r>
        <w:fldChar w:fldCharType="separate"/>
      </w:r>
      <w:r>
        <w:rPr>
          <w:rStyle w:val="28"/>
        </w:rPr>
        <w:t>1.2</w:t>
      </w:r>
      <w:r>
        <w:rPr>
          <w:rFonts w:asciiTheme="minorHAnsi" w:hAnsiTheme="minorHAnsi" w:eastAsiaTheme="minorEastAsia" w:cstheme="minorBidi"/>
          <w:b w:val="0"/>
          <w:bCs w:val="0"/>
          <w:sz w:val="22"/>
          <w:szCs w:val="22"/>
          <w:lang w:val="en-US"/>
        </w:rPr>
        <w:tab/>
      </w:r>
      <w:r>
        <w:rPr>
          <w:rStyle w:val="28"/>
        </w:rPr>
        <w:t>LIST OF EFFECTIVE PAGES</w:t>
      </w:r>
      <w:r>
        <w:tab/>
      </w:r>
      <w:r>
        <w:fldChar w:fldCharType="begin"/>
      </w:r>
      <w:r>
        <w:instrText xml:space="preserve"> PAGEREF _Toc502738112 \h </w:instrText>
      </w:r>
      <w:r>
        <w:fldChar w:fldCharType="separate"/>
      </w:r>
      <w:r>
        <w:t>1-3</w:t>
      </w:r>
      <w:r>
        <w:fldChar w:fldCharType="end"/>
      </w:r>
      <w:r>
        <w:fldChar w:fldCharType="end"/>
      </w:r>
    </w:p>
    <w:p>
      <w:pPr>
        <w:pStyle w:val="34"/>
        <w:rPr>
          <w:rFonts w:asciiTheme="minorHAnsi" w:hAnsiTheme="minorHAnsi" w:eastAsiaTheme="minorEastAsia" w:cstheme="minorBidi"/>
          <w:b w:val="0"/>
          <w:bCs w:val="0"/>
          <w:sz w:val="22"/>
          <w:szCs w:val="22"/>
          <w:lang w:val="en-US"/>
        </w:rPr>
      </w:pPr>
      <w:r>
        <w:fldChar w:fldCharType="begin"/>
      </w:r>
      <w:r>
        <w:instrText xml:space="preserve"> HYPERLINK \l "_Toc502738113" </w:instrText>
      </w:r>
      <w:r>
        <w:fldChar w:fldCharType="separate"/>
      </w:r>
      <w:r>
        <w:rPr>
          <w:rStyle w:val="28"/>
        </w:rPr>
        <w:t>1.3</w:t>
      </w:r>
      <w:r>
        <w:rPr>
          <w:rFonts w:asciiTheme="minorHAnsi" w:hAnsiTheme="minorHAnsi" w:eastAsiaTheme="minorEastAsia" w:cstheme="minorBidi"/>
          <w:b w:val="0"/>
          <w:bCs w:val="0"/>
          <w:sz w:val="22"/>
          <w:szCs w:val="22"/>
          <w:lang w:val="en-US"/>
        </w:rPr>
        <w:tab/>
      </w:r>
      <w:r>
        <w:rPr>
          <w:rStyle w:val="28"/>
        </w:rPr>
        <w:t>DISTRIBUTION LIST</w:t>
      </w:r>
      <w:r>
        <w:tab/>
      </w:r>
      <w:r>
        <w:fldChar w:fldCharType="begin"/>
      </w:r>
      <w:r>
        <w:instrText xml:space="preserve"> PAGEREF _Toc502738113 \h </w:instrText>
      </w:r>
      <w:r>
        <w:fldChar w:fldCharType="separate"/>
      </w:r>
      <w:r>
        <w:t>1-4</w:t>
      </w:r>
      <w:r>
        <w:fldChar w:fldCharType="end"/>
      </w:r>
      <w:r>
        <w:fldChar w:fldCharType="end"/>
      </w:r>
    </w:p>
    <w:p>
      <w:pPr>
        <w:pStyle w:val="34"/>
        <w:rPr>
          <w:rFonts w:asciiTheme="minorHAnsi" w:hAnsiTheme="minorHAnsi" w:eastAsiaTheme="minorEastAsia" w:cstheme="minorBidi"/>
          <w:b w:val="0"/>
          <w:bCs w:val="0"/>
          <w:sz w:val="22"/>
          <w:szCs w:val="22"/>
          <w:lang w:val="en-US"/>
        </w:rPr>
      </w:pPr>
      <w:r>
        <w:fldChar w:fldCharType="begin"/>
      </w:r>
      <w:r>
        <w:instrText xml:space="preserve"> HYPERLINK \l "_Toc502738114" </w:instrText>
      </w:r>
      <w:r>
        <w:fldChar w:fldCharType="separate"/>
      </w:r>
      <w:r>
        <w:rPr>
          <w:rStyle w:val="28"/>
        </w:rPr>
        <w:t>1.4</w:t>
      </w:r>
      <w:r>
        <w:rPr>
          <w:rFonts w:asciiTheme="minorHAnsi" w:hAnsiTheme="minorHAnsi" w:eastAsiaTheme="minorEastAsia" w:cstheme="minorBidi"/>
          <w:b w:val="0"/>
          <w:bCs w:val="0"/>
          <w:sz w:val="22"/>
          <w:szCs w:val="22"/>
          <w:lang w:val="en-US"/>
        </w:rPr>
        <w:tab/>
      </w:r>
      <w:r>
        <w:rPr>
          <w:rStyle w:val="28"/>
        </w:rPr>
        <w:t>LIST OF ABBREVIATIONS</w:t>
      </w:r>
      <w:r>
        <w:tab/>
      </w:r>
      <w:r>
        <w:fldChar w:fldCharType="begin"/>
      </w:r>
      <w:r>
        <w:instrText xml:space="preserve"> PAGEREF _Toc502738114 \h </w:instrText>
      </w:r>
      <w:r>
        <w:fldChar w:fldCharType="separate"/>
      </w:r>
      <w:r>
        <w:t>1-4</w:t>
      </w:r>
      <w:r>
        <w:fldChar w:fldCharType="end"/>
      </w:r>
      <w:r>
        <w:fldChar w:fldCharType="end"/>
      </w:r>
    </w:p>
    <w:p>
      <w:pPr>
        <w:pStyle w:val="34"/>
        <w:rPr>
          <w:rFonts w:asciiTheme="minorHAnsi" w:hAnsiTheme="minorHAnsi" w:eastAsiaTheme="minorEastAsia" w:cstheme="minorBidi"/>
          <w:b w:val="0"/>
          <w:bCs w:val="0"/>
          <w:sz w:val="22"/>
          <w:szCs w:val="22"/>
          <w:lang w:val="en-US"/>
        </w:rPr>
      </w:pPr>
      <w:r>
        <w:fldChar w:fldCharType="begin"/>
      </w:r>
      <w:r>
        <w:instrText xml:space="preserve"> HYPERLINK \l "_Toc502738115" </w:instrText>
      </w:r>
      <w:r>
        <w:fldChar w:fldCharType="separate"/>
      </w:r>
      <w:r>
        <w:rPr>
          <w:rStyle w:val="28"/>
        </w:rPr>
        <w:t>1.5</w:t>
      </w:r>
      <w:r>
        <w:rPr>
          <w:rFonts w:asciiTheme="minorHAnsi" w:hAnsiTheme="minorHAnsi" w:eastAsiaTheme="minorEastAsia" w:cstheme="minorBidi"/>
          <w:b w:val="0"/>
          <w:bCs w:val="0"/>
          <w:sz w:val="22"/>
          <w:szCs w:val="22"/>
          <w:lang w:val="en-US"/>
        </w:rPr>
        <w:tab/>
      </w:r>
      <w:r>
        <w:rPr>
          <w:rStyle w:val="28"/>
        </w:rPr>
        <w:t>CONDITION OF USE</w:t>
      </w:r>
      <w:r>
        <w:tab/>
      </w:r>
      <w:r>
        <w:fldChar w:fldCharType="begin"/>
      </w:r>
      <w:r>
        <w:instrText xml:space="preserve"> PAGEREF _Toc502738115 \h </w:instrText>
      </w:r>
      <w:r>
        <w:fldChar w:fldCharType="separate"/>
      </w:r>
      <w:r>
        <w:t>1-5</w:t>
      </w:r>
      <w:r>
        <w:fldChar w:fldCharType="end"/>
      </w:r>
      <w:r>
        <w:fldChar w:fldCharType="end"/>
      </w:r>
    </w:p>
    <w:p>
      <w:pPr>
        <w:pStyle w:val="34"/>
        <w:rPr>
          <w:rFonts w:asciiTheme="minorHAnsi" w:hAnsiTheme="minorHAnsi" w:eastAsiaTheme="minorEastAsia" w:cstheme="minorBidi"/>
          <w:b w:val="0"/>
          <w:bCs w:val="0"/>
          <w:sz w:val="22"/>
          <w:szCs w:val="22"/>
          <w:lang w:val="en-US"/>
        </w:rPr>
      </w:pPr>
      <w:r>
        <w:fldChar w:fldCharType="begin"/>
      </w:r>
      <w:r>
        <w:instrText xml:space="preserve"> HYPERLINK \l "_Toc502738116" </w:instrText>
      </w:r>
      <w:r>
        <w:fldChar w:fldCharType="separate"/>
      </w:r>
      <w:r>
        <w:rPr>
          <w:rStyle w:val="28"/>
        </w:rPr>
        <w:t>1.6</w:t>
      </w:r>
      <w:r>
        <w:rPr>
          <w:rFonts w:asciiTheme="minorHAnsi" w:hAnsiTheme="minorHAnsi" w:eastAsiaTheme="minorEastAsia" w:cstheme="minorBidi"/>
          <w:b w:val="0"/>
          <w:bCs w:val="0"/>
          <w:sz w:val="22"/>
          <w:szCs w:val="22"/>
          <w:lang w:val="en-US"/>
        </w:rPr>
        <w:tab/>
      </w:r>
      <w:r>
        <w:rPr>
          <w:rStyle w:val="28"/>
        </w:rPr>
        <w:t>CONTROL OF MANUAL</w:t>
      </w:r>
      <w:r>
        <w:tab/>
      </w:r>
      <w:r>
        <w:fldChar w:fldCharType="begin"/>
      </w:r>
      <w:r>
        <w:instrText xml:space="preserve"> PAGEREF _Toc502738116 \h </w:instrText>
      </w:r>
      <w:r>
        <w:fldChar w:fldCharType="separate"/>
      </w:r>
      <w:r>
        <w:t>1-5</w:t>
      </w:r>
      <w:r>
        <w:fldChar w:fldCharType="end"/>
      </w:r>
      <w:r>
        <w:fldChar w:fldCharType="end"/>
      </w:r>
    </w:p>
    <w:p>
      <w:pPr>
        <w:pStyle w:val="34"/>
        <w:rPr>
          <w:rFonts w:asciiTheme="minorHAnsi" w:hAnsiTheme="minorHAnsi" w:eastAsiaTheme="minorEastAsia" w:cstheme="minorBidi"/>
          <w:b w:val="0"/>
          <w:bCs w:val="0"/>
          <w:sz w:val="22"/>
          <w:szCs w:val="22"/>
          <w:lang w:val="en-US"/>
        </w:rPr>
      </w:pPr>
      <w:r>
        <w:fldChar w:fldCharType="begin"/>
      </w:r>
      <w:r>
        <w:instrText xml:space="preserve"> HYPERLINK \l "_Toc502738117" </w:instrText>
      </w:r>
      <w:r>
        <w:fldChar w:fldCharType="separate"/>
      </w:r>
      <w:r>
        <w:rPr>
          <w:rStyle w:val="28"/>
        </w:rPr>
        <w:t>2.1</w:t>
      </w:r>
      <w:r>
        <w:rPr>
          <w:rFonts w:asciiTheme="minorHAnsi" w:hAnsiTheme="minorHAnsi" w:eastAsiaTheme="minorEastAsia" w:cstheme="minorBidi"/>
          <w:b w:val="0"/>
          <w:bCs w:val="0"/>
          <w:sz w:val="22"/>
          <w:szCs w:val="22"/>
          <w:lang w:val="en-US"/>
        </w:rPr>
        <w:tab/>
      </w:r>
      <w:r>
        <w:rPr>
          <w:rStyle w:val="28"/>
        </w:rPr>
        <w:t>INTRODUCTION</w:t>
      </w:r>
      <w:r>
        <w:tab/>
      </w:r>
      <w:r>
        <w:fldChar w:fldCharType="begin"/>
      </w:r>
      <w:r>
        <w:instrText xml:space="preserve"> PAGEREF _Toc502738117 \h </w:instrText>
      </w:r>
      <w:r>
        <w:fldChar w:fldCharType="separate"/>
      </w:r>
      <w:r>
        <w:t>2-2</w:t>
      </w:r>
      <w:r>
        <w:fldChar w:fldCharType="end"/>
      </w:r>
      <w:r>
        <w:fldChar w:fldCharType="end"/>
      </w:r>
    </w:p>
    <w:p>
      <w:pPr>
        <w:pStyle w:val="34"/>
        <w:rPr>
          <w:rFonts w:asciiTheme="minorHAnsi" w:hAnsiTheme="minorHAnsi" w:eastAsiaTheme="minorEastAsia" w:cstheme="minorBidi"/>
          <w:b w:val="0"/>
          <w:bCs w:val="0"/>
          <w:sz w:val="22"/>
          <w:szCs w:val="22"/>
          <w:lang w:val="en-US"/>
        </w:rPr>
      </w:pPr>
      <w:r>
        <w:fldChar w:fldCharType="begin"/>
      </w:r>
      <w:r>
        <w:instrText xml:space="preserve"> HYPERLINK \l "_Toc502738118" </w:instrText>
      </w:r>
      <w:r>
        <w:fldChar w:fldCharType="separate"/>
      </w:r>
      <w:r>
        <w:rPr>
          <w:rStyle w:val="28"/>
        </w:rPr>
        <w:t>2.2</w:t>
      </w:r>
      <w:r>
        <w:rPr>
          <w:rFonts w:asciiTheme="minorHAnsi" w:hAnsiTheme="minorHAnsi" w:eastAsiaTheme="minorEastAsia" w:cstheme="minorBidi"/>
          <w:b w:val="0"/>
          <w:bCs w:val="0"/>
          <w:sz w:val="22"/>
          <w:szCs w:val="22"/>
          <w:lang w:val="en-US"/>
        </w:rPr>
        <w:tab/>
      </w:r>
      <w:r>
        <w:rPr>
          <w:rStyle w:val="28"/>
        </w:rPr>
        <w:t>PURPOSE</w:t>
      </w:r>
      <w:r>
        <w:tab/>
      </w:r>
      <w:r>
        <w:fldChar w:fldCharType="begin"/>
      </w:r>
      <w:r>
        <w:instrText xml:space="preserve"> PAGEREF _Toc502738118 \h </w:instrText>
      </w:r>
      <w:r>
        <w:fldChar w:fldCharType="separate"/>
      </w:r>
      <w:r>
        <w:t>2-2</w:t>
      </w:r>
      <w:r>
        <w:fldChar w:fldCharType="end"/>
      </w:r>
      <w:r>
        <w:fldChar w:fldCharType="end"/>
      </w:r>
    </w:p>
    <w:p>
      <w:pPr>
        <w:pStyle w:val="34"/>
        <w:rPr>
          <w:rFonts w:asciiTheme="minorHAnsi" w:hAnsiTheme="minorHAnsi" w:eastAsiaTheme="minorEastAsia" w:cstheme="minorBidi"/>
          <w:b w:val="0"/>
          <w:bCs w:val="0"/>
          <w:sz w:val="22"/>
          <w:szCs w:val="22"/>
          <w:lang w:val="en-US"/>
        </w:rPr>
      </w:pPr>
      <w:r>
        <w:fldChar w:fldCharType="begin"/>
      </w:r>
      <w:r>
        <w:instrText xml:space="preserve"> HYPERLINK \l "_Toc502738119" </w:instrText>
      </w:r>
      <w:r>
        <w:fldChar w:fldCharType="separate"/>
      </w:r>
      <w:r>
        <w:rPr>
          <w:rStyle w:val="28"/>
        </w:rPr>
        <w:t>2.3</w:t>
      </w:r>
      <w:r>
        <w:rPr>
          <w:rFonts w:asciiTheme="minorHAnsi" w:hAnsiTheme="minorHAnsi" w:eastAsiaTheme="minorEastAsia" w:cstheme="minorBidi"/>
          <w:b w:val="0"/>
          <w:bCs w:val="0"/>
          <w:sz w:val="22"/>
          <w:szCs w:val="22"/>
          <w:lang w:val="en-US"/>
        </w:rPr>
        <w:tab/>
      </w:r>
      <w:r>
        <w:rPr>
          <w:rStyle w:val="28"/>
        </w:rPr>
        <w:t>SCOPE AND APPLICATION</w:t>
      </w:r>
      <w:r>
        <w:tab/>
      </w:r>
      <w:r>
        <w:fldChar w:fldCharType="begin"/>
      </w:r>
      <w:r>
        <w:instrText xml:space="preserve"> PAGEREF _Toc502738119 \h </w:instrText>
      </w:r>
      <w:r>
        <w:fldChar w:fldCharType="separate"/>
      </w:r>
      <w:r>
        <w:t>2-2</w:t>
      </w:r>
      <w:r>
        <w:fldChar w:fldCharType="end"/>
      </w:r>
      <w:r>
        <w:fldChar w:fldCharType="end"/>
      </w:r>
    </w:p>
    <w:p>
      <w:pPr>
        <w:pStyle w:val="34"/>
        <w:rPr>
          <w:rFonts w:asciiTheme="minorHAnsi" w:hAnsiTheme="minorHAnsi" w:eastAsiaTheme="minorEastAsia" w:cstheme="minorBidi"/>
          <w:b w:val="0"/>
          <w:bCs w:val="0"/>
          <w:sz w:val="22"/>
          <w:szCs w:val="22"/>
          <w:lang w:val="en-US"/>
        </w:rPr>
      </w:pPr>
      <w:r>
        <w:fldChar w:fldCharType="begin"/>
      </w:r>
      <w:r>
        <w:instrText xml:space="preserve"> HYPERLINK \l "_Toc502738120" </w:instrText>
      </w:r>
      <w:r>
        <w:fldChar w:fldCharType="separate"/>
      </w:r>
      <w:r>
        <w:rPr>
          <w:rStyle w:val="28"/>
        </w:rPr>
        <w:t>2.4</w:t>
      </w:r>
      <w:r>
        <w:rPr>
          <w:rFonts w:asciiTheme="minorHAnsi" w:hAnsiTheme="minorHAnsi" w:eastAsiaTheme="minorEastAsia" w:cstheme="minorBidi"/>
          <w:b w:val="0"/>
          <w:bCs w:val="0"/>
          <w:sz w:val="22"/>
          <w:szCs w:val="22"/>
          <w:lang w:val="en-US"/>
        </w:rPr>
        <w:tab/>
      </w:r>
      <w:r>
        <w:rPr>
          <w:rStyle w:val="28"/>
        </w:rPr>
        <w:t>DEFINITION OF TERMS</w:t>
      </w:r>
      <w:r>
        <w:tab/>
      </w:r>
      <w:r>
        <w:fldChar w:fldCharType="begin"/>
      </w:r>
      <w:r>
        <w:instrText xml:space="preserve"> PAGEREF _Toc502738120 \h </w:instrText>
      </w:r>
      <w:r>
        <w:fldChar w:fldCharType="separate"/>
      </w:r>
      <w:r>
        <w:t>2-2</w:t>
      </w:r>
      <w:r>
        <w:fldChar w:fldCharType="end"/>
      </w:r>
      <w:r>
        <w:fldChar w:fldCharType="end"/>
      </w:r>
    </w:p>
    <w:p>
      <w:pPr>
        <w:pStyle w:val="34"/>
        <w:rPr>
          <w:rFonts w:asciiTheme="minorHAnsi" w:hAnsiTheme="minorHAnsi" w:eastAsiaTheme="minorEastAsia" w:cstheme="minorBidi"/>
          <w:b w:val="0"/>
          <w:bCs w:val="0"/>
          <w:sz w:val="22"/>
          <w:szCs w:val="22"/>
          <w:lang w:val="en-US"/>
        </w:rPr>
      </w:pPr>
      <w:r>
        <w:fldChar w:fldCharType="begin"/>
      </w:r>
      <w:r>
        <w:instrText xml:space="preserve"> HYPERLINK \l "_Toc502738121" </w:instrText>
      </w:r>
      <w:r>
        <w:fldChar w:fldCharType="separate"/>
      </w:r>
      <w:r>
        <w:rPr>
          <w:rStyle w:val="28"/>
        </w:rPr>
        <w:t>3.1</w:t>
      </w:r>
      <w:r>
        <w:rPr>
          <w:rFonts w:asciiTheme="minorHAnsi" w:hAnsiTheme="minorHAnsi" w:eastAsiaTheme="minorEastAsia" w:cstheme="minorBidi"/>
          <w:b w:val="0"/>
          <w:bCs w:val="0"/>
          <w:sz w:val="22"/>
          <w:szCs w:val="22"/>
          <w:lang w:val="en-US"/>
        </w:rPr>
        <w:tab/>
      </w:r>
      <w:r>
        <w:rPr>
          <w:rStyle w:val="28"/>
        </w:rPr>
        <w:t>OVERVIEW OF BUSINESS PROCESS</w:t>
      </w:r>
      <w:r>
        <w:tab/>
      </w:r>
      <w:r>
        <w:fldChar w:fldCharType="begin"/>
      </w:r>
      <w:r>
        <w:instrText xml:space="preserve"> PAGEREF _Toc502738121 \h </w:instrText>
      </w:r>
      <w:r>
        <w:fldChar w:fldCharType="separate"/>
      </w:r>
      <w:r>
        <w:t>3-2</w:t>
      </w:r>
      <w:r>
        <w:fldChar w:fldCharType="end"/>
      </w:r>
      <w:r>
        <w:fldChar w:fldCharType="end"/>
      </w:r>
    </w:p>
    <w:p>
      <w:pPr>
        <w:pStyle w:val="34"/>
        <w:rPr>
          <w:rFonts w:asciiTheme="minorHAnsi" w:hAnsiTheme="minorHAnsi" w:eastAsiaTheme="minorEastAsia" w:cstheme="minorBidi"/>
          <w:b w:val="0"/>
          <w:bCs w:val="0"/>
          <w:sz w:val="22"/>
          <w:szCs w:val="22"/>
          <w:lang w:val="en-US"/>
        </w:rPr>
      </w:pPr>
      <w:r>
        <w:fldChar w:fldCharType="begin"/>
      </w:r>
      <w:r>
        <w:instrText xml:space="preserve"> HYPERLINK \l "_Toc502738122" </w:instrText>
      </w:r>
      <w:r>
        <w:fldChar w:fldCharType="separate"/>
      </w:r>
      <w:r>
        <w:rPr>
          <w:rStyle w:val="28"/>
        </w:rPr>
        <w:t>4.1</w:t>
      </w:r>
      <w:r>
        <w:rPr>
          <w:rFonts w:asciiTheme="minorHAnsi" w:hAnsiTheme="minorHAnsi" w:eastAsiaTheme="minorEastAsia" w:cstheme="minorBidi"/>
          <w:b w:val="0"/>
          <w:bCs w:val="0"/>
          <w:sz w:val="22"/>
          <w:szCs w:val="22"/>
          <w:lang w:val="en-US"/>
        </w:rPr>
        <w:tab/>
      </w:r>
      <w:r>
        <w:rPr>
          <w:rStyle w:val="28"/>
        </w:rPr>
        <w:t>SYSTEM OVERVIEW</w:t>
      </w:r>
      <w:r>
        <w:tab/>
      </w:r>
      <w:r>
        <w:fldChar w:fldCharType="begin"/>
      </w:r>
      <w:r>
        <w:instrText xml:space="preserve"> PAGEREF _Toc502738122 \h </w:instrText>
      </w:r>
      <w:r>
        <w:fldChar w:fldCharType="separate"/>
      </w:r>
      <w:r>
        <w:t>4-2</w:t>
      </w:r>
      <w:r>
        <w:fldChar w:fldCharType="end"/>
      </w:r>
      <w:r>
        <w:fldChar w:fldCharType="end"/>
      </w:r>
    </w:p>
    <w:p>
      <w:pPr>
        <w:pStyle w:val="36"/>
        <w:rPr>
          <w:rFonts w:asciiTheme="minorHAnsi" w:hAnsiTheme="minorHAnsi" w:eastAsiaTheme="minorEastAsia" w:cstheme="minorBidi"/>
          <w:sz w:val="22"/>
          <w:szCs w:val="22"/>
        </w:rPr>
      </w:pPr>
      <w:r>
        <w:fldChar w:fldCharType="begin"/>
      </w:r>
      <w:r>
        <w:instrText xml:space="preserve"> HYPERLINK \l "_Toc502738123" </w:instrText>
      </w:r>
      <w:r>
        <w:fldChar w:fldCharType="separate"/>
      </w:r>
      <w:r>
        <w:rPr>
          <w:rStyle w:val="28"/>
          <w:rFonts w:cs="Arial"/>
          <w:caps/>
        </w:rPr>
        <w:t>4.1.1. EVR Cabin Crew</w:t>
      </w:r>
      <w:r>
        <w:tab/>
      </w:r>
      <w:r>
        <w:fldChar w:fldCharType="begin"/>
      </w:r>
      <w:r>
        <w:instrText xml:space="preserve"> PAGEREF _Toc502738123 \h </w:instrText>
      </w:r>
      <w:r>
        <w:fldChar w:fldCharType="separate"/>
      </w:r>
      <w:r>
        <w:t>4-2</w:t>
      </w:r>
      <w:r>
        <w:fldChar w:fldCharType="end"/>
      </w:r>
      <w:r>
        <w:fldChar w:fldCharType="end"/>
      </w:r>
    </w:p>
    <w:p>
      <w:pPr>
        <w:pStyle w:val="36"/>
        <w:rPr>
          <w:rFonts w:asciiTheme="minorHAnsi" w:hAnsiTheme="minorHAnsi" w:eastAsiaTheme="minorEastAsia" w:cstheme="minorBidi"/>
          <w:sz w:val="22"/>
          <w:szCs w:val="22"/>
        </w:rPr>
      </w:pPr>
      <w:r>
        <w:fldChar w:fldCharType="begin"/>
      </w:r>
      <w:r>
        <w:instrText xml:space="preserve"> HYPERLINK \l "_Toc502738124" </w:instrText>
      </w:r>
      <w:r>
        <w:fldChar w:fldCharType="separate"/>
      </w:r>
      <w:r>
        <w:rPr>
          <w:rStyle w:val="28"/>
          <w:rFonts w:cs="Arial"/>
          <w:caps/>
        </w:rPr>
        <w:t>4.1.2. EVR Technical Crew</w:t>
      </w:r>
      <w:r>
        <w:tab/>
      </w:r>
      <w:r>
        <w:fldChar w:fldCharType="begin"/>
      </w:r>
      <w:r>
        <w:instrText xml:space="preserve"> PAGEREF _Toc502738124 \h </w:instrText>
      </w:r>
      <w:r>
        <w:fldChar w:fldCharType="separate"/>
      </w:r>
      <w:r>
        <w:t>4-2</w:t>
      </w:r>
      <w:r>
        <w:fldChar w:fldCharType="end"/>
      </w:r>
      <w:r>
        <w:fldChar w:fldCharType="end"/>
      </w:r>
    </w:p>
    <w:p>
      <w:pPr>
        <w:pStyle w:val="34"/>
        <w:rPr>
          <w:rFonts w:asciiTheme="minorHAnsi" w:hAnsiTheme="minorHAnsi" w:eastAsiaTheme="minorEastAsia" w:cstheme="minorBidi"/>
          <w:b w:val="0"/>
          <w:bCs w:val="0"/>
          <w:sz w:val="22"/>
          <w:szCs w:val="22"/>
          <w:lang w:val="en-US"/>
        </w:rPr>
      </w:pPr>
      <w:r>
        <w:fldChar w:fldCharType="begin"/>
      </w:r>
      <w:r>
        <w:instrText xml:space="preserve"> HYPERLINK \l "_Toc502738125" </w:instrText>
      </w:r>
      <w:r>
        <w:fldChar w:fldCharType="separate"/>
      </w:r>
      <w:r>
        <w:rPr>
          <w:rStyle w:val="28"/>
          <w:caps/>
        </w:rPr>
        <w:t>4.2</w:t>
      </w:r>
      <w:r>
        <w:rPr>
          <w:rFonts w:asciiTheme="minorHAnsi" w:hAnsiTheme="minorHAnsi" w:eastAsiaTheme="minorEastAsia" w:cstheme="minorBidi"/>
          <w:b w:val="0"/>
          <w:bCs w:val="0"/>
          <w:sz w:val="22"/>
          <w:szCs w:val="22"/>
          <w:lang w:val="en-US"/>
        </w:rPr>
        <w:tab/>
      </w:r>
      <w:r>
        <w:rPr>
          <w:rStyle w:val="28"/>
          <w:caps/>
        </w:rPr>
        <w:t>SYSTEM CONCEPT DIAGRAM</w:t>
      </w:r>
      <w:r>
        <w:tab/>
      </w:r>
      <w:r>
        <w:fldChar w:fldCharType="begin"/>
      </w:r>
      <w:r>
        <w:instrText xml:space="preserve"> PAGEREF _Toc502738125 \h </w:instrText>
      </w:r>
      <w:r>
        <w:fldChar w:fldCharType="separate"/>
      </w:r>
      <w:r>
        <w:t>4-</w:t>
      </w:r>
      <w:del w:id="131" w:author="Palash Pandit" w:date="2021-05-07T11:30:00Z">
        <w:r>
          <w:rPr/>
          <w:delText>2</w:delText>
        </w:r>
      </w:del>
      <w:r>
        <w:fldChar w:fldCharType="end"/>
      </w:r>
      <w:r>
        <w:fldChar w:fldCharType="end"/>
      </w:r>
      <w:ins w:id="132" w:author="Palash Pandit" w:date="2021-05-07T11:30:00Z">
        <w:r>
          <w:rPr/>
          <w:t>3</w:t>
        </w:r>
      </w:ins>
    </w:p>
    <w:p>
      <w:pPr>
        <w:pStyle w:val="36"/>
        <w:rPr>
          <w:rFonts w:asciiTheme="minorHAnsi" w:hAnsiTheme="minorHAnsi" w:eastAsiaTheme="minorEastAsia" w:cstheme="minorBidi"/>
          <w:sz w:val="22"/>
          <w:szCs w:val="22"/>
        </w:rPr>
      </w:pPr>
      <w:r>
        <w:fldChar w:fldCharType="begin"/>
      </w:r>
      <w:r>
        <w:instrText xml:space="preserve"> HYPERLINK \l "_Toc502738126" </w:instrText>
      </w:r>
      <w:r>
        <w:fldChar w:fldCharType="separate"/>
      </w:r>
      <w:r>
        <w:rPr>
          <w:rStyle w:val="28"/>
          <w:rFonts w:cs="Arial"/>
          <w:caps/>
        </w:rPr>
        <w:t>4.2.1. EVR Cabin Crew Concept Diagram</w:t>
      </w:r>
      <w:r>
        <w:tab/>
      </w:r>
      <w:r>
        <w:fldChar w:fldCharType="begin"/>
      </w:r>
      <w:r>
        <w:instrText xml:space="preserve"> PAGEREF _Toc502738126 \h </w:instrText>
      </w:r>
      <w:r>
        <w:fldChar w:fldCharType="separate"/>
      </w:r>
      <w:r>
        <w:t>4-</w:t>
      </w:r>
      <w:del w:id="133" w:author="Palash Pandit" w:date="2021-05-07T11:30:00Z">
        <w:r>
          <w:rPr/>
          <w:delText>2</w:delText>
        </w:r>
      </w:del>
      <w:r>
        <w:fldChar w:fldCharType="end"/>
      </w:r>
      <w:r>
        <w:fldChar w:fldCharType="end"/>
      </w:r>
      <w:ins w:id="134" w:author="Palash Pandit" w:date="2021-05-07T11:30:00Z">
        <w:r>
          <w:rPr/>
          <w:t>3</w:t>
        </w:r>
      </w:ins>
    </w:p>
    <w:p>
      <w:pPr>
        <w:pStyle w:val="36"/>
        <w:rPr>
          <w:rFonts w:asciiTheme="minorHAnsi" w:hAnsiTheme="minorHAnsi" w:eastAsiaTheme="minorEastAsia" w:cstheme="minorBidi"/>
          <w:sz w:val="22"/>
          <w:szCs w:val="22"/>
        </w:rPr>
      </w:pPr>
      <w:r>
        <w:fldChar w:fldCharType="begin"/>
      </w:r>
      <w:r>
        <w:instrText xml:space="preserve"> HYPERLINK \l "_Toc502738127" </w:instrText>
      </w:r>
      <w:r>
        <w:fldChar w:fldCharType="separate"/>
      </w:r>
      <w:r>
        <w:rPr>
          <w:rStyle w:val="28"/>
          <w:rFonts w:cs="Arial"/>
          <w:caps/>
        </w:rPr>
        <w:t>4.2.2. EVR Technical Crew Concept Diagram</w:t>
      </w:r>
      <w:r>
        <w:tab/>
      </w:r>
      <w:r>
        <w:fldChar w:fldCharType="begin"/>
      </w:r>
      <w:r>
        <w:instrText xml:space="preserve"> PAGEREF _Toc502738127 \h </w:instrText>
      </w:r>
      <w:r>
        <w:fldChar w:fldCharType="separate"/>
      </w:r>
      <w:r>
        <w:t>4-</w:t>
      </w:r>
      <w:del w:id="135" w:author="Palash Pandit" w:date="2021-05-07T11:30:00Z">
        <w:r>
          <w:rPr/>
          <w:delText>3</w:delText>
        </w:r>
      </w:del>
      <w:r>
        <w:fldChar w:fldCharType="end"/>
      </w:r>
      <w:r>
        <w:fldChar w:fldCharType="end"/>
      </w:r>
      <w:ins w:id="136" w:author="Palash Pandit" w:date="2021-05-07T11:30:00Z">
        <w:r>
          <w:rPr/>
          <w:t>3</w:t>
        </w:r>
      </w:ins>
    </w:p>
    <w:p>
      <w:pPr>
        <w:pStyle w:val="34"/>
        <w:rPr>
          <w:rFonts w:asciiTheme="minorHAnsi" w:hAnsiTheme="minorHAnsi" w:eastAsiaTheme="minorEastAsia" w:cstheme="minorBidi"/>
          <w:b w:val="0"/>
          <w:bCs w:val="0"/>
          <w:sz w:val="22"/>
          <w:szCs w:val="22"/>
          <w:lang w:val="en-US"/>
        </w:rPr>
      </w:pPr>
      <w:r>
        <w:fldChar w:fldCharType="begin"/>
      </w:r>
      <w:r>
        <w:instrText xml:space="preserve"> HYPERLINK \l "_Toc502738128" </w:instrText>
      </w:r>
      <w:r>
        <w:fldChar w:fldCharType="separate"/>
      </w:r>
      <w:r>
        <w:rPr>
          <w:rStyle w:val="28"/>
        </w:rPr>
        <w:t>4.3</w:t>
      </w:r>
      <w:r>
        <w:rPr>
          <w:rFonts w:asciiTheme="minorHAnsi" w:hAnsiTheme="minorHAnsi" w:eastAsiaTheme="minorEastAsia" w:cstheme="minorBidi"/>
          <w:b w:val="0"/>
          <w:bCs w:val="0"/>
          <w:sz w:val="22"/>
          <w:szCs w:val="22"/>
          <w:lang w:val="en-US"/>
        </w:rPr>
        <w:tab/>
      </w:r>
      <w:r>
        <w:rPr>
          <w:rStyle w:val="28"/>
        </w:rPr>
        <w:t>I</w:t>
      </w:r>
      <w:r>
        <w:rPr>
          <w:rStyle w:val="28"/>
          <w:caps/>
        </w:rPr>
        <w:t>NTERFACES</w:t>
      </w:r>
      <w:r>
        <w:tab/>
      </w:r>
      <w:r>
        <w:fldChar w:fldCharType="begin"/>
      </w:r>
      <w:r>
        <w:instrText xml:space="preserve"> PAGEREF _Toc502738128 \h </w:instrText>
      </w:r>
      <w:r>
        <w:fldChar w:fldCharType="separate"/>
      </w:r>
      <w:r>
        <w:t>4-</w:t>
      </w:r>
      <w:del w:id="137" w:author="Palash Pandit" w:date="2021-05-07T11:31:00Z">
        <w:r>
          <w:rPr/>
          <w:delText>3</w:delText>
        </w:r>
      </w:del>
      <w:r>
        <w:fldChar w:fldCharType="end"/>
      </w:r>
      <w:r>
        <w:fldChar w:fldCharType="end"/>
      </w:r>
      <w:ins w:id="138" w:author="Palash Pandit" w:date="2021-05-07T11:31:00Z">
        <w:r>
          <w:rPr/>
          <w:t>4</w:t>
        </w:r>
      </w:ins>
    </w:p>
    <w:p>
      <w:pPr>
        <w:pStyle w:val="36"/>
        <w:rPr>
          <w:rFonts w:asciiTheme="minorHAnsi" w:hAnsiTheme="minorHAnsi" w:eastAsiaTheme="minorEastAsia" w:cstheme="minorBidi"/>
          <w:sz w:val="22"/>
          <w:szCs w:val="22"/>
        </w:rPr>
      </w:pPr>
      <w:r>
        <w:fldChar w:fldCharType="begin"/>
      </w:r>
      <w:r>
        <w:instrText xml:space="preserve"> HYPERLINK \l "_Toc502738129" </w:instrText>
      </w:r>
      <w:r>
        <w:fldChar w:fldCharType="separate"/>
      </w:r>
      <w:r>
        <w:rPr>
          <w:rStyle w:val="28"/>
          <w:rFonts w:cs="Arial"/>
          <w:caps/>
        </w:rPr>
        <w:t>4.3.1. User Interfaces</w:t>
      </w:r>
      <w:r>
        <w:tab/>
      </w:r>
      <w:r>
        <w:fldChar w:fldCharType="begin"/>
      </w:r>
      <w:r>
        <w:instrText xml:space="preserve"> PAGEREF _Toc502738129 \h </w:instrText>
      </w:r>
      <w:r>
        <w:fldChar w:fldCharType="separate"/>
      </w:r>
      <w:r>
        <w:t>4-</w:t>
      </w:r>
      <w:del w:id="139" w:author="Palash Pandit" w:date="2021-05-07T11:31:00Z">
        <w:r>
          <w:rPr/>
          <w:delText>3</w:delText>
        </w:r>
      </w:del>
      <w:r>
        <w:fldChar w:fldCharType="end"/>
      </w:r>
      <w:r>
        <w:fldChar w:fldCharType="end"/>
      </w:r>
      <w:ins w:id="140" w:author="Palash Pandit" w:date="2021-05-07T11:31:00Z">
        <w:r>
          <w:rPr/>
          <w:t>4</w:t>
        </w:r>
      </w:ins>
    </w:p>
    <w:p>
      <w:pPr>
        <w:pStyle w:val="36"/>
        <w:rPr>
          <w:rFonts w:asciiTheme="minorHAnsi" w:hAnsiTheme="minorHAnsi" w:eastAsiaTheme="minorEastAsia" w:cstheme="minorBidi"/>
          <w:sz w:val="22"/>
          <w:szCs w:val="22"/>
        </w:rPr>
      </w:pPr>
      <w:r>
        <w:fldChar w:fldCharType="begin"/>
      </w:r>
      <w:r>
        <w:instrText xml:space="preserve"> HYPERLINK \l "_Toc502738130" </w:instrText>
      </w:r>
      <w:r>
        <w:fldChar w:fldCharType="separate"/>
      </w:r>
      <w:r>
        <w:rPr>
          <w:rStyle w:val="28"/>
          <w:rFonts w:cs="Arial"/>
          <w:caps/>
        </w:rPr>
        <w:t>4.3.2. System Interfaces</w:t>
      </w:r>
      <w:r>
        <w:tab/>
      </w:r>
      <w:r>
        <w:fldChar w:fldCharType="begin"/>
      </w:r>
      <w:r>
        <w:instrText xml:space="preserve"> PAGEREF _Toc502738130 \h </w:instrText>
      </w:r>
      <w:r>
        <w:fldChar w:fldCharType="separate"/>
      </w:r>
      <w:r>
        <w:t>4-</w:t>
      </w:r>
      <w:del w:id="141" w:author="Palash Pandit" w:date="2021-05-07T11:31:00Z">
        <w:r>
          <w:rPr/>
          <w:delText>3</w:delText>
        </w:r>
      </w:del>
      <w:r>
        <w:fldChar w:fldCharType="end"/>
      </w:r>
      <w:r>
        <w:fldChar w:fldCharType="end"/>
      </w:r>
      <w:ins w:id="142" w:author="Palash Pandit" w:date="2021-05-07T11:31:00Z">
        <w:r>
          <w:rPr/>
          <w:t>4</w:t>
        </w:r>
      </w:ins>
    </w:p>
    <w:p>
      <w:pPr>
        <w:pStyle w:val="34"/>
        <w:rPr>
          <w:rFonts w:asciiTheme="minorHAnsi" w:hAnsiTheme="minorHAnsi" w:eastAsiaTheme="minorEastAsia" w:cstheme="minorBidi"/>
          <w:b w:val="0"/>
          <w:bCs w:val="0"/>
          <w:sz w:val="22"/>
          <w:szCs w:val="22"/>
          <w:lang w:val="en-US"/>
        </w:rPr>
      </w:pPr>
      <w:r>
        <w:fldChar w:fldCharType="begin"/>
      </w:r>
      <w:r>
        <w:instrText xml:space="preserve"> HYPERLINK \l "_Toc502738131" </w:instrText>
      </w:r>
      <w:r>
        <w:fldChar w:fldCharType="separate"/>
      </w:r>
      <w:r>
        <w:rPr>
          <w:rStyle w:val="28"/>
          <w:caps/>
        </w:rPr>
        <w:t>4.4</w:t>
      </w:r>
      <w:r>
        <w:rPr>
          <w:rFonts w:asciiTheme="minorHAnsi" w:hAnsiTheme="minorHAnsi" w:eastAsiaTheme="minorEastAsia" w:cstheme="minorBidi"/>
          <w:b w:val="0"/>
          <w:bCs w:val="0"/>
          <w:sz w:val="22"/>
          <w:szCs w:val="22"/>
          <w:lang w:val="en-US"/>
        </w:rPr>
        <w:tab/>
      </w:r>
      <w:r>
        <w:rPr>
          <w:rStyle w:val="28"/>
        </w:rPr>
        <w:t>WARRANTY AND MAINTENANCE PERIOD</w:t>
      </w:r>
      <w:r>
        <w:tab/>
      </w:r>
      <w:r>
        <w:fldChar w:fldCharType="begin"/>
      </w:r>
      <w:r>
        <w:instrText xml:space="preserve"> PAGEREF _Toc502738131 \h </w:instrText>
      </w:r>
      <w:r>
        <w:fldChar w:fldCharType="separate"/>
      </w:r>
      <w:r>
        <w:t>4-</w:t>
      </w:r>
      <w:del w:id="143" w:author="Palash Pandit" w:date="2021-05-07T11:31:00Z">
        <w:r>
          <w:rPr/>
          <w:delText>3</w:delText>
        </w:r>
      </w:del>
      <w:r>
        <w:fldChar w:fldCharType="end"/>
      </w:r>
      <w:r>
        <w:fldChar w:fldCharType="end"/>
      </w:r>
      <w:ins w:id="144" w:author="Palash Pandit" w:date="2021-05-07T11:31:00Z">
        <w:r>
          <w:rPr/>
          <w:t>4</w:t>
        </w:r>
      </w:ins>
    </w:p>
    <w:p>
      <w:pPr>
        <w:pStyle w:val="34"/>
        <w:rPr>
          <w:rFonts w:asciiTheme="minorHAnsi" w:hAnsiTheme="minorHAnsi" w:eastAsiaTheme="minorEastAsia" w:cstheme="minorBidi"/>
          <w:b w:val="0"/>
          <w:bCs w:val="0"/>
          <w:sz w:val="22"/>
          <w:szCs w:val="22"/>
          <w:lang w:val="en-US"/>
        </w:rPr>
      </w:pPr>
      <w:r>
        <w:fldChar w:fldCharType="begin"/>
      </w:r>
      <w:r>
        <w:instrText xml:space="preserve"> HYPERLINK \l "_Toc502738132" </w:instrText>
      </w:r>
      <w:r>
        <w:fldChar w:fldCharType="separate"/>
      </w:r>
      <w:r>
        <w:rPr>
          <w:rStyle w:val="28"/>
          <w:caps/>
        </w:rPr>
        <w:t>4.5</w:t>
      </w:r>
      <w:r>
        <w:rPr>
          <w:rFonts w:asciiTheme="minorHAnsi" w:hAnsiTheme="minorHAnsi" w:eastAsiaTheme="minorEastAsia" w:cstheme="minorBidi"/>
          <w:b w:val="0"/>
          <w:bCs w:val="0"/>
          <w:sz w:val="22"/>
          <w:szCs w:val="22"/>
          <w:lang w:val="en-US"/>
        </w:rPr>
        <w:tab/>
      </w:r>
      <w:r>
        <w:rPr>
          <w:rStyle w:val="28"/>
        </w:rPr>
        <w:t>ROLES AND RESPONSIBILITIES</w:t>
      </w:r>
      <w:r>
        <w:tab/>
      </w:r>
      <w:r>
        <w:fldChar w:fldCharType="begin"/>
      </w:r>
      <w:r>
        <w:instrText xml:space="preserve"> PAGEREF _Toc502738132 \h </w:instrText>
      </w:r>
      <w:r>
        <w:fldChar w:fldCharType="separate"/>
      </w:r>
      <w:r>
        <w:t>4-4</w:t>
      </w:r>
      <w:r>
        <w:fldChar w:fldCharType="end"/>
      </w:r>
      <w:r>
        <w:fldChar w:fldCharType="end"/>
      </w:r>
    </w:p>
    <w:p>
      <w:pPr>
        <w:pStyle w:val="34"/>
        <w:rPr>
          <w:rFonts w:asciiTheme="minorHAnsi" w:hAnsiTheme="minorHAnsi" w:eastAsiaTheme="minorEastAsia" w:cstheme="minorBidi"/>
          <w:b w:val="0"/>
          <w:bCs w:val="0"/>
          <w:sz w:val="22"/>
          <w:szCs w:val="22"/>
          <w:lang w:val="en-US"/>
        </w:rPr>
      </w:pPr>
      <w:r>
        <w:fldChar w:fldCharType="begin"/>
      </w:r>
      <w:r>
        <w:instrText xml:space="preserve"> HYPERLINK \l "_Toc502738133" </w:instrText>
      </w:r>
      <w:r>
        <w:fldChar w:fldCharType="separate"/>
      </w:r>
      <w:r>
        <w:rPr>
          <w:rStyle w:val="28"/>
        </w:rPr>
        <w:t>4.6</w:t>
      </w:r>
      <w:r>
        <w:rPr>
          <w:rFonts w:asciiTheme="minorHAnsi" w:hAnsiTheme="minorHAnsi" w:eastAsiaTheme="minorEastAsia" w:cstheme="minorBidi"/>
          <w:b w:val="0"/>
          <w:bCs w:val="0"/>
          <w:sz w:val="22"/>
          <w:szCs w:val="22"/>
          <w:lang w:val="en-US"/>
        </w:rPr>
        <w:tab/>
      </w:r>
      <w:r>
        <w:rPr>
          <w:rStyle w:val="28"/>
        </w:rPr>
        <w:t>TECHNICAL SPECIFICATIONS</w:t>
      </w:r>
      <w:r>
        <w:tab/>
      </w:r>
      <w:r>
        <w:fldChar w:fldCharType="begin"/>
      </w:r>
      <w:r>
        <w:instrText xml:space="preserve"> PAGEREF _Toc502738133 \h </w:instrText>
      </w:r>
      <w:r>
        <w:fldChar w:fldCharType="separate"/>
      </w:r>
      <w:r>
        <w:t>4-</w:t>
      </w:r>
      <w:del w:id="145" w:author="Palash Pandit" w:date="2021-05-07T11:31:00Z">
        <w:r>
          <w:rPr/>
          <w:delText>4</w:delText>
        </w:r>
      </w:del>
      <w:r>
        <w:fldChar w:fldCharType="end"/>
      </w:r>
      <w:r>
        <w:fldChar w:fldCharType="end"/>
      </w:r>
      <w:ins w:id="146" w:author="Palash Pandit" w:date="2021-05-07T11:31:00Z">
        <w:r>
          <w:rPr/>
          <w:t>5</w:t>
        </w:r>
      </w:ins>
    </w:p>
    <w:p>
      <w:pPr>
        <w:pStyle w:val="36"/>
        <w:rPr>
          <w:rFonts w:asciiTheme="minorHAnsi" w:hAnsiTheme="minorHAnsi" w:eastAsiaTheme="minorEastAsia" w:cstheme="minorBidi"/>
          <w:sz w:val="22"/>
          <w:szCs w:val="22"/>
        </w:rPr>
      </w:pPr>
      <w:r>
        <w:fldChar w:fldCharType="begin"/>
      </w:r>
      <w:r>
        <w:instrText xml:space="preserve"> HYPERLINK \l "_Toc502738134" </w:instrText>
      </w:r>
      <w:r>
        <w:fldChar w:fldCharType="separate"/>
      </w:r>
      <w:r>
        <w:rPr>
          <w:rStyle w:val="28"/>
          <w:rFonts w:cs="Arial"/>
          <w:caps/>
        </w:rPr>
        <w:t>4.6.1. Hardware Specifications</w:t>
      </w:r>
      <w:r>
        <w:tab/>
      </w:r>
      <w:r>
        <w:fldChar w:fldCharType="begin"/>
      </w:r>
      <w:r>
        <w:instrText xml:space="preserve"> PAGEREF _Toc502738134 \h </w:instrText>
      </w:r>
      <w:r>
        <w:fldChar w:fldCharType="separate"/>
      </w:r>
      <w:r>
        <w:t>4-</w:t>
      </w:r>
      <w:del w:id="147" w:author="Palash Pandit" w:date="2021-05-07T11:31:00Z">
        <w:r>
          <w:rPr/>
          <w:delText>4</w:delText>
        </w:r>
      </w:del>
      <w:r>
        <w:fldChar w:fldCharType="end"/>
      </w:r>
      <w:r>
        <w:fldChar w:fldCharType="end"/>
      </w:r>
      <w:ins w:id="148" w:author="Palash Pandit" w:date="2021-05-07T11:31:00Z">
        <w:r>
          <w:rPr/>
          <w:t>5</w:t>
        </w:r>
      </w:ins>
    </w:p>
    <w:p>
      <w:pPr>
        <w:pStyle w:val="36"/>
        <w:rPr>
          <w:rFonts w:asciiTheme="minorHAnsi" w:hAnsiTheme="minorHAnsi" w:eastAsiaTheme="minorEastAsia" w:cstheme="minorBidi"/>
          <w:sz w:val="22"/>
          <w:szCs w:val="22"/>
        </w:rPr>
      </w:pPr>
      <w:r>
        <w:fldChar w:fldCharType="begin"/>
      </w:r>
      <w:r>
        <w:instrText xml:space="preserve"> HYPERLINK \l "_Toc502738135" </w:instrText>
      </w:r>
      <w:r>
        <w:fldChar w:fldCharType="separate"/>
      </w:r>
      <w:r>
        <w:rPr>
          <w:rStyle w:val="28"/>
          <w:rFonts w:cs="Arial"/>
          <w:caps/>
        </w:rPr>
        <w:t>4.6.2. Software Specifications</w:t>
      </w:r>
      <w:r>
        <w:tab/>
      </w:r>
      <w:r>
        <w:fldChar w:fldCharType="begin"/>
      </w:r>
      <w:r>
        <w:instrText xml:space="preserve"> PAGEREF _Toc502738135 \h </w:instrText>
      </w:r>
      <w:r>
        <w:fldChar w:fldCharType="separate"/>
      </w:r>
      <w:r>
        <w:t>4-5</w:t>
      </w:r>
      <w:r>
        <w:fldChar w:fldCharType="end"/>
      </w:r>
      <w:r>
        <w:fldChar w:fldCharType="end"/>
      </w:r>
    </w:p>
    <w:p>
      <w:pPr>
        <w:pStyle w:val="36"/>
        <w:rPr>
          <w:rFonts w:asciiTheme="minorHAnsi" w:hAnsiTheme="minorHAnsi" w:eastAsiaTheme="minorEastAsia" w:cstheme="minorBidi"/>
          <w:sz w:val="22"/>
          <w:szCs w:val="22"/>
        </w:rPr>
      </w:pPr>
      <w:r>
        <w:fldChar w:fldCharType="begin"/>
      </w:r>
      <w:r>
        <w:instrText xml:space="preserve"> HYPERLINK \l "_Toc502738136" </w:instrText>
      </w:r>
      <w:r>
        <w:fldChar w:fldCharType="separate"/>
      </w:r>
      <w:r>
        <w:rPr>
          <w:rStyle w:val="28"/>
          <w:rFonts w:cs="Arial"/>
          <w:caps/>
        </w:rPr>
        <w:t>4.6.3. Communication / Network Specification</w:t>
      </w:r>
      <w:r>
        <w:tab/>
      </w:r>
      <w:r>
        <w:fldChar w:fldCharType="begin"/>
      </w:r>
      <w:r>
        <w:instrText xml:space="preserve"> PAGEREF _Toc502738136 \h </w:instrText>
      </w:r>
      <w:r>
        <w:fldChar w:fldCharType="separate"/>
      </w:r>
      <w:r>
        <w:t>4-5</w:t>
      </w:r>
      <w:r>
        <w:fldChar w:fldCharType="end"/>
      </w:r>
      <w:r>
        <w:fldChar w:fldCharType="end"/>
      </w:r>
    </w:p>
    <w:p>
      <w:pPr>
        <w:pStyle w:val="36"/>
        <w:rPr>
          <w:rFonts w:asciiTheme="minorHAnsi" w:hAnsiTheme="minorHAnsi" w:eastAsiaTheme="minorEastAsia" w:cstheme="minorBidi"/>
          <w:sz w:val="22"/>
          <w:szCs w:val="22"/>
        </w:rPr>
      </w:pPr>
      <w:r>
        <w:fldChar w:fldCharType="begin"/>
      </w:r>
      <w:r>
        <w:instrText xml:space="preserve"> HYPERLINK \l "_Toc502738137" </w:instrText>
      </w:r>
      <w:r>
        <w:fldChar w:fldCharType="separate"/>
      </w:r>
      <w:r>
        <w:rPr>
          <w:rStyle w:val="28"/>
          <w:rFonts w:cs="Arial"/>
          <w:caps/>
        </w:rPr>
        <w:t>4.6.4. User And Equipment Locations</w:t>
      </w:r>
      <w:r>
        <w:tab/>
      </w:r>
      <w:r>
        <w:fldChar w:fldCharType="begin"/>
      </w:r>
      <w:r>
        <w:instrText xml:space="preserve"> PAGEREF _Toc502738137 \h </w:instrText>
      </w:r>
      <w:r>
        <w:fldChar w:fldCharType="separate"/>
      </w:r>
      <w:r>
        <w:t>4-</w:t>
      </w:r>
      <w:del w:id="149" w:author="Palash Pandit" w:date="2021-05-07T11:33:00Z">
        <w:r>
          <w:rPr/>
          <w:delText>5</w:delText>
        </w:r>
      </w:del>
      <w:r>
        <w:fldChar w:fldCharType="end"/>
      </w:r>
      <w:r>
        <w:fldChar w:fldCharType="end"/>
      </w:r>
      <w:ins w:id="150" w:author="Palash Pandit" w:date="2021-05-07T11:33:00Z">
        <w:r>
          <w:rPr/>
          <w:t>6</w:t>
        </w:r>
      </w:ins>
    </w:p>
    <w:p>
      <w:pPr>
        <w:pStyle w:val="36"/>
        <w:rPr>
          <w:rFonts w:asciiTheme="minorHAnsi" w:hAnsiTheme="minorHAnsi" w:eastAsiaTheme="minorEastAsia" w:cstheme="minorBidi"/>
          <w:sz w:val="22"/>
          <w:szCs w:val="22"/>
        </w:rPr>
      </w:pPr>
      <w:r>
        <w:fldChar w:fldCharType="begin"/>
      </w:r>
      <w:r>
        <w:instrText xml:space="preserve"> HYPERLINK \l "_Toc502738138" </w:instrText>
      </w:r>
      <w:r>
        <w:fldChar w:fldCharType="separate"/>
      </w:r>
      <w:r>
        <w:rPr>
          <w:rStyle w:val="28"/>
          <w:rFonts w:cs="Arial"/>
          <w:caps/>
        </w:rPr>
        <w:t>4.6.5. File Management</w:t>
      </w:r>
      <w:r>
        <w:tab/>
      </w:r>
      <w:r>
        <w:fldChar w:fldCharType="begin"/>
      </w:r>
      <w:r>
        <w:instrText xml:space="preserve"> PAGEREF _Toc502738138 \h </w:instrText>
      </w:r>
      <w:r>
        <w:fldChar w:fldCharType="separate"/>
      </w:r>
      <w:r>
        <w:t>4-</w:t>
      </w:r>
      <w:del w:id="151" w:author="Palash Pandit" w:date="2021-05-07T11:34:00Z">
        <w:r>
          <w:rPr/>
          <w:delText>5</w:delText>
        </w:r>
      </w:del>
      <w:r>
        <w:fldChar w:fldCharType="end"/>
      </w:r>
      <w:r>
        <w:fldChar w:fldCharType="end"/>
      </w:r>
      <w:ins w:id="152" w:author="Palash Pandit" w:date="2021-05-07T11:34:00Z">
        <w:r>
          <w:rPr/>
          <w:t>6</w:t>
        </w:r>
      </w:ins>
    </w:p>
    <w:p>
      <w:pPr>
        <w:pStyle w:val="37"/>
        <w:rPr>
          <w:rFonts w:asciiTheme="minorHAnsi" w:hAnsiTheme="minorHAnsi" w:eastAsiaTheme="minorEastAsia" w:cstheme="minorBidi"/>
          <w:sz w:val="22"/>
          <w:szCs w:val="22"/>
        </w:rPr>
      </w:pPr>
      <w:r>
        <w:fldChar w:fldCharType="begin"/>
      </w:r>
      <w:r>
        <w:instrText xml:space="preserve"> HYPERLINK \l "_Toc502738139" </w:instrText>
      </w:r>
      <w:r>
        <w:fldChar w:fldCharType="separate"/>
      </w:r>
      <w:r>
        <w:rPr>
          <w:rStyle w:val="28"/>
          <w:rFonts w:cs="Arial"/>
          <w:caps/>
        </w:rPr>
        <w:t>4.6.5.1. Libraries And Files</w:t>
      </w:r>
      <w:r>
        <w:tab/>
      </w:r>
      <w:r>
        <w:fldChar w:fldCharType="begin"/>
      </w:r>
      <w:r>
        <w:instrText xml:space="preserve"> PAGEREF _Toc502738139 \h </w:instrText>
      </w:r>
      <w:r>
        <w:fldChar w:fldCharType="separate"/>
      </w:r>
      <w:r>
        <w:t>4-</w:t>
      </w:r>
      <w:del w:id="153" w:author="Palash Pandit" w:date="2021-05-07T11:34:00Z">
        <w:r>
          <w:rPr/>
          <w:delText>5</w:delText>
        </w:r>
      </w:del>
      <w:r>
        <w:fldChar w:fldCharType="end"/>
      </w:r>
      <w:r>
        <w:fldChar w:fldCharType="end"/>
      </w:r>
      <w:ins w:id="154" w:author="Palash Pandit" w:date="2021-05-07T11:34:00Z">
        <w:r>
          <w:rPr/>
          <w:t>6</w:t>
        </w:r>
      </w:ins>
    </w:p>
    <w:p>
      <w:pPr>
        <w:pStyle w:val="37"/>
        <w:rPr>
          <w:rFonts w:asciiTheme="minorHAnsi" w:hAnsiTheme="minorHAnsi" w:eastAsiaTheme="minorEastAsia" w:cstheme="minorBidi"/>
          <w:sz w:val="22"/>
          <w:szCs w:val="22"/>
        </w:rPr>
      </w:pPr>
      <w:r>
        <w:fldChar w:fldCharType="begin"/>
      </w:r>
      <w:r>
        <w:instrText xml:space="preserve"> HYPERLINK \l "_Toc502738140" </w:instrText>
      </w:r>
      <w:r>
        <w:fldChar w:fldCharType="separate"/>
      </w:r>
      <w:r>
        <w:rPr>
          <w:rStyle w:val="28"/>
          <w:rFonts w:cs="Arial"/>
          <w:caps/>
        </w:rPr>
        <w:t>4.6.5.2. DBMS setup</w:t>
      </w:r>
      <w:r>
        <w:tab/>
      </w:r>
      <w:r>
        <w:fldChar w:fldCharType="begin"/>
      </w:r>
      <w:r>
        <w:instrText xml:space="preserve"> PAGEREF _Toc502738140 \h </w:instrText>
      </w:r>
      <w:r>
        <w:fldChar w:fldCharType="separate"/>
      </w:r>
      <w:r>
        <w:t>4-6</w:t>
      </w:r>
      <w:r>
        <w:fldChar w:fldCharType="end"/>
      </w:r>
      <w:r>
        <w:fldChar w:fldCharType="end"/>
      </w:r>
    </w:p>
    <w:p>
      <w:pPr>
        <w:pStyle w:val="34"/>
        <w:rPr>
          <w:rFonts w:asciiTheme="minorHAnsi" w:hAnsiTheme="minorHAnsi" w:eastAsiaTheme="minorEastAsia" w:cstheme="minorBidi"/>
          <w:b w:val="0"/>
          <w:bCs w:val="0"/>
          <w:sz w:val="22"/>
          <w:szCs w:val="22"/>
          <w:lang w:val="en-US"/>
        </w:rPr>
      </w:pPr>
      <w:r>
        <w:fldChar w:fldCharType="begin"/>
      </w:r>
      <w:r>
        <w:instrText xml:space="preserve"> HYPERLINK \l "_Toc502738141" </w:instrText>
      </w:r>
      <w:r>
        <w:fldChar w:fldCharType="separate"/>
      </w:r>
      <w:r>
        <w:rPr>
          <w:rStyle w:val="28"/>
        </w:rPr>
        <w:t>4.7</w:t>
      </w:r>
      <w:r>
        <w:rPr>
          <w:rFonts w:asciiTheme="minorHAnsi" w:hAnsiTheme="minorHAnsi" w:eastAsiaTheme="minorEastAsia" w:cstheme="minorBidi"/>
          <w:b w:val="0"/>
          <w:bCs w:val="0"/>
          <w:sz w:val="22"/>
          <w:szCs w:val="22"/>
          <w:lang w:val="en-US"/>
        </w:rPr>
        <w:tab/>
      </w:r>
      <w:r>
        <w:rPr>
          <w:rStyle w:val="28"/>
        </w:rPr>
        <w:t>TECHNICAL OPERATIONS GUIDE</w:t>
      </w:r>
      <w:r>
        <w:tab/>
      </w:r>
      <w:r>
        <w:fldChar w:fldCharType="begin"/>
      </w:r>
      <w:r>
        <w:instrText xml:space="preserve"> PAGEREF _Toc502738141 \h </w:instrText>
      </w:r>
      <w:r>
        <w:fldChar w:fldCharType="separate"/>
      </w:r>
      <w:r>
        <w:t>4-</w:t>
      </w:r>
      <w:del w:id="155" w:author="Palash Pandit" w:date="2021-05-07T11:34:00Z">
        <w:r>
          <w:rPr/>
          <w:delText>6</w:delText>
        </w:r>
      </w:del>
      <w:r>
        <w:fldChar w:fldCharType="end"/>
      </w:r>
      <w:r>
        <w:fldChar w:fldCharType="end"/>
      </w:r>
      <w:ins w:id="156" w:author="Palash Pandit" w:date="2021-05-07T11:34:00Z">
        <w:r>
          <w:rPr/>
          <w:t>7</w:t>
        </w:r>
      </w:ins>
    </w:p>
    <w:p>
      <w:pPr>
        <w:pStyle w:val="36"/>
        <w:rPr>
          <w:rFonts w:asciiTheme="minorHAnsi" w:hAnsiTheme="minorHAnsi" w:eastAsiaTheme="minorEastAsia" w:cstheme="minorBidi"/>
          <w:sz w:val="22"/>
          <w:szCs w:val="22"/>
        </w:rPr>
      </w:pPr>
      <w:r>
        <w:fldChar w:fldCharType="begin"/>
      </w:r>
      <w:r>
        <w:instrText xml:space="preserve"> HYPERLINK \l "_Toc502738142" </w:instrText>
      </w:r>
      <w:r>
        <w:fldChar w:fldCharType="separate"/>
      </w:r>
      <w:r>
        <w:rPr>
          <w:rStyle w:val="28"/>
          <w:rFonts w:cs="Arial"/>
          <w:caps/>
        </w:rPr>
        <w:t>4.7.1. Installation Procedures</w:t>
      </w:r>
      <w:r>
        <w:tab/>
      </w:r>
      <w:r>
        <w:fldChar w:fldCharType="begin"/>
      </w:r>
      <w:r>
        <w:instrText xml:space="preserve"> PAGEREF _Toc502738142 \h </w:instrText>
      </w:r>
      <w:r>
        <w:fldChar w:fldCharType="separate"/>
      </w:r>
      <w:r>
        <w:t>4-</w:t>
      </w:r>
      <w:del w:id="157" w:author="Palash Pandit" w:date="2021-05-07T11:34:00Z">
        <w:r>
          <w:rPr/>
          <w:delText>6</w:delText>
        </w:r>
      </w:del>
      <w:r>
        <w:fldChar w:fldCharType="end"/>
      </w:r>
      <w:r>
        <w:fldChar w:fldCharType="end"/>
      </w:r>
      <w:ins w:id="158" w:author="Palash Pandit" w:date="2021-05-07T11:34:00Z">
        <w:r>
          <w:rPr/>
          <w:t>7</w:t>
        </w:r>
      </w:ins>
    </w:p>
    <w:p>
      <w:pPr>
        <w:pStyle w:val="36"/>
        <w:rPr>
          <w:rFonts w:asciiTheme="minorHAnsi" w:hAnsiTheme="minorHAnsi" w:eastAsiaTheme="minorEastAsia" w:cstheme="minorBidi"/>
          <w:sz w:val="22"/>
          <w:szCs w:val="22"/>
        </w:rPr>
      </w:pPr>
      <w:r>
        <w:fldChar w:fldCharType="begin"/>
      </w:r>
      <w:r>
        <w:instrText xml:space="preserve"> HYPERLINK \l "_Toc502738143" </w:instrText>
      </w:r>
      <w:r>
        <w:fldChar w:fldCharType="separate"/>
      </w:r>
      <w:r>
        <w:rPr>
          <w:rStyle w:val="28"/>
          <w:rFonts w:cs="Arial"/>
          <w:caps/>
        </w:rPr>
        <w:t>4.7.2. Backup And Recovery</w:t>
      </w:r>
      <w:r>
        <w:tab/>
      </w:r>
      <w:r>
        <w:fldChar w:fldCharType="begin"/>
      </w:r>
      <w:r>
        <w:instrText xml:space="preserve"> PAGEREF _Toc502738143 \h </w:instrText>
      </w:r>
      <w:r>
        <w:fldChar w:fldCharType="separate"/>
      </w:r>
      <w:r>
        <w:t>4-</w:t>
      </w:r>
      <w:del w:id="159" w:author="Palash Pandit" w:date="2021-05-07T11:34:00Z">
        <w:r>
          <w:rPr/>
          <w:delText>6</w:delText>
        </w:r>
      </w:del>
      <w:r>
        <w:fldChar w:fldCharType="end"/>
      </w:r>
      <w:r>
        <w:fldChar w:fldCharType="end"/>
      </w:r>
      <w:ins w:id="160" w:author="Palash Pandit" w:date="2021-05-07T11:34:00Z">
        <w:r>
          <w:rPr/>
          <w:t>7</w:t>
        </w:r>
      </w:ins>
    </w:p>
    <w:p>
      <w:pPr>
        <w:pStyle w:val="36"/>
        <w:rPr>
          <w:rFonts w:asciiTheme="minorHAnsi" w:hAnsiTheme="minorHAnsi" w:eastAsiaTheme="minorEastAsia" w:cstheme="minorBidi"/>
          <w:sz w:val="22"/>
          <w:szCs w:val="22"/>
        </w:rPr>
      </w:pPr>
      <w:r>
        <w:fldChar w:fldCharType="begin"/>
      </w:r>
      <w:r>
        <w:instrText xml:space="preserve"> HYPERLINK \l "_Toc502738144" </w:instrText>
      </w:r>
      <w:r>
        <w:fldChar w:fldCharType="separate"/>
      </w:r>
      <w:r>
        <w:rPr>
          <w:rStyle w:val="28"/>
          <w:rFonts w:cs="Arial"/>
          <w:caps/>
        </w:rPr>
        <w:t>4.7.3. System Startup and restart</w:t>
      </w:r>
      <w:r>
        <w:tab/>
      </w:r>
      <w:r>
        <w:fldChar w:fldCharType="begin"/>
      </w:r>
      <w:r>
        <w:instrText xml:space="preserve"> PAGEREF _Toc502738144 \h </w:instrText>
      </w:r>
      <w:r>
        <w:fldChar w:fldCharType="separate"/>
      </w:r>
      <w:r>
        <w:t>4-</w:t>
      </w:r>
      <w:del w:id="161" w:author="Palash Pandit" w:date="2021-05-07T11:34:00Z">
        <w:r>
          <w:rPr/>
          <w:delText>7</w:delText>
        </w:r>
      </w:del>
      <w:r>
        <w:fldChar w:fldCharType="end"/>
      </w:r>
      <w:r>
        <w:fldChar w:fldCharType="end"/>
      </w:r>
      <w:ins w:id="162" w:author="Palash Pandit" w:date="2021-05-07T11:34:00Z">
        <w:r>
          <w:rPr/>
          <w:t>8</w:t>
        </w:r>
      </w:ins>
    </w:p>
    <w:p>
      <w:pPr>
        <w:pStyle w:val="36"/>
        <w:rPr>
          <w:rFonts w:asciiTheme="minorHAnsi" w:hAnsiTheme="minorHAnsi" w:eastAsiaTheme="minorEastAsia" w:cstheme="minorBidi"/>
          <w:sz w:val="22"/>
          <w:szCs w:val="22"/>
        </w:rPr>
      </w:pPr>
      <w:r>
        <w:fldChar w:fldCharType="begin"/>
      </w:r>
      <w:r>
        <w:instrText xml:space="preserve"> HYPERLINK \l "_Toc502738145" </w:instrText>
      </w:r>
      <w:r>
        <w:fldChar w:fldCharType="separate"/>
      </w:r>
      <w:r>
        <w:rPr>
          <w:rStyle w:val="28"/>
          <w:rFonts w:cs="Arial"/>
          <w:caps/>
        </w:rPr>
        <w:t>4.7.4. System Shutdown</w:t>
      </w:r>
      <w:r>
        <w:tab/>
      </w:r>
      <w:r>
        <w:fldChar w:fldCharType="begin"/>
      </w:r>
      <w:r>
        <w:instrText xml:space="preserve"> PAGEREF _Toc502738145 \h </w:instrText>
      </w:r>
      <w:r>
        <w:fldChar w:fldCharType="separate"/>
      </w:r>
      <w:r>
        <w:t>4-</w:t>
      </w:r>
      <w:del w:id="163" w:author="Palash Pandit" w:date="2021-05-07T11:35:00Z">
        <w:r>
          <w:rPr/>
          <w:delText>8</w:delText>
        </w:r>
      </w:del>
      <w:r>
        <w:fldChar w:fldCharType="end"/>
      </w:r>
      <w:r>
        <w:fldChar w:fldCharType="end"/>
      </w:r>
      <w:ins w:id="164" w:author="Palash Pandit" w:date="2021-05-07T11:35:00Z">
        <w:r>
          <w:rPr/>
          <w:t>9</w:t>
        </w:r>
      </w:ins>
    </w:p>
    <w:p>
      <w:pPr>
        <w:pStyle w:val="36"/>
        <w:rPr>
          <w:rFonts w:asciiTheme="minorHAnsi" w:hAnsiTheme="minorHAnsi" w:eastAsiaTheme="minorEastAsia" w:cstheme="minorBidi"/>
          <w:sz w:val="22"/>
          <w:szCs w:val="22"/>
        </w:rPr>
      </w:pPr>
      <w:r>
        <w:fldChar w:fldCharType="begin"/>
      </w:r>
      <w:r>
        <w:instrText xml:space="preserve"> HYPERLINK \l "_Toc502738146" </w:instrText>
      </w:r>
      <w:r>
        <w:fldChar w:fldCharType="separate"/>
      </w:r>
      <w:r>
        <w:rPr>
          <w:rStyle w:val="28"/>
          <w:rFonts w:cs="Arial"/>
          <w:caps/>
        </w:rPr>
        <w:t>4.7.5. MONITORING Tools</w:t>
      </w:r>
      <w:r>
        <w:tab/>
      </w:r>
      <w:r>
        <w:fldChar w:fldCharType="begin"/>
      </w:r>
      <w:r>
        <w:instrText xml:space="preserve"> PAGEREF _Toc502738146 \h </w:instrText>
      </w:r>
      <w:r>
        <w:fldChar w:fldCharType="separate"/>
      </w:r>
      <w:r>
        <w:t>4-</w:t>
      </w:r>
      <w:del w:id="165" w:author="Palash Pandit" w:date="2021-05-07T11:35:00Z">
        <w:r>
          <w:rPr/>
          <w:delText>8</w:delText>
        </w:r>
      </w:del>
      <w:r>
        <w:fldChar w:fldCharType="end"/>
      </w:r>
      <w:r>
        <w:fldChar w:fldCharType="end"/>
      </w:r>
      <w:ins w:id="166" w:author="Palash Pandit" w:date="2021-05-07T11:35:00Z">
        <w:r>
          <w:rPr/>
          <w:t>9</w:t>
        </w:r>
      </w:ins>
    </w:p>
    <w:p>
      <w:pPr>
        <w:pStyle w:val="36"/>
        <w:rPr>
          <w:rFonts w:asciiTheme="minorHAnsi" w:hAnsiTheme="minorHAnsi" w:eastAsiaTheme="minorEastAsia" w:cstheme="minorBidi"/>
          <w:sz w:val="22"/>
          <w:szCs w:val="22"/>
        </w:rPr>
      </w:pPr>
      <w:r>
        <w:fldChar w:fldCharType="begin"/>
      </w:r>
      <w:r>
        <w:instrText xml:space="preserve"> HYPERLINK \l "_Toc502738147" </w:instrText>
      </w:r>
      <w:r>
        <w:fldChar w:fldCharType="separate"/>
      </w:r>
      <w:r>
        <w:rPr>
          <w:rStyle w:val="28"/>
          <w:rFonts w:cs="Arial"/>
          <w:caps/>
        </w:rPr>
        <w:t>4.7.6. Source Code Version Control</w:t>
      </w:r>
      <w:r>
        <w:tab/>
      </w:r>
      <w:r>
        <w:fldChar w:fldCharType="begin"/>
      </w:r>
      <w:r>
        <w:instrText xml:space="preserve"> PAGEREF _Toc502738147 \h </w:instrText>
      </w:r>
      <w:r>
        <w:fldChar w:fldCharType="separate"/>
      </w:r>
      <w:r>
        <w:t>4-</w:t>
      </w:r>
      <w:del w:id="167" w:author="Palash Pandit" w:date="2021-05-07T11:35:00Z">
        <w:r>
          <w:rPr/>
          <w:delText>8</w:delText>
        </w:r>
      </w:del>
      <w:r>
        <w:fldChar w:fldCharType="end"/>
      </w:r>
      <w:r>
        <w:fldChar w:fldCharType="end"/>
      </w:r>
      <w:ins w:id="168" w:author="Palash Pandit" w:date="2021-05-07T11:35:00Z">
        <w:r>
          <w:rPr/>
          <w:t>9</w:t>
        </w:r>
      </w:ins>
    </w:p>
    <w:p>
      <w:pPr>
        <w:pStyle w:val="36"/>
        <w:rPr>
          <w:rFonts w:asciiTheme="minorHAnsi" w:hAnsiTheme="minorHAnsi" w:eastAsiaTheme="minorEastAsia" w:cstheme="minorBidi"/>
          <w:sz w:val="22"/>
          <w:szCs w:val="22"/>
        </w:rPr>
      </w:pPr>
      <w:r>
        <w:fldChar w:fldCharType="begin"/>
      </w:r>
      <w:r>
        <w:instrText xml:space="preserve"> HYPERLINK \l "_Toc502738148" </w:instrText>
      </w:r>
      <w:r>
        <w:fldChar w:fldCharType="separate"/>
      </w:r>
      <w:r>
        <w:rPr>
          <w:rStyle w:val="28"/>
          <w:rFonts w:cs="Arial"/>
          <w:caps/>
        </w:rPr>
        <w:t>4.7.7. Preparation Of Production Environment</w:t>
      </w:r>
      <w:r>
        <w:tab/>
      </w:r>
      <w:r>
        <w:fldChar w:fldCharType="begin"/>
      </w:r>
      <w:r>
        <w:instrText xml:space="preserve"> PAGEREF _Toc502738148 \h </w:instrText>
      </w:r>
      <w:r>
        <w:fldChar w:fldCharType="separate"/>
      </w:r>
      <w:r>
        <w:t>4-</w:t>
      </w:r>
      <w:del w:id="169" w:author="Palash Pandit" w:date="2021-05-07T11:35:00Z">
        <w:r>
          <w:rPr/>
          <w:delText>8</w:delText>
        </w:r>
      </w:del>
      <w:r>
        <w:fldChar w:fldCharType="end"/>
      </w:r>
      <w:r>
        <w:fldChar w:fldCharType="end"/>
      </w:r>
      <w:ins w:id="170" w:author="Palash Pandit" w:date="2021-05-07T11:35:00Z">
        <w:r>
          <w:rPr/>
          <w:t>9</w:t>
        </w:r>
      </w:ins>
    </w:p>
    <w:p>
      <w:pPr>
        <w:pStyle w:val="37"/>
        <w:rPr>
          <w:rFonts w:asciiTheme="minorHAnsi" w:hAnsiTheme="minorHAnsi" w:eastAsiaTheme="minorEastAsia" w:cstheme="minorBidi"/>
          <w:sz w:val="22"/>
          <w:szCs w:val="22"/>
        </w:rPr>
      </w:pPr>
      <w:r>
        <w:fldChar w:fldCharType="begin"/>
      </w:r>
      <w:r>
        <w:instrText xml:space="preserve"> HYPERLINK \l "_Toc502738149" </w:instrText>
      </w:r>
      <w:r>
        <w:fldChar w:fldCharType="separate"/>
      </w:r>
      <w:r>
        <w:rPr>
          <w:rStyle w:val="28"/>
          <w:rFonts w:cs="Arial"/>
          <w:caps/>
        </w:rPr>
        <w:t>4.7.7.1. Network Definitions</w:t>
      </w:r>
      <w:r>
        <w:tab/>
      </w:r>
      <w:r>
        <w:fldChar w:fldCharType="begin"/>
      </w:r>
      <w:r>
        <w:instrText xml:space="preserve"> PAGEREF _Toc502738149 \h </w:instrText>
      </w:r>
      <w:r>
        <w:fldChar w:fldCharType="separate"/>
      </w:r>
      <w:r>
        <w:t>4-</w:t>
      </w:r>
      <w:del w:id="171" w:author="Palash Pandit" w:date="2021-05-07T11:35:00Z">
        <w:r>
          <w:rPr/>
          <w:delText>8</w:delText>
        </w:r>
      </w:del>
      <w:r>
        <w:fldChar w:fldCharType="end"/>
      </w:r>
      <w:r>
        <w:fldChar w:fldCharType="end"/>
      </w:r>
      <w:ins w:id="172" w:author="Palash Pandit" w:date="2021-05-07T11:35:00Z">
        <w:r>
          <w:rPr/>
          <w:t>9</w:t>
        </w:r>
      </w:ins>
    </w:p>
    <w:p>
      <w:pPr>
        <w:pStyle w:val="37"/>
        <w:rPr>
          <w:rFonts w:asciiTheme="minorHAnsi" w:hAnsiTheme="minorHAnsi" w:eastAsiaTheme="minorEastAsia" w:cstheme="minorBidi"/>
          <w:sz w:val="22"/>
          <w:szCs w:val="22"/>
        </w:rPr>
      </w:pPr>
      <w:r>
        <w:fldChar w:fldCharType="begin"/>
      </w:r>
      <w:r>
        <w:instrText xml:space="preserve"> HYPERLINK \l "_Toc502738150" </w:instrText>
      </w:r>
      <w:r>
        <w:fldChar w:fldCharType="separate"/>
      </w:r>
      <w:r>
        <w:rPr>
          <w:rStyle w:val="28"/>
          <w:rFonts w:cs="Arial"/>
          <w:caps/>
        </w:rPr>
        <w:t>4.7.7.2. Desktop Configuration</w:t>
      </w:r>
      <w:r>
        <w:tab/>
      </w:r>
      <w:r>
        <w:fldChar w:fldCharType="begin"/>
      </w:r>
      <w:r>
        <w:instrText xml:space="preserve"> PAGEREF _Toc502738150 \h </w:instrText>
      </w:r>
      <w:r>
        <w:fldChar w:fldCharType="separate"/>
      </w:r>
      <w:r>
        <w:t>4-</w:t>
      </w:r>
      <w:del w:id="173" w:author="Palash Pandit" w:date="2021-05-07T11:35:00Z">
        <w:r>
          <w:rPr/>
          <w:delText>8</w:delText>
        </w:r>
      </w:del>
      <w:r>
        <w:fldChar w:fldCharType="end"/>
      </w:r>
      <w:r>
        <w:fldChar w:fldCharType="end"/>
      </w:r>
      <w:ins w:id="174" w:author="Palash Pandit" w:date="2021-05-07T11:35:00Z">
        <w:r>
          <w:rPr/>
          <w:t>9</w:t>
        </w:r>
      </w:ins>
    </w:p>
    <w:p>
      <w:pPr>
        <w:pStyle w:val="36"/>
        <w:rPr>
          <w:rFonts w:asciiTheme="minorHAnsi" w:hAnsiTheme="minorHAnsi" w:eastAsiaTheme="minorEastAsia" w:cstheme="minorBidi"/>
          <w:sz w:val="22"/>
          <w:szCs w:val="22"/>
        </w:rPr>
      </w:pPr>
      <w:r>
        <w:fldChar w:fldCharType="begin"/>
      </w:r>
      <w:r>
        <w:instrText xml:space="preserve"> HYPERLINK \l "_Toc502738151" </w:instrText>
      </w:r>
      <w:r>
        <w:fldChar w:fldCharType="separate"/>
      </w:r>
      <w:r>
        <w:rPr>
          <w:rStyle w:val="28"/>
          <w:rFonts w:cs="Arial"/>
          <w:caps/>
        </w:rPr>
        <w:t>4.7.8. Baseline Performance Information</w:t>
      </w:r>
      <w:r>
        <w:tab/>
      </w:r>
      <w:r>
        <w:fldChar w:fldCharType="begin"/>
      </w:r>
      <w:r>
        <w:instrText xml:space="preserve"> PAGEREF _Toc502738151 \h </w:instrText>
      </w:r>
      <w:r>
        <w:fldChar w:fldCharType="separate"/>
      </w:r>
      <w:r>
        <w:t>4-</w:t>
      </w:r>
      <w:del w:id="175" w:author="Palash Pandit" w:date="2021-05-07T11:35:00Z">
        <w:r>
          <w:rPr/>
          <w:delText>8</w:delText>
        </w:r>
      </w:del>
      <w:r>
        <w:fldChar w:fldCharType="end"/>
      </w:r>
      <w:r>
        <w:fldChar w:fldCharType="end"/>
      </w:r>
      <w:ins w:id="176" w:author="Palash Pandit" w:date="2021-05-07T11:35:00Z">
        <w:r>
          <w:rPr/>
          <w:t>9</w:t>
        </w:r>
      </w:ins>
    </w:p>
    <w:p>
      <w:pPr>
        <w:pStyle w:val="34"/>
        <w:rPr>
          <w:rFonts w:asciiTheme="minorHAnsi" w:hAnsiTheme="minorHAnsi" w:eastAsiaTheme="minorEastAsia" w:cstheme="minorBidi"/>
          <w:b w:val="0"/>
          <w:bCs w:val="0"/>
          <w:sz w:val="22"/>
          <w:szCs w:val="22"/>
          <w:lang w:val="en-US"/>
        </w:rPr>
      </w:pPr>
      <w:r>
        <w:fldChar w:fldCharType="begin"/>
      </w:r>
      <w:r>
        <w:instrText xml:space="preserve"> HYPERLINK \l "_Toc502738152" </w:instrText>
      </w:r>
      <w:r>
        <w:fldChar w:fldCharType="separate"/>
      </w:r>
      <w:r>
        <w:rPr>
          <w:rStyle w:val="28"/>
        </w:rPr>
        <w:t>4.8</w:t>
      </w:r>
      <w:r>
        <w:rPr>
          <w:rFonts w:asciiTheme="minorHAnsi" w:hAnsiTheme="minorHAnsi" w:eastAsiaTheme="minorEastAsia" w:cstheme="minorBidi"/>
          <w:b w:val="0"/>
          <w:bCs w:val="0"/>
          <w:sz w:val="22"/>
          <w:szCs w:val="22"/>
          <w:lang w:val="en-US"/>
        </w:rPr>
        <w:tab/>
      </w:r>
      <w:r>
        <w:rPr>
          <w:rStyle w:val="28"/>
        </w:rPr>
        <w:t>MAINTENANCE AND SUPPORT</w:t>
      </w:r>
      <w:r>
        <w:tab/>
      </w:r>
      <w:r>
        <w:fldChar w:fldCharType="begin"/>
      </w:r>
      <w:r>
        <w:instrText xml:space="preserve"> PAGEREF _Toc502738152 \h </w:instrText>
      </w:r>
      <w:r>
        <w:fldChar w:fldCharType="separate"/>
      </w:r>
      <w:r>
        <w:t>4-</w:t>
      </w:r>
      <w:del w:id="177" w:author="Palash Pandit" w:date="2021-05-07T11:35:00Z">
        <w:r>
          <w:rPr/>
          <w:delText>9</w:delText>
        </w:r>
      </w:del>
      <w:r>
        <w:fldChar w:fldCharType="end"/>
      </w:r>
      <w:r>
        <w:fldChar w:fldCharType="end"/>
      </w:r>
      <w:ins w:id="178" w:author="Palash Pandit" w:date="2021-05-07T11:35:00Z">
        <w:r>
          <w:rPr/>
          <w:t>10</w:t>
        </w:r>
      </w:ins>
    </w:p>
    <w:p>
      <w:pPr>
        <w:pStyle w:val="36"/>
        <w:rPr>
          <w:rFonts w:asciiTheme="minorHAnsi" w:hAnsiTheme="minorHAnsi" w:eastAsiaTheme="minorEastAsia" w:cstheme="minorBidi"/>
          <w:sz w:val="22"/>
          <w:szCs w:val="22"/>
        </w:rPr>
      </w:pPr>
      <w:r>
        <w:fldChar w:fldCharType="begin"/>
      </w:r>
      <w:r>
        <w:instrText xml:space="preserve"> HYPERLINK \l "_Toc502738153" </w:instrText>
      </w:r>
      <w:r>
        <w:fldChar w:fldCharType="separate"/>
      </w:r>
      <w:r>
        <w:rPr>
          <w:rStyle w:val="28"/>
          <w:rFonts w:cs="Arial"/>
          <w:caps/>
        </w:rPr>
        <w:t>4.8.1. Problem Solving</w:t>
      </w:r>
      <w:r>
        <w:tab/>
      </w:r>
      <w:r>
        <w:fldChar w:fldCharType="begin"/>
      </w:r>
      <w:r>
        <w:instrText xml:space="preserve"> PAGEREF _Toc502738153 \h </w:instrText>
      </w:r>
      <w:r>
        <w:fldChar w:fldCharType="separate"/>
      </w:r>
      <w:r>
        <w:t>4-</w:t>
      </w:r>
      <w:del w:id="179" w:author="Palash Pandit" w:date="2021-05-07T11:35:00Z">
        <w:r>
          <w:rPr/>
          <w:delText>9</w:delText>
        </w:r>
      </w:del>
      <w:r>
        <w:fldChar w:fldCharType="end"/>
      </w:r>
      <w:r>
        <w:fldChar w:fldCharType="end"/>
      </w:r>
      <w:ins w:id="180" w:author="Palash Pandit" w:date="2021-05-07T11:35:00Z">
        <w:r>
          <w:rPr/>
          <w:t>10</w:t>
        </w:r>
      </w:ins>
    </w:p>
    <w:p>
      <w:pPr>
        <w:pStyle w:val="37"/>
        <w:rPr>
          <w:rFonts w:asciiTheme="minorHAnsi" w:hAnsiTheme="minorHAnsi" w:eastAsiaTheme="minorEastAsia" w:cstheme="minorBidi"/>
          <w:sz w:val="22"/>
          <w:szCs w:val="22"/>
        </w:rPr>
      </w:pPr>
      <w:r>
        <w:fldChar w:fldCharType="begin"/>
      </w:r>
      <w:r>
        <w:instrText xml:space="preserve"> HYPERLINK \l "_Toc502738154" </w:instrText>
      </w:r>
      <w:r>
        <w:fldChar w:fldCharType="separate"/>
      </w:r>
      <w:r>
        <w:rPr>
          <w:rStyle w:val="28"/>
          <w:rFonts w:cs="Arial"/>
          <w:caps/>
        </w:rPr>
        <w:t>4.8.1.1 Frequent Issues and Resolutions</w:t>
      </w:r>
      <w:r>
        <w:tab/>
      </w:r>
      <w:r>
        <w:fldChar w:fldCharType="begin"/>
      </w:r>
      <w:r>
        <w:instrText xml:space="preserve"> PAGEREF _Toc502738154 \h </w:instrText>
      </w:r>
      <w:r>
        <w:fldChar w:fldCharType="separate"/>
      </w:r>
      <w:r>
        <w:t>4-</w:t>
      </w:r>
      <w:del w:id="181" w:author="Palash Pandit" w:date="2021-05-07T11:36:00Z">
        <w:r>
          <w:rPr/>
          <w:delText>9</w:delText>
        </w:r>
      </w:del>
      <w:r>
        <w:fldChar w:fldCharType="end"/>
      </w:r>
      <w:r>
        <w:fldChar w:fldCharType="end"/>
      </w:r>
      <w:ins w:id="182" w:author="Palash Pandit" w:date="2021-05-07T11:36:00Z">
        <w:r>
          <w:rPr/>
          <w:t>10</w:t>
        </w:r>
      </w:ins>
    </w:p>
    <w:p>
      <w:pPr>
        <w:pStyle w:val="37"/>
        <w:rPr>
          <w:rFonts w:asciiTheme="minorHAnsi" w:hAnsiTheme="minorHAnsi" w:eastAsiaTheme="minorEastAsia" w:cstheme="minorBidi"/>
          <w:sz w:val="22"/>
          <w:szCs w:val="22"/>
        </w:rPr>
      </w:pPr>
      <w:r>
        <w:fldChar w:fldCharType="begin"/>
      </w:r>
      <w:r>
        <w:instrText xml:space="preserve"> HYPERLINK \l "_Toc502738155" </w:instrText>
      </w:r>
      <w:r>
        <w:fldChar w:fldCharType="separate"/>
      </w:r>
      <w:r>
        <w:rPr>
          <w:rStyle w:val="28"/>
          <w:rFonts w:cs="Arial"/>
          <w:caps/>
        </w:rPr>
        <w:t>4.8.1.2 Finding Logs and Tracking issues</w:t>
      </w:r>
      <w:ins w:id="183" w:author="Palash Pandit" w:date="2021-05-07T11:37:00Z">
        <w:r>
          <w:rPr/>
          <w:tab/>
        </w:r>
      </w:ins>
      <w:del w:id="184" w:author="Palash Pandit" w:date="2021-05-07T11:37:00Z">
        <w:r>
          <w:rPr/>
          <w:tab/>
        </w:r>
      </w:del>
      <w:r>
        <w:fldChar w:fldCharType="begin"/>
      </w:r>
      <w:r>
        <w:instrText xml:space="preserve"> PAGEREF _Toc502738155 \h </w:instrText>
      </w:r>
      <w:r>
        <w:fldChar w:fldCharType="separate"/>
      </w:r>
      <w:r>
        <w:t>4-</w:t>
      </w:r>
      <w:del w:id="185" w:author="Palash Pandit" w:date="2021-05-07T11:36:00Z">
        <w:r>
          <w:rPr/>
          <w:delText>9</w:delText>
        </w:r>
      </w:del>
      <w:r>
        <w:fldChar w:fldCharType="end"/>
      </w:r>
      <w:r>
        <w:fldChar w:fldCharType="end"/>
      </w:r>
      <w:ins w:id="186" w:author="Palash Pandit" w:date="2021-05-07T11:36:00Z">
        <w:r>
          <w:rPr/>
          <w:t>10</w:t>
        </w:r>
      </w:ins>
    </w:p>
    <w:p>
      <w:pPr>
        <w:pStyle w:val="36"/>
        <w:rPr>
          <w:rFonts w:asciiTheme="minorHAnsi" w:hAnsiTheme="minorHAnsi" w:eastAsiaTheme="minorEastAsia" w:cstheme="minorBidi"/>
          <w:sz w:val="22"/>
          <w:szCs w:val="22"/>
        </w:rPr>
      </w:pPr>
      <w:r>
        <w:fldChar w:fldCharType="begin"/>
      </w:r>
      <w:r>
        <w:instrText xml:space="preserve"> HYPERLINK \l "_Toc502738156" </w:instrText>
      </w:r>
      <w:r>
        <w:fldChar w:fldCharType="separate"/>
      </w:r>
      <w:r>
        <w:rPr>
          <w:rStyle w:val="28"/>
          <w:rFonts w:cs="Arial"/>
          <w:caps/>
        </w:rPr>
        <w:t>4.8.2. Problem Categorization and Escalation</w:t>
      </w:r>
      <w:r>
        <w:tab/>
      </w:r>
      <w:r>
        <w:fldChar w:fldCharType="begin"/>
      </w:r>
      <w:r>
        <w:instrText xml:space="preserve"> PAGEREF _Toc502738156 \h </w:instrText>
      </w:r>
      <w:r>
        <w:fldChar w:fldCharType="separate"/>
      </w:r>
      <w:r>
        <w:t>4-</w:t>
      </w:r>
      <w:del w:id="187" w:author="Palash Pandit" w:date="2021-05-07T11:37:00Z">
        <w:r>
          <w:rPr/>
          <w:delText>9</w:delText>
        </w:r>
      </w:del>
      <w:r>
        <w:fldChar w:fldCharType="end"/>
      </w:r>
      <w:r>
        <w:fldChar w:fldCharType="end"/>
      </w:r>
      <w:ins w:id="188" w:author="Palash Pandit" w:date="2021-05-07T11:37:00Z">
        <w:r>
          <w:rPr/>
          <w:t>10</w:t>
        </w:r>
      </w:ins>
    </w:p>
    <w:p>
      <w:pPr>
        <w:pStyle w:val="36"/>
        <w:rPr>
          <w:rFonts w:asciiTheme="minorHAnsi" w:hAnsiTheme="minorHAnsi" w:eastAsiaTheme="minorEastAsia" w:cstheme="minorBidi"/>
          <w:sz w:val="22"/>
          <w:szCs w:val="22"/>
        </w:rPr>
      </w:pPr>
      <w:r>
        <w:fldChar w:fldCharType="begin"/>
      </w:r>
      <w:r>
        <w:instrText xml:space="preserve"> HYPERLINK \l "_Toc502738157" </w:instrText>
      </w:r>
      <w:r>
        <w:fldChar w:fldCharType="separate"/>
      </w:r>
      <w:r>
        <w:rPr>
          <w:rStyle w:val="28"/>
          <w:rFonts w:cs="Arial"/>
          <w:caps/>
        </w:rPr>
        <w:t>4.8.</w:t>
      </w:r>
      <w:ins w:id="189" w:author="Palash Pandit" w:date="2021-05-07T11:37:00Z">
        <w:r>
          <w:rPr>
            <w:rStyle w:val="28"/>
            <w:rFonts w:cs="Arial"/>
            <w:caps/>
          </w:rPr>
          <w:t>3</w:t>
        </w:r>
      </w:ins>
      <w:del w:id="190" w:author="Palash Pandit" w:date="2021-05-07T11:37:00Z">
        <w:r>
          <w:rPr>
            <w:rStyle w:val="28"/>
            <w:rFonts w:cs="Arial"/>
            <w:caps/>
          </w:rPr>
          <w:delText>2</w:delText>
        </w:r>
      </w:del>
      <w:r>
        <w:rPr>
          <w:rStyle w:val="28"/>
          <w:rFonts w:cs="Arial"/>
          <w:caps/>
        </w:rPr>
        <w:t>. Application / Technical Support</w:t>
      </w:r>
      <w:r>
        <w:tab/>
      </w:r>
      <w:r>
        <w:fldChar w:fldCharType="begin"/>
      </w:r>
      <w:r>
        <w:instrText xml:space="preserve"> PAGEREF _Toc502738157 \h </w:instrText>
      </w:r>
      <w:r>
        <w:fldChar w:fldCharType="separate"/>
      </w:r>
      <w:r>
        <w:t>4-1</w:t>
      </w:r>
      <w:del w:id="191" w:author="Palash Pandit" w:date="2021-05-07T11:37:00Z">
        <w:r>
          <w:rPr/>
          <w:delText>0</w:delText>
        </w:r>
      </w:del>
      <w:r>
        <w:fldChar w:fldCharType="end"/>
      </w:r>
      <w:r>
        <w:fldChar w:fldCharType="end"/>
      </w:r>
      <w:ins w:id="192" w:author="Palash Pandit" w:date="2021-05-07T11:37:00Z">
        <w:r>
          <w:rPr/>
          <w:t>1</w:t>
        </w:r>
      </w:ins>
    </w:p>
    <w:p>
      <w:pPr>
        <w:pStyle w:val="34"/>
        <w:rPr>
          <w:rFonts w:asciiTheme="minorHAnsi" w:hAnsiTheme="minorHAnsi" w:eastAsiaTheme="minorEastAsia" w:cstheme="minorBidi"/>
          <w:b w:val="0"/>
          <w:bCs w:val="0"/>
          <w:sz w:val="22"/>
          <w:szCs w:val="22"/>
          <w:lang w:val="en-US"/>
        </w:rPr>
      </w:pPr>
      <w:r>
        <w:fldChar w:fldCharType="begin"/>
      </w:r>
      <w:r>
        <w:instrText xml:space="preserve"> HYPERLINK \l "_Toc502738158" </w:instrText>
      </w:r>
      <w:r>
        <w:fldChar w:fldCharType="separate"/>
      </w:r>
      <w:r>
        <w:rPr>
          <w:rStyle w:val="28"/>
        </w:rPr>
        <w:t>4.9</w:t>
      </w:r>
      <w:r>
        <w:rPr>
          <w:rFonts w:asciiTheme="minorHAnsi" w:hAnsiTheme="minorHAnsi" w:eastAsiaTheme="minorEastAsia" w:cstheme="minorBidi"/>
          <w:b w:val="0"/>
          <w:bCs w:val="0"/>
          <w:sz w:val="22"/>
          <w:szCs w:val="22"/>
          <w:lang w:val="en-US"/>
        </w:rPr>
        <w:tab/>
      </w:r>
      <w:r>
        <w:rPr>
          <w:rStyle w:val="28"/>
        </w:rPr>
        <w:t>USER GUIDE</w:t>
      </w:r>
      <w:r>
        <w:tab/>
      </w:r>
      <w:r>
        <w:fldChar w:fldCharType="begin"/>
      </w:r>
      <w:r>
        <w:instrText xml:space="preserve"> PAGEREF _Toc502738158 \h </w:instrText>
      </w:r>
      <w:r>
        <w:fldChar w:fldCharType="separate"/>
      </w:r>
      <w:r>
        <w:t>4-1</w:t>
      </w:r>
      <w:del w:id="193" w:author="Palash Pandit" w:date="2021-05-07T11:39:00Z">
        <w:r>
          <w:rPr/>
          <w:delText>0</w:delText>
        </w:r>
      </w:del>
      <w:r>
        <w:fldChar w:fldCharType="end"/>
      </w:r>
      <w:r>
        <w:fldChar w:fldCharType="end"/>
      </w:r>
      <w:ins w:id="194" w:author="Palash Pandit" w:date="2021-05-07T11:39:00Z">
        <w:r>
          <w:rPr/>
          <w:t>1</w:t>
        </w:r>
      </w:ins>
    </w:p>
    <w:p>
      <w:pPr>
        <w:pStyle w:val="36"/>
        <w:rPr>
          <w:rFonts w:asciiTheme="minorHAnsi" w:hAnsiTheme="minorHAnsi" w:eastAsiaTheme="minorEastAsia" w:cstheme="minorBidi"/>
          <w:sz w:val="22"/>
          <w:szCs w:val="22"/>
        </w:rPr>
      </w:pPr>
      <w:r>
        <w:fldChar w:fldCharType="begin"/>
      </w:r>
      <w:r>
        <w:instrText xml:space="preserve"> HYPERLINK \l "_Toc502738159" </w:instrText>
      </w:r>
      <w:r>
        <w:fldChar w:fldCharType="separate"/>
      </w:r>
      <w:r>
        <w:rPr>
          <w:rStyle w:val="28"/>
          <w:rFonts w:cs="Arial"/>
          <w:caps/>
        </w:rPr>
        <w:t>4.9.1. EVR CCF User Guide</w:t>
      </w:r>
      <w:r>
        <w:tab/>
      </w:r>
      <w:r>
        <w:fldChar w:fldCharType="begin"/>
      </w:r>
      <w:r>
        <w:instrText xml:space="preserve"> PAGEREF _Toc502738159 \h </w:instrText>
      </w:r>
      <w:r>
        <w:fldChar w:fldCharType="separate"/>
      </w:r>
      <w:r>
        <w:t>4-1</w:t>
      </w:r>
      <w:del w:id="195" w:author="Palash Pandit" w:date="2021-05-07T11:39:00Z">
        <w:r>
          <w:rPr/>
          <w:delText>0</w:delText>
        </w:r>
      </w:del>
      <w:r>
        <w:fldChar w:fldCharType="end"/>
      </w:r>
      <w:r>
        <w:fldChar w:fldCharType="end"/>
      </w:r>
      <w:ins w:id="196" w:author="Palash Pandit" w:date="2021-05-07T11:39:00Z">
        <w:r>
          <w:rPr/>
          <w:t>1</w:t>
        </w:r>
      </w:ins>
    </w:p>
    <w:p>
      <w:pPr>
        <w:pStyle w:val="36"/>
        <w:rPr>
          <w:rFonts w:asciiTheme="minorHAnsi" w:hAnsiTheme="minorHAnsi" w:eastAsiaTheme="minorEastAsia" w:cstheme="minorBidi"/>
          <w:sz w:val="22"/>
          <w:szCs w:val="22"/>
        </w:rPr>
      </w:pPr>
      <w:r>
        <w:fldChar w:fldCharType="begin"/>
      </w:r>
      <w:r>
        <w:instrText xml:space="preserve"> HYPERLINK \l "_Toc502738160" </w:instrText>
      </w:r>
      <w:r>
        <w:fldChar w:fldCharType="separate"/>
      </w:r>
      <w:r>
        <w:rPr>
          <w:rStyle w:val="28"/>
          <w:rFonts w:cs="Arial"/>
          <w:caps/>
        </w:rPr>
        <w:t>4.9.2. EVR TCF User Guide</w:t>
      </w:r>
      <w:r>
        <w:tab/>
      </w:r>
      <w:r>
        <w:fldChar w:fldCharType="begin"/>
      </w:r>
      <w:r>
        <w:instrText xml:space="preserve"> PAGEREF _Toc502738160 \h </w:instrText>
      </w:r>
      <w:r>
        <w:fldChar w:fldCharType="separate"/>
      </w:r>
      <w:r>
        <w:t>4-1</w:t>
      </w:r>
      <w:del w:id="197" w:author="Palash Pandit" w:date="2021-05-07T11:39:00Z">
        <w:r>
          <w:rPr/>
          <w:delText>0</w:delText>
        </w:r>
      </w:del>
      <w:r>
        <w:fldChar w:fldCharType="end"/>
      </w:r>
      <w:r>
        <w:fldChar w:fldCharType="end"/>
      </w:r>
      <w:ins w:id="198" w:author="Palash Pandit" w:date="2021-05-07T11:39:00Z">
        <w:r>
          <w:rPr/>
          <w:t>1</w:t>
        </w:r>
      </w:ins>
    </w:p>
    <w:p>
      <w:pPr>
        <w:pStyle w:val="36"/>
        <w:rPr>
          <w:ins w:id="199" w:author="Palash Pandit" w:date="2021-05-03T15:10:00Z"/>
          <w:rFonts w:asciiTheme="minorHAnsi" w:hAnsiTheme="minorHAnsi" w:eastAsiaTheme="minorEastAsia" w:cstheme="minorBidi"/>
          <w:sz w:val="22"/>
          <w:szCs w:val="22"/>
        </w:rPr>
      </w:pPr>
      <w:ins w:id="200" w:author="Palash Pandit" w:date="2021-05-03T15:10:00Z">
        <w:r>
          <w:rPr/>
          <w:t xml:space="preserve">       </w:t>
        </w:r>
      </w:ins>
      <w:ins w:id="201" w:author="Palash Pandit" w:date="2021-05-03T15:10:00Z">
        <w:r>
          <w:rPr/>
          <w:fldChar w:fldCharType="begin"/>
        </w:r>
      </w:ins>
      <w:ins w:id="202" w:author="Palash Pandit" w:date="2021-05-03T15:10:00Z">
        <w:r>
          <w:rPr/>
          <w:instrText xml:space="preserve"> HYPERLINK \l "_Toc502738160" </w:instrText>
        </w:r>
      </w:ins>
      <w:ins w:id="203" w:author="Palash Pandit" w:date="2021-05-03T15:10:00Z">
        <w:r>
          <w:rPr/>
          <w:fldChar w:fldCharType="separate"/>
        </w:r>
      </w:ins>
      <w:ins w:id="204" w:author="Palash Pandit" w:date="2021-05-03T15:10:00Z">
        <w:r>
          <w:rPr>
            <w:rStyle w:val="28"/>
            <w:rFonts w:cs="Arial"/>
            <w:caps/>
          </w:rPr>
          <w:t xml:space="preserve">4.9.2.1 </w:t>
        </w:r>
      </w:ins>
      <w:ins w:id="205" w:author="Palash Pandit" w:date="2021-05-03T15:11:00Z">
        <w:r>
          <w:rPr>
            <w:rStyle w:val="28"/>
            <w:rFonts w:cs="Arial"/>
            <w:caps/>
          </w:rPr>
          <w:t>ELOGBOOK</w:t>
        </w:r>
      </w:ins>
      <w:ins w:id="206" w:author="Palash Pandit" w:date="2021-05-03T15:10:00Z">
        <w:r>
          <w:rPr/>
          <w:tab/>
        </w:r>
      </w:ins>
      <w:ins w:id="207" w:author="Palash Pandit" w:date="2021-05-03T15:10:00Z">
        <w:r>
          <w:rPr/>
          <w:fldChar w:fldCharType="begin"/>
        </w:r>
      </w:ins>
      <w:ins w:id="208" w:author="Palash Pandit" w:date="2021-05-03T15:10:00Z">
        <w:r>
          <w:rPr/>
          <w:instrText xml:space="preserve"> PAGEREF _Toc502738160 \h </w:instrText>
        </w:r>
      </w:ins>
      <w:ins w:id="209" w:author="Palash Pandit" w:date="2021-05-03T15:10:00Z">
        <w:r>
          <w:rPr/>
          <w:fldChar w:fldCharType="separate"/>
        </w:r>
      </w:ins>
      <w:ins w:id="210" w:author="Palash Pandit" w:date="2021-05-03T15:10:00Z">
        <w:r>
          <w:rPr/>
          <w:t>4-1</w:t>
        </w:r>
      </w:ins>
      <w:ins w:id="211" w:author="Palash Pandit" w:date="2021-05-03T15:10:00Z">
        <w:r>
          <w:rPr/>
          <w:fldChar w:fldCharType="end"/>
        </w:r>
      </w:ins>
      <w:ins w:id="212" w:author="Palash Pandit" w:date="2021-05-03T15:10:00Z">
        <w:r>
          <w:rPr/>
          <w:fldChar w:fldCharType="end"/>
        </w:r>
      </w:ins>
      <w:ins w:id="213" w:author="Palash Pandit" w:date="2021-05-07T11:39:00Z">
        <w:r>
          <w:rPr/>
          <w:t>2</w:t>
        </w:r>
      </w:ins>
    </w:p>
    <w:p>
      <w:pPr>
        <w:pStyle w:val="36"/>
        <w:rPr>
          <w:ins w:id="214" w:author="Palash Pandit" w:date="2021-05-03T15:12:00Z"/>
          <w:rFonts w:asciiTheme="minorHAnsi" w:hAnsiTheme="minorHAnsi" w:eastAsiaTheme="minorEastAsia" w:cstheme="minorBidi"/>
          <w:sz w:val="22"/>
          <w:szCs w:val="22"/>
        </w:rPr>
      </w:pPr>
      <w:ins w:id="215" w:author="Palash Pandit" w:date="2021-05-03T15:12:00Z">
        <w:r>
          <w:rPr/>
          <w:t xml:space="preserve">       </w:t>
        </w:r>
      </w:ins>
      <w:ins w:id="216" w:author="Palash Pandit" w:date="2021-05-03T15:12:00Z">
        <w:r>
          <w:rPr>
            <w:rStyle w:val="11"/>
            <w:rFonts w:cs="Arial"/>
            <w:caps/>
            <w:rPrChange w:id="217" w:author="Palash Pandit" w:date="2021-05-03T15:12:00Z">
              <w:rPr>
                <w:rStyle w:val="28"/>
                <w:rFonts w:cs="Arial"/>
                <w:caps/>
              </w:rPr>
            </w:rPrChange>
          </w:rPr>
          <w:t>4.9.2.</w:t>
        </w:r>
      </w:ins>
      <w:ins w:id="218" w:author="Palash Pandit" w:date="2021-05-03T15:13:00Z">
        <w:r>
          <w:rPr>
            <w:rFonts w:cs="Arial"/>
            <w:caps/>
          </w:rPr>
          <w:t>2</w:t>
        </w:r>
      </w:ins>
      <w:ins w:id="219" w:author="Palash Pandit" w:date="2021-05-03T15:12:00Z">
        <w:r>
          <w:rPr>
            <w:rStyle w:val="11"/>
            <w:rFonts w:cs="Arial"/>
            <w:caps/>
            <w:rPrChange w:id="220" w:author="Palash Pandit" w:date="2021-05-03T15:12:00Z">
              <w:rPr>
                <w:rStyle w:val="28"/>
                <w:rFonts w:cs="Arial"/>
                <w:caps/>
              </w:rPr>
            </w:rPrChange>
          </w:rPr>
          <w:t xml:space="preserve"> </w:t>
        </w:r>
      </w:ins>
      <w:ins w:id="221" w:author="Palash Pandit" w:date="2021-05-03T15:12:00Z">
        <w:r>
          <w:rPr>
            <w:rFonts w:cs="Arial"/>
            <w:caps/>
          </w:rPr>
          <w:t>ADMIN</w:t>
        </w:r>
      </w:ins>
      <w:ins w:id="222" w:author="Palash Pandit" w:date="2021-05-03T15:12:00Z">
        <w:r>
          <w:rPr/>
          <w:tab/>
        </w:r>
      </w:ins>
      <w:ins w:id="223" w:author="Palash Pandit" w:date="2021-05-03T15:12:00Z">
        <w:r>
          <w:rPr/>
          <w:fldChar w:fldCharType="begin"/>
        </w:r>
      </w:ins>
      <w:ins w:id="224" w:author="Palash Pandit" w:date="2021-05-03T15:12:00Z">
        <w:r>
          <w:rPr/>
          <w:instrText xml:space="preserve"> PAGEREF _Toc502738160 \h </w:instrText>
        </w:r>
      </w:ins>
      <w:ins w:id="225" w:author="Palash Pandit" w:date="2021-05-03T15:12:00Z">
        <w:r>
          <w:rPr/>
          <w:fldChar w:fldCharType="separate"/>
        </w:r>
      </w:ins>
      <w:ins w:id="226" w:author="Palash Pandit" w:date="2021-05-03T15:12:00Z">
        <w:r>
          <w:rPr/>
          <w:t>4-1</w:t>
        </w:r>
      </w:ins>
      <w:ins w:id="227" w:author="Palash Pandit" w:date="2021-05-03T15:12:00Z">
        <w:r>
          <w:rPr/>
          <w:fldChar w:fldCharType="end"/>
        </w:r>
      </w:ins>
      <w:ins w:id="228" w:author="Palash Pandit" w:date="2021-05-07T11:39:00Z">
        <w:r>
          <w:rPr/>
          <w:t>6</w:t>
        </w:r>
      </w:ins>
    </w:p>
    <w:p>
      <w:pPr>
        <w:pStyle w:val="36"/>
        <w:rPr>
          <w:ins w:id="229" w:author="Palash Pandit" w:date="2021-05-07T11:41:00Z"/>
          <w:rFonts w:asciiTheme="minorHAnsi" w:hAnsiTheme="minorHAnsi" w:eastAsiaTheme="minorEastAsia" w:cstheme="minorBidi"/>
          <w:sz w:val="22"/>
          <w:szCs w:val="22"/>
        </w:rPr>
      </w:pPr>
      <w:ins w:id="230" w:author="Palash Pandit" w:date="2021-05-07T11:41:00Z">
        <w:r>
          <w:rPr/>
          <w:t xml:space="preserve">       4.9.2.</w:t>
        </w:r>
      </w:ins>
      <w:ins w:id="231" w:author="Palash Pandit" w:date="2021-05-07T11:41:00Z">
        <w:r>
          <w:rPr>
            <w:rFonts w:cs="Arial"/>
            <w:caps/>
          </w:rPr>
          <w:t>3</w:t>
        </w:r>
      </w:ins>
      <w:ins w:id="232" w:author="Palash Pandit" w:date="2021-05-07T11:41:00Z">
        <w:r>
          <w:rPr/>
          <w:t xml:space="preserve"> </w:t>
        </w:r>
      </w:ins>
      <w:ins w:id="233" w:author="Palash Pandit" w:date="2021-05-07T11:41:00Z">
        <w:r>
          <w:rPr>
            <w:rFonts w:cs="Arial"/>
            <w:caps/>
          </w:rPr>
          <w:t>SCHEDULED JOBS</w:t>
        </w:r>
      </w:ins>
      <w:ins w:id="234" w:author="Palash Pandit" w:date="2021-05-07T11:41:00Z">
        <w:r>
          <w:rPr/>
          <w:tab/>
        </w:r>
      </w:ins>
      <w:ins w:id="235" w:author="Palash Pandit" w:date="2021-05-07T11:41:00Z">
        <w:r>
          <w:rPr/>
          <w:fldChar w:fldCharType="begin"/>
        </w:r>
      </w:ins>
      <w:ins w:id="236" w:author="Palash Pandit" w:date="2021-05-07T11:41:00Z">
        <w:r>
          <w:rPr/>
          <w:instrText xml:space="preserve"> PAGEREF _Toc502738160 \h </w:instrText>
        </w:r>
      </w:ins>
      <w:ins w:id="237" w:author="Palash Pandit" w:date="2021-05-07T11:41:00Z">
        <w:r>
          <w:rPr/>
          <w:fldChar w:fldCharType="separate"/>
        </w:r>
      </w:ins>
      <w:ins w:id="238" w:author="Palash Pandit" w:date="2021-05-07T11:41:00Z">
        <w:r>
          <w:rPr/>
          <w:t>4-</w:t>
        </w:r>
      </w:ins>
      <w:ins w:id="239" w:author="Palash Pandit" w:date="2021-05-07T11:41:00Z">
        <w:r>
          <w:rPr/>
          <w:fldChar w:fldCharType="end"/>
        </w:r>
      </w:ins>
      <w:ins w:id="240" w:author="Palash Pandit" w:date="2021-05-07T11:41:00Z">
        <w:r>
          <w:rPr/>
          <w:t>2</w:t>
        </w:r>
      </w:ins>
      <w:ins w:id="241" w:author="Palash Pandit" w:date="2021-05-07T11:43:00Z">
        <w:r>
          <w:rPr/>
          <w:t>1</w:t>
        </w:r>
      </w:ins>
    </w:p>
    <w:p>
      <w:pPr>
        <w:pStyle w:val="34"/>
        <w:rPr>
          <w:rFonts w:asciiTheme="minorHAnsi" w:hAnsiTheme="minorHAnsi" w:eastAsiaTheme="minorEastAsia" w:cstheme="minorBidi"/>
          <w:b w:val="0"/>
          <w:bCs w:val="0"/>
          <w:sz w:val="22"/>
          <w:szCs w:val="22"/>
          <w:lang w:val="en-US"/>
        </w:rPr>
      </w:pPr>
      <w:r>
        <w:fldChar w:fldCharType="begin"/>
      </w:r>
      <w:r>
        <w:instrText xml:space="preserve"> HYPERLINK \l "_Toc502738161" </w:instrText>
      </w:r>
      <w:r>
        <w:fldChar w:fldCharType="separate"/>
      </w:r>
      <w:r>
        <w:rPr>
          <w:rStyle w:val="28"/>
        </w:rPr>
        <w:t>4.10</w:t>
      </w:r>
      <w:r>
        <w:rPr>
          <w:rFonts w:asciiTheme="minorHAnsi" w:hAnsiTheme="minorHAnsi" w:eastAsiaTheme="minorEastAsia" w:cstheme="minorBidi"/>
          <w:b w:val="0"/>
          <w:bCs w:val="0"/>
          <w:sz w:val="22"/>
          <w:szCs w:val="22"/>
          <w:lang w:val="en-US"/>
        </w:rPr>
        <w:tab/>
      </w:r>
      <w:r>
        <w:rPr>
          <w:rStyle w:val="28"/>
        </w:rPr>
        <w:t>A</w:t>
      </w:r>
      <w:r>
        <w:rPr>
          <w:rStyle w:val="28"/>
          <w:caps/>
        </w:rPr>
        <w:t>CCESSING THE APPLICATION</w:t>
      </w:r>
      <w:r>
        <w:tab/>
      </w:r>
      <w:r>
        <w:fldChar w:fldCharType="begin"/>
      </w:r>
      <w:r>
        <w:instrText xml:space="preserve"> PAGEREF _Toc502738161 \h </w:instrText>
      </w:r>
      <w:r>
        <w:fldChar w:fldCharType="separate"/>
      </w:r>
      <w:r>
        <w:t>4-</w:t>
      </w:r>
      <w:del w:id="242" w:author="Palash Pandit" w:date="2021-05-07T11:42:00Z">
        <w:r>
          <w:rPr/>
          <w:delText>1</w:delText>
        </w:r>
      </w:del>
      <w:del w:id="243" w:author="Palash Pandit" w:date="2021-05-03T15:13:00Z">
        <w:r>
          <w:rPr/>
          <w:delText>0</w:delText>
        </w:r>
      </w:del>
      <w:r>
        <w:fldChar w:fldCharType="end"/>
      </w:r>
      <w:r>
        <w:fldChar w:fldCharType="end"/>
      </w:r>
      <w:ins w:id="244" w:author="Palash Pandit" w:date="2021-05-07T11:42:00Z">
        <w:r>
          <w:rPr/>
          <w:t>2</w:t>
        </w:r>
      </w:ins>
      <w:ins w:id="245" w:author="Palash Pandit" w:date="2021-05-07T11:43:00Z">
        <w:r>
          <w:rPr/>
          <w:t>1</w:t>
        </w:r>
      </w:ins>
    </w:p>
    <w:p>
      <w:pPr>
        <w:pStyle w:val="34"/>
        <w:rPr>
          <w:rFonts w:asciiTheme="minorHAnsi" w:hAnsiTheme="minorHAnsi" w:eastAsiaTheme="minorEastAsia" w:cstheme="minorBidi"/>
          <w:b w:val="0"/>
          <w:bCs w:val="0"/>
          <w:sz w:val="22"/>
          <w:szCs w:val="22"/>
          <w:lang w:val="en-US"/>
        </w:rPr>
      </w:pPr>
      <w:r>
        <w:fldChar w:fldCharType="begin"/>
      </w:r>
      <w:r>
        <w:instrText xml:space="preserve"> HYPERLINK \l "_Toc502738162" </w:instrText>
      </w:r>
      <w:r>
        <w:fldChar w:fldCharType="separate"/>
      </w:r>
      <w:r>
        <w:rPr>
          <w:rStyle w:val="28"/>
        </w:rPr>
        <w:t>4.11</w:t>
      </w:r>
      <w:r>
        <w:rPr>
          <w:rFonts w:asciiTheme="minorHAnsi" w:hAnsiTheme="minorHAnsi" w:eastAsiaTheme="minorEastAsia" w:cstheme="minorBidi"/>
          <w:b w:val="0"/>
          <w:bCs w:val="0"/>
          <w:sz w:val="22"/>
          <w:szCs w:val="22"/>
          <w:lang w:val="en-US"/>
        </w:rPr>
        <w:tab/>
      </w:r>
      <w:r>
        <w:rPr>
          <w:rStyle w:val="28"/>
        </w:rPr>
        <w:t>CONTRACT MANAGEMENT</w:t>
      </w:r>
      <w:r>
        <w:tab/>
      </w:r>
      <w:r>
        <w:fldChar w:fldCharType="begin"/>
      </w:r>
      <w:r>
        <w:instrText xml:space="preserve"> PAGEREF _Toc502738162 \h </w:instrText>
      </w:r>
      <w:r>
        <w:fldChar w:fldCharType="separate"/>
      </w:r>
      <w:r>
        <w:t>4-</w:t>
      </w:r>
      <w:del w:id="246" w:author="Palash Pandit" w:date="2021-05-03T15:14:00Z">
        <w:r>
          <w:rPr/>
          <w:delText>1</w:delText>
        </w:r>
      </w:del>
      <w:del w:id="247" w:author="Palash Pandit" w:date="2021-05-03T15:13:00Z">
        <w:r>
          <w:rPr/>
          <w:delText>1</w:delText>
        </w:r>
      </w:del>
      <w:r>
        <w:fldChar w:fldCharType="end"/>
      </w:r>
      <w:r>
        <w:fldChar w:fldCharType="end"/>
      </w:r>
      <w:ins w:id="248" w:author="Palash Pandit" w:date="2021-05-07T11:42:00Z">
        <w:r>
          <w:rPr/>
          <w:t>21</w:t>
        </w:r>
      </w:ins>
    </w:p>
    <w:p>
      <w:pPr>
        <w:pStyle w:val="34"/>
        <w:rPr>
          <w:rFonts w:asciiTheme="minorHAnsi" w:hAnsiTheme="minorHAnsi" w:eastAsiaTheme="minorEastAsia" w:cstheme="minorBidi"/>
          <w:b w:val="0"/>
          <w:bCs w:val="0"/>
          <w:sz w:val="22"/>
          <w:szCs w:val="22"/>
          <w:lang w:val="en-US"/>
        </w:rPr>
      </w:pPr>
      <w:r>
        <w:fldChar w:fldCharType="begin"/>
      </w:r>
      <w:r>
        <w:instrText xml:space="preserve"> HYPERLINK \l "_Toc502738163" </w:instrText>
      </w:r>
      <w:r>
        <w:fldChar w:fldCharType="separate"/>
      </w:r>
      <w:r>
        <w:rPr>
          <w:rStyle w:val="28"/>
        </w:rPr>
        <w:t>4.12</w:t>
      </w:r>
      <w:r>
        <w:rPr>
          <w:rFonts w:asciiTheme="minorHAnsi" w:hAnsiTheme="minorHAnsi" w:eastAsiaTheme="minorEastAsia" w:cstheme="minorBidi"/>
          <w:b w:val="0"/>
          <w:bCs w:val="0"/>
          <w:sz w:val="22"/>
          <w:szCs w:val="22"/>
          <w:lang w:val="en-US"/>
        </w:rPr>
        <w:tab/>
      </w:r>
      <w:r>
        <w:rPr>
          <w:rStyle w:val="28"/>
        </w:rPr>
        <w:t>HANDOVER ITEMS</w:t>
      </w:r>
      <w:r>
        <w:tab/>
      </w:r>
      <w:r>
        <w:fldChar w:fldCharType="begin"/>
      </w:r>
      <w:r>
        <w:instrText xml:space="preserve"> PAGEREF _Toc502738163 \h </w:instrText>
      </w:r>
      <w:r>
        <w:fldChar w:fldCharType="separate"/>
      </w:r>
      <w:r>
        <w:t>4-</w:t>
      </w:r>
      <w:del w:id="249" w:author="Palash Pandit" w:date="2021-05-03T15:14:00Z">
        <w:r>
          <w:rPr/>
          <w:delText>1</w:delText>
        </w:r>
      </w:del>
      <w:del w:id="250" w:author="Palash Pandit" w:date="2021-05-03T15:13:00Z">
        <w:r>
          <w:rPr/>
          <w:delText>1</w:delText>
        </w:r>
      </w:del>
      <w:r>
        <w:fldChar w:fldCharType="end"/>
      </w:r>
      <w:r>
        <w:fldChar w:fldCharType="end"/>
      </w:r>
      <w:ins w:id="251" w:author="Palash Pandit" w:date="2021-05-07T11:43:00Z">
        <w:r>
          <w:rPr/>
          <w:t>22</w:t>
        </w:r>
      </w:ins>
    </w:p>
    <w:p>
      <w:pPr>
        <w:pStyle w:val="34"/>
        <w:rPr>
          <w:rFonts w:asciiTheme="minorHAnsi" w:hAnsiTheme="minorHAnsi" w:eastAsiaTheme="minorEastAsia" w:cstheme="minorBidi"/>
          <w:b w:val="0"/>
          <w:bCs w:val="0"/>
          <w:sz w:val="22"/>
          <w:szCs w:val="22"/>
          <w:lang w:val="en-US"/>
        </w:rPr>
      </w:pPr>
      <w:r>
        <w:fldChar w:fldCharType="begin"/>
      </w:r>
      <w:r>
        <w:instrText xml:space="preserve"> HYPERLINK \l "_Toc502738164" </w:instrText>
      </w:r>
      <w:r>
        <w:fldChar w:fldCharType="separate"/>
      </w:r>
      <w:r>
        <w:rPr>
          <w:rStyle w:val="28"/>
        </w:rPr>
        <w:t>4.13</w:t>
      </w:r>
      <w:r>
        <w:rPr>
          <w:rFonts w:asciiTheme="minorHAnsi" w:hAnsiTheme="minorHAnsi" w:eastAsiaTheme="minorEastAsia" w:cstheme="minorBidi"/>
          <w:b w:val="0"/>
          <w:bCs w:val="0"/>
          <w:sz w:val="22"/>
          <w:szCs w:val="22"/>
          <w:lang w:val="en-US"/>
        </w:rPr>
        <w:tab/>
      </w:r>
      <w:r>
        <w:rPr>
          <w:rStyle w:val="28"/>
        </w:rPr>
        <w:t>INFORMATION SECURITY</w:t>
      </w:r>
      <w:r>
        <w:tab/>
      </w:r>
      <w:r>
        <w:fldChar w:fldCharType="begin"/>
      </w:r>
      <w:r>
        <w:instrText xml:space="preserve"> PAGEREF _Toc502738164 \h </w:instrText>
      </w:r>
      <w:r>
        <w:fldChar w:fldCharType="separate"/>
      </w:r>
      <w:r>
        <w:t>4-</w:t>
      </w:r>
      <w:del w:id="252" w:author="Palash Pandit" w:date="2021-05-03T15:14:00Z">
        <w:r>
          <w:rPr/>
          <w:delText>1</w:delText>
        </w:r>
      </w:del>
      <w:del w:id="253" w:author="Palash Pandit" w:date="2021-05-03T15:13:00Z">
        <w:r>
          <w:rPr/>
          <w:delText>1</w:delText>
        </w:r>
      </w:del>
      <w:r>
        <w:fldChar w:fldCharType="end"/>
      </w:r>
      <w:r>
        <w:fldChar w:fldCharType="end"/>
      </w:r>
      <w:ins w:id="254" w:author="Palash Pandit" w:date="2021-05-07T11:43:00Z">
        <w:r>
          <w:rPr/>
          <w:t>22</w:t>
        </w:r>
      </w:ins>
    </w:p>
    <w:p>
      <w:pPr>
        <w:pStyle w:val="36"/>
        <w:rPr>
          <w:rFonts w:asciiTheme="minorHAnsi" w:hAnsiTheme="minorHAnsi" w:eastAsiaTheme="minorEastAsia" w:cstheme="minorBidi"/>
          <w:sz w:val="22"/>
          <w:szCs w:val="22"/>
        </w:rPr>
      </w:pPr>
      <w:r>
        <w:fldChar w:fldCharType="begin"/>
      </w:r>
      <w:r>
        <w:instrText xml:space="preserve"> HYPERLINK \l "_Toc502738165" </w:instrText>
      </w:r>
      <w:r>
        <w:fldChar w:fldCharType="separate"/>
      </w:r>
      <w:r>
        <w:rPr>
          <w:rStyle w:val="28"/>
          <w:rFonts w:cs="Arial"/>
          <w:caps/>
        </w:rPr>
        <w:t>4.13.1. Audit And Compliance Requirements</w:t>
      </w:r>
      <w:r>
        <w:tab/>
      </w:r>
      <w:r>
        <w:fldChar w:fldCharType="begin"/>
      </w:r>
      <w:r>
        <w:instrText xml:space="preserve"> PAGEREF _Toc502738165 \h </w:instrText>
      </w:r>
      <w:r>
        <w:fldChar w:fldCharType="separate"/>
      </w:r>
      <w:r>
        <w:t>4-</w:t>
      </w:r>
      <w:del w:id="255" w:author="Palash Pandit" w:date="2021-05-03T15:14:00Z">
        <w:r>
          <w:rPr/>
          <w:delText>11</w:delText>
        </w:r>
      </w:del>
      <w:r>
        <w:fldChar w:fldCharType="end"/>
      </w:r>
      <w:r>
        <w:fldChar w:fldCharType="end"/>
      </w:r>
      <w:ins w:id="256" w:author="Palash Pandit" w:date="2021-05-07T11:43:00Z">
        <w:r>
          <w:rPr/>
          <w:t>22</w:t>
        </w:r>
      </w:ins>
    </w:p>
    <w:p>
      <w:pPr>
        <w:pStyle w:val="36"/>
        <w:rPr>
          <w:rFonts w:asciiTheme="minorHAnsi" w:hAnsiTheme="minorHAnsi" w:eastAsiaTheme="minorEastAsia" w:cstheme="minorBidi"/>
          <w:sz w:val="22"/>
          <w:szCs w:val="22"/>
        </w:rPr>
      </w:pPr>
      <w:r>
        <w:fldChar w:fldCharType="begin"/>
      </w:r>
      <w:r>
        <w:instrText xml:space="preserve"> HYPERLINK \l "_Toc502738166" </w:instrText>
      </w:r>
      <w:r>
        <w:fldChar w:fldCharType="separate"/>
      </w:r>
      <w:r>
        <w:rPr>
          <w:rStyle w:val="28"/>
          <w:rFonts w:cs="Arial"/>
          <w:caps/>
        </w:rPr>
        <w:t>4.13.2. Password And Policy Compliance</w:t>
      </w:r>
      <w:r>
        <w:tab/>
      </w:r>
      <w:r>
        <w:fldChar w:fldCharType="begin"/>
      </w:r>
      <w:r>
        <w:instrText xml:space="preserve"> PAGEREF _Toc502738166 \h </w:instrText>
      </w:r>
      <w:r>
        <w:fldChar w:fldCharType="separate"/>
      </w:r>
      <w:r>
        <w:t>4-</w:t>
      </w:r>
      <w:del w:id="257" w:author="Palash Pandit" w:date="2021-05-03T15:14:00Z">
        <w:r>
          <w:rPr/>
          <w:delText>12</w:delText>
        </w:r>
      </w:del>
      <w:r>
        <w:fldChar w:fldCharType="end"/>
      </w:r>
      <w:r>
        <w:fldChar w:fldCharType="end"/>
      </w:r>
      <w:ins w:id="258" w:author="Palash Pandit" w:date="2021-05-07T11:43:00Z">
        <w:r>
          <w:rPr/>
          <w:t>23</w:t>
        </w:r>
      </w:ins>
    </w:p>
    <w:p>
      <w:pPr>
        <w:pStyle w:val="36"/>
        <w:rPr>
          <w:rFonts w:asciiTheme="minorHAnsi" w:hAnsiTheme="minorHAnsi" w:eastAsiaTheme="minorEastAsia" w:cstheme="minorBidi"/>
          <w:sz w:val="22"/>
          <w:szCs w:val="22"/>
        </w:rPr>
      </w:pPr>
      <w:r>
        <w:fldChar w:fldCharType="begin"/>
      </w:r>
      <w:r>
        <w:instrText xml:space="preserve"> HYPERLINK \l "_Toc502738167" </w:instrText>
      </w:r>
      <w:r>
        <w:fldChar w:fldCharType="separate"/>
      </w:r>
      <w:r>
        <w:rPr>
          <w:rStyle w:val="28"/>
          <w:rFonts w:cs="Arial"/>
          <w:caps/>
        </w:rPr>
        <w:t>4.13.3. User Access Matrix</w:t>
      </w:r>
      <w:r>
        <w:tab/>
      </w:r>
      <w:r>
        <w:fldChar w:fldCharType="begin"/>
      </w:r>
      <w:r>
        <w:instrText xml:space="preserve"> PAGEREF _Toc502738167 \h </w:instrText>
      </w:r>
      <w:r>
        <w:fldChar w:fldCharType="separate"/>
      </w:r>
      <w:r>
        <w:t>4-</w:t>
      </w:r>
      <w:del w:id="259" w:author="Palash Pandit" w:date="2021-05-03T15:14:00Z">
        <w:r>
          <w:rPr/>
          <w:delText>12</w:delText>
        </w:r>
      </w:del>
      <w:r>
        <w:fldChar w:fldCharType="end"/>
      </w:r>
      <w:r>
        <w:fldChar w:fldCharType="end"/>
      </w:r>
      <w:ins w:id="260" w:author="Palash Pandit" w:date="2021-05-03T15:14:00Z">
        <w:r>
          <w:rPr/>
          <w:t>2</w:t>
        </w:r>
      </w:ins>
      <w:ins w:id="261" w:author="Palash Pandit" w:date="2021-05-07T11:44:00Z">
        <w:r>
          <w:rPr/>
          <w:t>3</w:t>
        </w:r>
      </w:ins>
    </w:p>
    <w:p>
      <w:pPr>
        <w:pStyle w:val="34"/>
        <w:rPr>
          <w:rFonts w:asciiTheme="minorHAnsi" w:hAnsiTheme="minorHAnsi" w:eastAsiaTheme="minorEastAsia" w:cstheme="minorBidi"/>
          <w:b w:val="0"/>
          <w:bCs w:val="0"/>
          <w:sz w:val="22"/>
          <w:szCs w:val="22"/>
          <w:lang w:val="en-US"/>
        </w:rPr>
      </w:pPr>
      <w:r>
        <w:fldChar w:fldCharType="begin"/>
      </w:r>
      <w:r>
        <w:instrText xml:space="preserve"> HYPERLINK \l "_Toc502738168" </w:instrText>
      </w:r>
      <w:r>
        <w:fldChar w:fldCharType="separate"/>
      </w:r>
      <w:r>
        <w:rPr>
          <w:rStyle w:val="28"/>
        </w:rPr>
        <w:t>DOCUMENTATION AND REFERENCES</w:t>
      </w:r>
      <w:r>
        <w:tab/>
      </w:r>
      <w:r>
        <w:fldChar w:fldCharType="begin"/>
      </w:r>
      <w:r>
        <w:instrText xml:space="preserve"> PAGEREF _Toc502738168 \h </w:instrText>
      </w:r>
      <w:r>
        <w:fldChar w:fldCharType="separate"/>
      </w:r>
      <w:r>
        <w:t>4-</w:t>
      </w:r>
      <w:del w:id="262" w:author="Palash Pandit" w:date="2021-05-03T15:14:00Z">
        <w:r>
          <w:rPr/>
          <w:delText>13</w:delText>
        </w:r>
      </w:del>
      <w:r>
        <w:fldChar w:fldCharType="end"/>
      </w:r>
      <w:r>
        <w:fldChar w:fldCharType="end"/>
      </w:r>
      <w:ins w:id="263" w:author="Palash Pandit" w:date="2021-05-03T15:14:00Z">
        <w:r>
          <w:rPr/>
          <w:t>2</w:t>
        </w:r>
      </w:ins>
      <w:ins w:id="264" w:author="Palash Pandit" w:date="2021-05-07T11:44:00Z">
        <w:r>
          <w:rPr/>
          <w:t>4</w:t>
        </w:r>
      </w:ins>
    </w:p>
    <w:p>
      <w:pPr>
        <w:pStyle w:val="34"/>
        <w:rPr>
          <w:rFonts w:asciiTheme="minorHAnsi" w:hAnsiTheme="minorHAnsi" w:eastAsiaTheme="minorEastAsia" w:cstheme="minorBidi"/>
          <w:b w:val="0"/>
          <w:bCs w:val="0"/>
          <w:sz w:val="22"/>
          <w:szCs w:val="22"/>
          <w:lang w:val="en-US"/>
        </w:rPr>
      </w:pPr>
      <w:r>
        <w:fldChar w:fldCharType="begin"/>
      </w:r>
      <w:r>
        <w:instrText xml:space="preserve"> HYPERLINK \l "_Toc502738169" </w:instrText>
      </w:r>
      <w:r>
        <w:fldChar w:fldCharType="separate"/>
      </w:r>
      <w:r>
        <w:rPr>
          <w:rStyle w:val="28"/>
        </w:rPr>
        <w:t>APPENDIX</w:t>
      </w:r>
      <w:r>
        <w:tab/>
      </w:r>
      <w:r>
        <w:fldChar w:fldCharType="begin"/>
      </w:r>
      <w:r>
        <w:instrText xml:space="preserve"> PAGEREF _Toc502738169 \h </w:instrText>
      </w:r>
      <w:r>
        <w:fldChar w:fldCharType="separate"/>
      </w:r>
      <w:r>
        <w:t>i</w:t>
      </w:r>
      <w:r>
        <w:fldChar w:fldCharType="end"/>
      </w:r>
      <w:r>
        <w:fldChar w:fldCharType="end"/>
      </w:r>
    </w:p>
    <w:p>
      <w:pPr>
        <w:spacing w:line="360" w:lineRule="auto"/>
        <w:ind w:left="0"/>
        <w:rPr>
          <w:rFonts w:cs="Arial"/>
          <w:b/>
        </w:rPr>
      </w:pPr>
      <w:r>
        <w:rPr>
          <w:b/>
        </w:rPr>
        <w:fldChar w:fldCharType="end"/>
      </w:r>
    </w:p>
    <w:p>
      <w:pPr>
        <w:tabs>
          <w:tab w:val="left" w:pos="3120"/>
        </w:tabs>
        <w:rPr>
          <w:rFonts w:cs="Arial"/>
          <w:b/>
          <w:bCs/>
          <w:sz w:val="28"/>
          <w:szCs w:val="28"/>
        </w:rPr>
      </w:pPr>
    </w:p>
    <w:p>
      <w:pPr>
        <w:tabs>
          <w:tab w:val="left" w:pos="6930"/>
        </w:tabs>
        <w:rPr>
          <w:rFonts w:cs="Arial"/>
        </w:rPr>
      </w:pPr>
      <w:r>
        <w:rPr>
          <w:rFonts w:cs="Arial"/>
        </w:rPr>
        <w:tab/>
      </w:r>
    </w:p>
    <w:p>
      <w:pPr>
        <w:jc w:val="right"/>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rPr>
        <w:sectPr>
          <w:footerReference r:id="rId10" w:type="default"/>
          <w:footerReference r:id="rId11" w:type="even"/>
          <w:pgSz w:w="11909" w:h="16834"/>
          <w:pgMar w:top="360" w:right="648" w:bottom="360" w:left="990" w:header="360" w:footer="360" w:gutter="0"/>
          <w:pgNumType w:start="1" w:chapStyle="1"/>
          <w:cols w:space="720" w:num="1"/>
          <w:docGrid w:linePitch="272" w:charSpace="0"/>
        </w:sectPr>
      </w:pP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rPr>
      </w:pPr>
    </w:p>
    <w:p>
      <w:pPr>
        <w:tabs>
          <w:tab w:val="left" w:pos="2595"/>
        </w:tabs>
        <w:rPr>
          <w:rFonts w:cs="Arial"/>
        </w:rPr>
      </w:pPr>
      <w:r>
        <w:rPr>
          <w:rFonts w:cs="Arial"/>
        </w:rPr>
        <w:tab/>
      </w:r>
    </w:p>
    <w:p>
      <w:pPr>
        <w:rPr>
          <w:rFonts w:cs="Arial"/>
        </w:rPr>
      </w:pPr>
    </w:p>
    <w:p>
      <w:pPr>
        <w:rPr>
          <w:rFonts w:cs="Arial"/>
        </w:rPr>
      </w:pPr>
    </w:p>
    <w:p>
      <w:pPr>
        <w:rPr>
          <w:rFonts w:cs="Arial"/>
        </w:rPr>
      </w:pPr>
    </w:p>
    <w:p>
      <w:pPr>
        <w:rPr>
          <w:rFonts w:cs="Arial"/>
        </w:rPr>
      </w:pPr>
    </w:p>
    <w:p>
      <w:pPr>
        <w:rPr>
          <w:rFonts w:cs="Arial"/>
        </w:rPr>
      </w:pPr>
    </w:p>
    <w:p>
      <w:pPr>
        <w:jc w:val="center"/>
        <w:rPr>
          <w:rFonts w:cs="Arial"/>
          <w:b/>
          <w:sz w:val="28"/>
          <w:szCs w:val="28"/>
        </w:rPr>
      </w:pPr>
    </w:p>
    <w:p>
      <w:pPr>
        <w:jc w:val="center"/>
        <w:rPr>
          <w:rFonts w:cs="Arial"/>
          <w:b/>
          <w:sz w:val="28"/>
          <w:szCs w:val="28"/>
        </w:rPr>
      </w:pPr>
    </w:p>
    <w:p>
      <w:pPr>
        <w:pStyle w:val="10"/>
      </w:pPr>
      <w:bookmarkStart w:id="0" w:name="_Toc283218653"/>
      <w:bookmarkStart w:id="1" w:name="_Toc449860808"/>
      <w:bookmarkStart w:id="2" w:name="_Toc283218701"/>
      <w:bookmarkStart w:id="3" w:name="_Toc187466025"/>
      <w:bookmarkStart w:id="4" w:name="_Toc449860902"/>
      <w:bookmarkStart w:id="5" w:name="_Toc216835052"/>
      <w:bookmarkStart w:id="6" w:name="_Toc283739249"/>
      <w:r>
        <w:t>- MANUAL ADMINISTRATION</w:t>
      </w:r>
      <w:bookmarkEnd w:id="0"/>
      <w:bookmarkEnd w:id="1"/>
      <w:bookmarkEnd w:id="2"/>
      <w:bookmarkEnd w:id="3"/>
      <w:bookmarkEnd w:id="4"/>
      <w:bookmarkEnd w:id="5"/>
      <w:bookmarkEnd w:id="6"/>
    </w:p>
    <w:p>
      <w:pPr>
        <w:rPr>
          <w:lang w:val="en-GB"/>
        </w:rPr>
      </w:pPr>
    </w:p>
    <w:p>
      <w:pPr>
        <w:ind w:firstLine="360"/>
        <w:rPr>
          <w:rFonts w:cs="Arial"/>
        </w:rPr>
      </w:pPr>
      <w:r>
        <w:rPr>
          <w:rFonts w:ascii="Arial Narrow" w:hAnsi="Arial Narrow"/>
        </w:rPr>
        <w:br w:type="page"/>
      </w:r>
      <w:bookmarkStart w:id="7" w:name="_Toc216835053"/>
    </w:p>
    <w:bookmarkEnd w:id="7"/>
    <w:p>
      <w:pPr>
        <w:pStyle w:val="2"/>
        <w:numPr>
          <w:ilvl w:val="1"/>
          <w:numId w:val="4"/>
        </w:numPr>
        <w:ind w:left="540" w:hanging="90"/>
      </w:pPr>
      <w:bookmarkStart w:id="8" w:name="_Toc502738111"/>
      <w:bookmarkStart w:id="9" w:name="_Toc449860903"/>
      <w:bookmarkStart w:id="10" w:name="_Toc449860809"/>
      <w:bookmarkStart w:id="11" w:name="_Toc283645906"/>
      <w:bookmarkStart w:id="12" w:name="_Toc283218703"/>
      <w:bookmarkStart w:id="13" w:name="_Toc187483224"/>
      <w:bookmarkStart w:id="14" w:name="_Toc187483943"/>
      <w:bookmarkStart w:id="15" w:name="_Toc216835055"/>
      <w:bookmarkStart w:id="16" w:name="_Toc283217324"/>
      <w:bookmarkStart w:id="17" w:name="_Toc283739251"/>
      <w:bookmarkStart w:id="18" w:name="_Toc283218704"/>
      <w:r>
        <w:t>RECORD OF REVISION</w:t>
      </w:r>
      <w:bookmarkEnd w:id="8"/>
      <w:bookmarkEnd w:id="9"/>
      <w:bookmarkEnd w:id="10"/>
    </w:p>
    <w:p>
      <w:pPr>
        <w:rPr>
          <w:lang w:val="en-GB"/>
        </w:rPr>
      </w:pPr>
    </w:p>
    <w:tbl>
      <w:tblPr>
        <w:tblStyle w:val="12"/>
        <w:tblW w:w="9720"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30"/>
        <w:gridCol w:w="3510"/>
        <w:gridCol w:w="810"/>
        <w:gridCol w:w="990"/>
        <w:gridCol w:w="2430"/>
        <w:gridCol w:w="1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630" w:type="dxa"/>
            <w:vAlign w:val="center"/>
          </w:tcPr>
          <w:p>
            <w:pPr>
              <w:pStyle w:val="27"/>
              <w:tabs>
                <w:tab w:val="left" w:pos="612"/>
                <w:tab w:val="clear" w:pos="4320"/>
                <w:tab w:val="clear" w:pos="8640"/>
              </w:tabs>
              <w:ind w:left="0" w:right="72"/>
              <w:jc w:val="center"/>
              <w:rPr>
                <w:rFonts w:cs="Arial"/>
                <w:b/>
                <w:bCs/>
                <w:lang w:val="en-GB"/>
              </w:rPr>
            </w:pPr>
            <w:r>
              <w:rPr>
                <w:rFonts w:cs="Arial"/>
                <w:b/>
                <w:bCs/>
                <w:lang w:val="en-GB"/>
              </w:rPr>
              <w:t>No.</w:t>
            </w:r>
          </w:p>
        </w:tc>
        <w:tc>
          <w:tcPr>
            <w:tcW w:w="3510" w:type="dxa"/>
            <w:vAlign w:val="center"/>
          </w:tcPr>
          <w:p>
            <w:pPr>
              <w:pStyle w:val="27"/>
              <w:tabs>
                <w:tab w:val="clear" w:pos="4320"/>
                <w:tab w:val="clear" w:pos="8640"/>
              </w:tabs>
              <w:ind w:left="0" w:right="162"/>
              <w:jc w:val="center"/>
              <w:rPr>
                <w:rFonts w:cs="Arial"/>
                <w:b/>
                <w:bCs/>
                <w:lang w:val="en-GB"/>
              </w:rPr>
            </w:pPr>
            <w:r>
              <w:rPr>
                <w:rFonts w:cs="Arial"/>
                <w:b/>
                <w:bCs/>
                <w:lang w:val="en-GB"/>
              </w:rPr>
              <w:t>Description Of Changes</w:t>
            </w:r>
          </w:p>
        </w:tc>
        <w:tc>
          <w:tcPr>
            <w:tcW w:w="810" w:type="dxa"/>
          </w:tcPr>
          <w:p>
            <w:pPr>
              <w:pStyle w:val="27"/>
              <w:tabs>
                <w:tab w:val="left" w:pos="1313"/>
                <w:tab w:val="clear" w:pos="4320"/>
                <w:tab w:val="clear" w:pos="8640"/>
              </w:tabs>
              <w:ind w:left="0" w:right="-108"/>
              <w:jc w:val="center"/>
              <w:rPr>
                <w:rFonts w:cs="Arial"/>
                <w:b/>
                <w:bCs/>
                <w:lang w:val="en-GB"/>
              </w:rPr>
            </w:pPr>
            <w:r>
              <w:rPr>
                <w:rFonts w:cs="Arial"/>
                <w:b/>
                <w:bCs/>
                <w:lang w:val="en-GB"/>
              </w:rPr>
              <w:t>Issue No.</w:t>
            </w:r>
          </w:p>
        </w:tc>
        <w:tc>
          <w:tcPr>
            <w:tcW w:w="990" w:type="dxa"/>
            <w:vAlign w:val="center"/>
          </w:tcPr>
          <w:p>
            <w:pPr>
              <w:pStyle w:val="27"/>
              <w:tabs>
                <w:tab w:val="left" w:pos="1313"/>
                <w:tab w:val="clear" w:pos="4320"/>
                <w:tab w:val="clear" w:pos="8640"/>
              </w:tabs>
              <w:ind w:left="0" w:right="-108"/>
              <w:jc w:val="center"/>
              <w:rPr>
                <w:rFonts w:cs="Arial"/>
                <w:b/>
                <w:bCs/>
                <w:lang w:val="en-GB"/>
              </w:rPr>
            </w:pPr>
            <w:r>
              <w:rPr>
                <w:rFonts w:cs="Arial"/>
                <w:b/>
                <w:bCs/>
                <w:lang w:val="en-GB"/>
              </w:rPr>
              <w:t>Revision No.</w:t>
            </w:r>
          </w:p>
        </w:tc>
        <w:tc>
          <w:tcPr>
            <w:tcW w:w="2430" w:type="dxa"/>
            <w:vAlign w:val="center"/>
          </w:tcPr>
          <w:p>
            <w:pPr>
              <w:pStyle w:val="27"/>
              <w:tabs>
                <w:tab w:val="clear" w:pos="4320"/>
                <w:tab w:val="clear" w:pos="8640"/>
              </w:tabs>
              <w:ind w:left="0"/>
              <w:jc w:val="center"/>
              <w:rPr>
                <w:rFonts w:cs="Arial"/>
                <w:b/>
                <w:bCs/>
                <w:lang w:val="en-GB"/>
              </w:rPr>
            </w:pPr>
            <w:r>
              <w:rPr>
                <w:rFonts w:cs="Arial"/>
                <w:b/>
                <w:bCs/>
                <w:lang w:val="en-GB"/>
              </w:rPr>
              <w:t>Author</w:t>
            </w:r>
          </w:p>
        </w:tc>
        <w:tc>
          <w:tcPr>
            <w:tcW w:w="1350" w:type="dxa"/>
            <w:vAlign w:val="center"/>
          </w:tcPr>
          <w:p>
            <w:pPr>
              <w:pStyle w:val="27"/>
              <w:tabs>
                <w:tab w:val="clear" w:pos="4320"/>
                <w:tab w:val="clear" w:pos="8640"/>
              </w:tabs>
              <w:ind w:left="8" w:right="0"/>
              <w:jc w:val="center"/>
              <w:rPr>
                <w:rFonts w:cs="Arial"/>
                <w:b/>
                <w:bCs/>
                <w:lang w:val="en-GB"/>
              </w:rPr>
            </w:pPr>
            <w:r>
              <w:rPr>
                <w:rFonts w:cs="Arial"/>
                <w:b/>
                <w:bCs/>
                <w:lang w:val="en-GB"/>
              </w:rPr>
              <w:t>Effective 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630" w:type="dxa"/>
            <w:vAlign w:val="center"/>
          </w:tcPr>
          <w:p>
            <w:pPr>
              <w:pStyle w:val="27"/>
              <w:tabs>
                <w:tab w:val="left" w:pos="192"/>
                <w:tab w:val="left" w:pos="412"/>
                <w:tab w:val="left" w:pos="512"/>
                <w:tab w:val="left" w:pos="612"/>
                <w:tab w:val="clear" w:pos="4320"/>
                <w:tab w:val="clear" w:pos="8640"/>
              </w:tabs>
              <w:ind w:left="72" w:right="72"/>
              <w:jc w:val="center"/>
              <w:rPr>
                <w:rFonts w:cs="Arial"/>
                <w:lang w:val="en-GB"/>
              </w:rPr>
            </w:pPr>
            <w:r>
              <w:rPr>
                <w:rFonts w:cs="Arial"/>
                <w:lang w:val="en-GB"/>
              </w:rPr>
              <w:t>1</w:t>
            </w:r>
          </w:p>
        </w:tc>
        <w:tc>
          <w:tcPr>
            <w:tcW w:w="3510" w:type="dxa"/>
            <w:vAlign w:val="center"/>
          </w:tcPr>
          <w:p>
            <w:pPr>
              <w:pStyle w:val="27"/>
              <w:tabs>
                <w:tab w:val="clear" w:pos="4320"/>
                <w:tab w:val="clear" w:pos="8640"/>
              </w:tabs>
              <w:ind w:left="72" w:right="1"/>
              <w:rPr>
                <w:rFonts w:cs="Arial"/>
                <w:lang w:val="en-GB"/>
              </w:rPr>
            </w:pPr>
            <w:r>
              <w:rPr>
                <w:rFonts w:cs="Arial"/>
                <w:lang w:val="en-GB"/>
              </w:rPr>
              <w:t xml:space="preserve">Original </w:t>
            </w:r>
          </w:p>
        </w:tc>
        <w:tc>
          <w:tcPr>
            <w:tcW w:w="810" w:type="dxa"/>
            <w:vAlign w:val="center"/>
          </w:tcPr>
          <w:p>
            <w:pPr>
              <w:pStyle w:val="27"/>
              <w:tabs>
                <w:tab w:val="clear" w:pos="4320"/>
                <w:tab w:val="clear" w:pos="8640"/>
              </w:tabs>
              <w:ind w:left="-108" w:right="-108"/>
              <w:jc w:val="center"/>
              <w:rPr>
                <w:rFonts w:cs="Arial"/>
                <w:lang w:val="en-GB"/>
              </w:rPr>
            </w:pPr>
            <w:r>
              <w:rPr>
                <w:rFonts w:cs="Arial"/>
                <w:lang w:val="en-GB"/>
              </w:rPr>
              <w:t>1</w:t>
            </w:r>
          </w:p>
        </w:tc>
        <w:tc>
          <w:tcPr>
            <w:tcW w:w="990" w:type="dxa"/>
            <w:vAlign w:val="center"/>
          </w:tcPr>
          <w:p>
            <w:pPr>
              <w:pStyle w:val="27"/>
              <w:tabs>
                <w:tab w:val="clear" w:pos="4320"/>
                <w:tab w:val="clear" w:pos="8640"/>
              </w:tabs>
              <w:ind w:left="-108" w:right="-108"/>
              <w:jc w:val="center"/>
              <w:rPr>
                <w:rFonts w:cs="Arial"/>
                <w:lang w:val="en-GB"/>
              </w:rPr>
            </w:pPr>
            <w:r>
              <w:rPr>
                <w:rFonts w:cs="Arial"/>
                <w:lang w:val="en-GB"/>
              </w:rPr>
              <w:t>0</w:t>
            </w:r>
          </w:p>
        </w:tc>
        <w:tc>
          <w:tcPr>
            <w:tcW w:w="2430" w:type="dxa"/>
            <w:vAlign w:val="center"/>
          </w:tcPr>
          <w:p>
            <w:pPr>
              <w:pStyle w:val="27"/>
              <w:tabs>
                <w:tab w:val="clear" w:pos="4320"/>
                <w:tab w:val="clear" w:pos="8640"/>
              </w:tabs>
              <w:ind w:left="0"/>
              <w:rPr>
                <w:rFonts w:cs="Arial"/>
                <w:lang w:val="en-GB"/>
              </w:rPr>
            </w:pPr>
            <w:r>
              <w:rPr>
                <w:rFonts w:cs="Arial"/>
                <w:lang w:val="en-GB"/>
              </w:rPr>
              <w:t>Yuvarani</w:t>
            </w:r>
          </w:p>
        </w:tc>
        <w:tc>
          <w:tcPr>
            <w:tcW w:w="1350" w:type="dxa"/>
            <w:vAlign w:val="center"/>
          </w:tcPr>
          <w:p>
            <w:pPr>
              <w:pStyle w:val="27"/>
              <w:tabs>
                <w:tab w:val="left" w:pos="1583"/>
                <w:tab w:val="clear" w:pos="4320"/>
                <w:tab w:val="clear" w:pos="8640"/>
              </w:tabs>
              <w:ind w:left="0" w:right="31"/>
              <w:jc w:val="center"/>
              <w:rPr>
                <w:rFonts w:cs="Arial"/>
                <w:lang w:val="en-GB"/>
              </w:rPr>
            </w:pPr>
            <w:r>
              <w:rPr>
                <w:rFonts w:cs="Arial"/>
                <w:lang w:val="en-GB"/>
              </w:rPr>
              <w:t>29-Apr-16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630" w:type="dxa"/>
            <w:vAlign w:val="center"/>
          </w:tcPr>
          <w:p>
            <w:pPr>
              <w:pStyle w:val="27"/>
              <w:tabs>
                <w:tab w:val="left" w:pos="612"/>
                <w:tab w:val="clear" w:pos="4320"/>
                <w:tab w:val="clear" w:pos="8640"/>
              </w:tabs>
              <w:ind w:left="72" w:right="72"/>
              <w:jc w:val="center"/>
              <w:rPr>
                <w:rFonts w:cs="Arial"/>
                <w:lang w:val="en-GB"/>
              </w:rPr>
            </w:pPr>
            <w:r>
              <w:rPr>
                <w:rFonts w:cs="Arial"/>
                <w:lang w:val="en-GB"/>
              </w:rPr>
              <w:t>2</w:t>
            </w:r>
          </w:p>
        </w:tc>
        <w:tc>
          <w:tcPr>
            <w:tcW w:w="3510" w:type="dxa"/>
            <w:vAlign w:val="center"/>
          </w:tcPr>
          <w:p>
            <w:pPr>
              <w:pStyle w:val="27"/>
              <w:tabs>
                <w:tab w:val="clear" w:pos="4320"/>
                <w:tab w:val="clear" w:pos="8640"/>
              </w:tabs>
              <w:ind w:left="72" w:right="1"/>
              <w:rPr>
                <w:rFonts w:cs="Arial"/>
                <w:lang w:val="en-GB"/>
              </w:rPr>
            </w:pPr>
            <w:r>
              <w:rPr>
                <w:rFonts w:cs="Arial"/>
                <w:lang w:val="en-GB"/>
              </w:rPr>
              <w:t>Updated CCF System owner details</w:t>
            </w:r>
          </w:p>
        </w:tc>
        <w:tc>
          <w:tcPr>
            <w:tcW w:w="810" w:type="dxa"/>
            <w:vAlign w:val="center"/>
          </w:tcPr>
          <w:p>
            <w:pPr>
              <w:pStyle w:val="27"/>
              <w:tabs>
                <w:tab w:val="clear" w:pos="4320"/>
                <w:tab w:val="clear" w:pos="8640"/>
              </w:tabs>
              <w:ind w:left="-108" w:right="-108"/>
              <w:jc w:val="center"/>
              <w:rPr>
                <w:rFonts w:cs="Arial"/>
                <w:lang w:val="en-GB"/>
              </w:rPr>
            </w:pPr>
            <w:r>
              <w:rPr>
                <w:rFonts w:cs="Arial"/>
                <w:lang w:val="en-GB"/>
              </w:rPr>
              <w:t>1</w:t>
            </w:r>
          </w:p>
        </w:tc>
        <w:tc>
          <w:tcPr>
            <w:tcW w:w="990" w:type="dxa"/>
            <w:vAlign w:val="center"/>
          </w:tcPr>
          <w:p>
            <w:pPr>
              <w:pStyle w:val="27"/>
              <w:tabs>
                <w:tab w:val="clear" w:pos="4320"/>
                <w:tab w:val="clear" w:pos="8640"/>
              </w:tabs>
              <w:ind w:left="-108" w:right="-108"/>
              <w:jc w:val="center"/>
              <w:rPr>
                <w:rFonts w:cs="Arial"/>
                <w:lang w:val="en-GB"/>
              </w:rPr>
            </w:pPr>
            <w:r>
              <w:rPr>
                <w:rFonts w:cs="Arial"/>
                <w:lang w:val="en-GB"/>
              </w:rPr>
              <w:t>1</w:t>
            </w:r>
          </w:p>
        </w:tc>
        <w:tc>
          <w:tcPr>
            <w:tcW w:w="2430" w:type="dxa"/>
            <w:vAlign w:val="center"/>
          </w:tcPr>
          <w:p>
            <w:pPr>
              <w:pStyle w:val="27"/>
              <w:tabs>
                <w:tab w:val="clear" w:pos="4320"/>
                <w:tab w:val="clear" w:pos="8640"/>
              </w:tabs>
              <w:ind w:left="0"/>
              <w:rPr>
                <w:rFonts w:cs="Arial"/>
                <w:lang w:val="en-GB"/>
              </w:rPr>
            </w:pPr>
            <w:r>
              <w:rPr>
                <w:rFonts w:cs="Arial"/>
                <w:lang w:val="en-GB"/>
              </w:rPr>
              <w:t>RajashekarReddy Kasireddy</w:t>
            </w:r>
          </w:p>
        </w:tc>
        <w:tc>
          <w:tcPr>
            <w:tcW w:w="1350" w:type="dxa"/>
            <w:vAlign w:val="center"/>
          </w:tcPr>
          <w:p>
            <w:pPr>
              <w:pStyle w:val="27"/>
              <w:tabs>
                <w:tab w:val="clear" w:pos="4320"/>
                <w:tab w:val="clear" w:pos="8640"/>
              </w:tabs>
              <w:ind w:left="0" w:right="-18"/>
              <w:jc w:val="center"/>
              <w:rPr>
                <w:rFonts w:cs="Arial"/>
                <w:lang w:val="en-GB"/>
              </w:rPr>
            </w:pPr>
            <w:r>
              <w:rPr>
                <w:rFonts w:cs="Arial"/>
                <w:lang w:val="en-GB"/>
              </w:rPr>
              <w:t>27-Sep-19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630" w:type="dxa"/>
            <w:vAlign w:val="center"/>
          </w:tcPr>
          <w:p>
            <w:pPr>
              <w:pStyle w:val="27"/>
              <w:tabs>
                <w:tab w:val="left" w:pos="612"/>
                <w:tab w:val="clear" w:pos="4320"/>
                <w:tab w:val="clear" w:pos="8640"/>
              </w:tabs>
              <w:ind w:left="72" w:right="72"/>
              <w:jc w:val="center"/>
              <w:rPr>
                <w:rFonts w:cs="Arial"/>
                <w:lang w:val="en-GB"/>
              </w:rPr>
            </w:pPr>
            <w:r>
              <w:rPr>
                <w:rFonts w:cs="Arial"/>
                <w:lang w:val="en-GB"/>
              </w:rPr>
              <w:t>3</w:t>
            </w:r>
          </w:p>
        </w:tc>
        <w:tc>
          <w:tcPr>
            <w:tcW w:w="3510" w:type="dxa"/>
            <w:vAlign w:val="center"/>
          </w:tcPr>
          <w:p>
            <w:pPr>
              <w:pStyle w:val="27"/>
              <w:tabs>
                <w:tab w:val="clear" w:pos="4320"/>
                <w:tab w:val="clear" w:pos="8640"/>
              </w:tabs>
              <w:ind w:left="72" w:right="1"/>
              <w:rPr>
                <w:rFonts w:cs="Arial"/>
                <w:lang w:val="en-GB"/>
              </w:rPr>
            </w:pPr>
            <w:r>
              <w:rPr>
                <w:rFonts w:cs="Arial"/>
                <w:lang w:val="en-GB"/>
              </w:rPr>
              <w:t>Updated application support details</w:t>
            </w:r>
          </w:p>
        </w:tc>
        <w:tc>
          <w:tcPr>
            <w:tcW w:w="810" w:type="dxa"/>
            <w:vAlign w:val="center"/>
          </w:tcPr>
          <w:p>
            <w:pPr>
              <w:pStyle w:val="27"/>
              <w:tabs>
                <w:tab w:val="clear" w:pos="4320"/>
                <w:tab w:val="clear" w:pos="8640"/>
              </w:tabs>
              <w:ind w:left="-108" w:right="-108"/>
              <w:jc w:val="center"/>
              <w:rPr>
                <w:rFonts w:cs="Arial"/>
                <w:lang w:val="en-GB"/>
              </w:rPr>
            </w:pPr>
            <w:r>
              <w:rPr>
                <w:rFonts w:cs="Arial"/>
                <w:lang w:val="en-GB"/>
              </w:rPr>
              <w:t>1</w:t>
            </w:r>
          </w:p>
        </w:tc>
        <w:tc>
          <w:tcPr>
            <w:tcW w:w="990" w:type="dxa"/>
            <w:vAlign w:val="center"/>
          </w:tcPr>
          <w:p>
            <w:pPr>
              <w:pStyle w:val="27"/>
              <w:tabs>
                <w:tab w:val="clear" w:pos="4320"/>
                <w:tab w:val="clear" w:pos="8640"/>
              </w:tabs>
              <w:ind w:left="-108" w:right="-108"/>
              <w:jc w:val="center"/>
              <w:rPr>
                <w:rFonts w:cs="Arial"/>
                <w:lang w:val="en-GB"/>
              </w:rPr>
            </w:pPr>
            <w:r>
              <w:rPr>
                <w:rFonts w:cs="Arial"/>
                <w:lang w:val="en-GB"/>
              </w:rPr>
              <w:t>1</w:t>
            </w:r>
          </w:p>
        </w:tc>
        <w:tc>
          <w:tcPr>
            <w:tcW w:w="2430" w:type="dxa"/>
            <w:vAlign w:val="center"/>
          </w:tcPr>
          <w:p>
            <w:pPr>
              <w:pStyle w:val="27"/>
              <w:tabs>
                <w:tab w:val="clear" w:pos="4320"/>
                <w:tab w:val="clear" w:pos="8640"/>
              </w:tabs>
              <w:ind w:left="0"/>
              <w:rPr>
                <w:rFonts w:cs="Arial"/>
                <w:lang w:val="en-GB"/>
              </w:rPr>
            </w:pPr>
            <w:ins w:id="265" w:author="RajashekarReddy Kasireddy" w:date="2020-05-29T14:01:00Z">
              <w:r>
                <w:rPr>
                  <w:rFonts w:cs="Arial"/>
                  <w:lang w:val="en-GB"/>
                </w:rPr>
                <w:t>RajashekarReddy Kasireddy</w:t>
              </w:r>
            </w:ins>
            <w:del w:id="266" w:author="RajashekarReddy Kasireddy" w:date="2020-05-29T14:01:00Z">
              <w:r>
                <w:rPr>
                  <w:rFonts w:cs="Arial"/>
                  <w:lang w:val="en-GB"/>
                </w:rPr>
                <w:delText>RajashekarReddy Kasireddy</w:delText>
              </w:r>
            </w:del>
          </w:p>
        </w:tc>
        <w:tc>
          <w:tcPr>
            <w:tcW w:w="1350" w:type="dxa"/>
            <w:vAlign w:val="center"/>
          </w:tcPr>
          <w:p>
            <w:pPr>
              <w:pStyle w:val="27"/>
              <w:tabs>
                <w:tab w:val="clear" w:pos="4320"/>
                <w:tab w:val="clear" w:pos="8640"/>
              </w:tabs>
              <w:ind w:left="0" w:right="-18"/>
              <w:jc w:val="center"/>
              <w:rPr>
                <w:rFonts w:cs="Arial"/>
                <w:lang w:val="en-GB"/>
              </w:rPr>
            </w:pPr>
            <w:r>
              <w:rPr>
                <w:rFonts w:cs="Arial"/>
                <w:lang w:val="en-GB"/>
              </w:rPr>
              <w:t>27-Sep-19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630" w:type="dxa"/>
            <w:vAlign w:val="center"/>
          </w:tcPr>
          <w:p>
            <w:pPr>
              <w:pStyle w:val="27"/>
              <w:tabs>
                <w:tab w:val="left" w:pos="612"/>
                <w:tab w:val="clear" w:pos="4320"/>
                <w:tab w:val="clear" w:pos="8640"/>
              </w:tabs>
              <w:ind w:left="72" w:right="72"/>
              <w:jc w:val="center"/>
              <w:rPr>
                <w:rFonts w:cs="Arial"/>
                <w:lang w:val="en-GB"/>
              </w:rPr>
            </w:pPr>
            <w:ins w:id="267" w:author="RajashekarReddy Kasireddy" w:date="2020-05-29T14:00:00Z">
              <w:r>
                <w:rPr>
                  <w:rFonts w:cs="Arial"/>
                  <w:lang w:val="en-GB"/>
                </w:rPr>
                <w:t>4</w:t>
              </w:r>
            </w:ins>
          </w:p>
        </w:tc>
        <w:tc>
          <w:tcPr>
            <w:tcW w:w="3510" w:type="dxa"/>
            <w:vAlign w:val="center"/>
          </w:tcPr>
          <w:p>
            <w:pPr>
              <w:pStyle w:val="27"/>
              <w:tabs>
                <w:tab w:val="clear" w:pos="4320"/>
                <w:tab w:val="clear" w:pos="8640"/>
              </w:tabs>
              <w:ind w:left="72" w:right="1"/>
              <w:rPr>
                <w:rFonts w:cs="Arial"/>
                <w:lang w:val="en-GB"/>
              </w:rPr>
            </w:pPr>
            <w:ins w:id="268" w:author="RajashekarReddy Kasireddy" w:date="2020-05-29T14:00:00Z">
              <w:r>
                <w:rPr>
                  <w:rFonts w:cs="Arial"/>
                  <w:lang w:val="en-GB"/>
                </w:rPr>
                <w:t xml:space="preserve">Updated Change </w:t>
              </w:r>
            </w:ins>
            <w:ins w:id="269" w:author="RajashekarReddy Kasireddy" w:date="2020-05-29T14:01:00Z">
              <w:r>
                <w:rPr>
                  <w:rFonts w:cs="Arial"/>
                  <w:lang w:val="en-GB"/>
                </w:rPr>
                <w:t>Numbers</w:t>
              </w:r>
            </w:ins>
          </w:p>
        </w:tc>
        <w:tc>
          <w:tcPr>
            <w:tcW w:w="810" w:type="dxa"/>
            <w:vAlign w:val="center"/>
          </w:tcPr>
          <w:p>
            <w:pPr>
              <w:pStyle w:val="27"/>
              <w:tabs>
                <w:tab w:val="clear" w:pos="4320"/>
                <w:tab w:val="clear" w:pos="8640"/>
              </w:tabs>
              <w:ind w:left="-108" w:right="-108"/>
              <w:jc w:val="center"/>
              <w:rPr>
                <w:rFonts w:cs="Arial"/>
                <w:lang w:val="en-GB"/>
              </w:rPr>
            </w:pPr>
            <w:ins w:id="270" w:author="RajashekarReddy Kasireddy" w:date="2020-05-29T14:01:00Z">
              <w:r>
                <w:rPr>
                  <w:rFonts w:cs="Arial"/>
                  <w:lang w:val="en-GB"/>
                </w:rPr>
                <w:t>1</w:t>
              </w:r>
            </w:ins>
          </w:p>
        </w:tc>
        <w:tc>
          <w:tcPr>
            <w:tcW w:w="990" w:type="dxa"/>
            <w:vAlign w:val="center"/>
          </w:tcPr>
          <w:p>
            <w:pPr>
              <w:pStyle w:val="27"/>
              <w:tabs>
                <w:tab w:val="clear" w:pos="4320"/>
                <w:tab w:val="clear" w:pos="8640"/>
              </w:tabs>
              <w:ind w:left="-108" w:right="-108"/>
              <w:jc w:val="center"/>
              <w:rPr>
                <w:rFonts w:cs="Arial"/>
                <w:lang w:val="en-GB"/>
              </w:rPr>
            </w:pPr>
            <w:ins w:id="271" w:author="RajashekarReddy Kasireddy" w:date="2020-05-29T14:01:00Z">
              <w:r>
                <w:rPr>
                  <w:rFonts w:cs="Arial"/>
                  <w:lang w:val="en-GB"/>
                </w:rPr>
                <w:t>1</w:t>
              </w:r>
            </w:ins>
          </w:p>
        </w:tc>
        <w:tc>
          <w:tcPr>
            <w:tcW w:w="2430" w:type="dxa"/>
            <w:vAlign w:val="center"/>
          </w:tcPr>
          <w:p>
            <w:pPr>
              <w:pStyle w:val="27"/>
              <w:tabs>
                <w:tab w:val="clear" w:pos="4320"/>
                <w:tab w:val="clear" w:pos="8640"/>
              </w:tabs>
              <w:ind w:left="0"/>
              <w:rPr>
                <w:rFonts w:cs="Arial"/>
                <w:lang w:val="en-GB"/>
              </w:rPr>
            </w:pPr>
            <w:ins w:id="272" w:author="RajashekarReddy Kasireddy" w:date="2020-05-29T14:01:00Z">
              <w:r>
                <w:rPr>
                  <w:rFonts w:cs="Arial"/>
                  <w:lang w:val="en-GB"/>
                </w:rPr>
                <w:t>RajashekarReddy Kasireddy</w:t>
              </w:r>
            </w:ins>
          </w:p>
        </w:tc>
        <w:tc>
          <w:tcPr>
            <w:tcW w:w="1350" w:type="dxa"/>
            <w:vAlign w:val="center"/>
          </w:tcPr>
          <w:p>
            <w:pPr>
              <w:pStyle w:val="27"/>
              <w:tabs>
                <w:tab w:val="clear" w:pos="4320"/>
                <w:tab w:val="clear" w:pos="8640"/>
              </w:tabs>
              <w:ind w:left="0" w:right="-18"/>
              <w:jc w:val="center"/>
              <w:rPr>
                <w:rFonts w:cs="Arial"/>
                <w:lang w:val="en-GB"/>
              </w:rPr>
            </w:pPr>
            <w:ins w:id="273" w:author="RajashekarReddy Kasireddy" w:date="2020-05-29T14:01:00Z">
              <w:r>
                <w:rPr>
                  <w:rFonts w:cs="Arial"/>
                  <w:lang w:val="en-GB"/>
                </w:rPr>
                <w:t>29-May-2020</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630" w:type="dxa"/>
            <w:vAlign w:val="center"/>
          </w:tcPr>
          <w:p>
            <w:pPr>
              <w:pStyle w:val="27"/>
              <w:tabs>
                <w:tab w:val="left" w:pos="612"/>
                <w:tab w:val="clear" w:pos="4320"/>
                <w:tab w:val="clear" w:pos="8640"/>
              </w:tabs>
              <w:ind w:left="72" w:right="72"/>
              <w:jc w:val="center"/>
              <w:rPr>
                <w:rFonts w:cs="Arial"/>
                <w:lang w:val="en-GB"/>
              </w:rPr>
            </w:pPr>
            <w:ins w:id="274" w:author="Palash Pandit" w:date="2021-05-03T15:07:00Z">
              <w:r>
                <w:rPr>
                  <w:rFonts w:cs="Arial"/>
                  <w:lang w:val="en-GB"/>
                </w:rPr>
                <w:t>5</w:t>
              </w:r>
            </w:ins>
          </w:p>
        </w:tc>
        <w:tc>
          <w:tcPr>
            <w:tcW w:w="3510" w:type="dxa"/>
            <w:vAlign w:val="center"/>
          </w:tcPr>
          <w:p>
            <w:pPr>
              <w:pStyle w:val="27"/>
              <w:tabs>
                <w:tab w:val="clear" w:pos="4320"/>
                <w:tab w:val="clear" w:pos="8640"/>
              </w:tabs>
              <w:ind w:left="72" w:right="1"/>
              <w:rPr>
                <w:rFonts w:cs="Arial"/>
                <w:lang w:val="en-GB"/>
              </w:rPr>
            </w:pPr>
            <w:ins w:id="275" w:author="Palash Pandit" w:date="2021-05-03T15:07:00Z">
              <w:r>
                <w:rPr>
                  <w:rFonts w:cs="Arial"/>
                  <w:lang w:val="en-GB"/>
                </w:rPr>
                <w:t>Update eLogbook and admin new functionalities</w:t>
              </w:r>
            </w:ins>
          </w:p>
        </w:tc>
        <w:tc>
          <w:tcPr>
            <w:tcW w:w="810" w:type="dxa"/>
            <w:vAlign w:val="center"/>
          </w:tcPr>
          <w:p>
            <w:pPr>
              <w:pStyle w:val="27"/>
              <w:tabs>
                <w:tab w:val="clear" w:pos="4320"/>
                <w:tab w:val="clear" w:pos="8640"/>
              </w:tabs>
              <w:ind w:left="-108" w:right="-108"/>
              <w:jc w:val="center"/>
              <w:rPr>
                <w:rFonts w:cs="Arial"/>
                <w:lang w:val="en-GB"/>
              </w:rPr>
            </w:pPr>
            <w:ins w:id="276" w:author="Palash Pandit" w:date="2021-05-05T15:41:00Z">
              <w:r>
                <w:rPr>
                  <w:rFonts w:cs="Arial"/>
                  <w:lang w:val="en-GB"/>
                </w:rPr>
                <w:t>2</w:t>
              </w:r>
            </w:ins>
          </w:p>
        </w:tc>
        <w:tc>
          <w:tcPr>
            <w:tcW w:w="990" w:type="dxa"/>
            <w:vAlign w:val="center"/>
          </w:tcPr>
          <w:p>
            <w:pPr>
              <w:pStyle w:val="27"/>
              <w:tabs>
                <w:tab w:val="clear" w:pos="4320"/>
                <w:tab w:val="clear" w:pos="8640"/>
              </w:tabs>
              <w:ind w:left="-108" w:right="-108"/>
              <w:jc w:val="center"/>
              <w:rPr>
                <w:rFonts w:cs="Arial"/>
                <w:lang w:val="en-GB"/>
              </w:rPr>
            </w:pPr>
            <w:ins w:id="277" w:author="Palash Pandit" w:date="2021-05-03T15:08:00Z">
              <w:r>
                <w:rPr>
                  <w:rFonts w:cs="Arial"/>
                  <w:lang w:val="en-GB"/>
                </w:rPr>
                <w:t>1</w:t>
              </w:r>
            </w:ins>
          </w:p>
        </w:tc>
        <w:tc>
          <w:tcPr>
            <w:tcW w:w="2430" w:type="dxa"/>
            <w:vAlign w:val="center"/>
          </w:tcPr>
          <w:p>
            <w:pPr>
              <w:pStyle w:val="27"/>
              <w:tabs>
                <w:tab w:val="clear" w:pos="4320"/>
                <w:tab w:val="clear" w:pos="8640"/>
              </w:tabs>
              <w:ind w:left="0"/>
              <w:rPr>
                <w:rFonts w:cs="Arial"/>
                <w:lang w:val="en-GB"/>
              </w:rPr>
            </w:pPr>
            <w:ins w:id="278" w:author="Palash Pandit" w:date="2021-05-03T15:08:00Z">
              <w:r>
                <w:rPr>
                  <w:rFonts w:cs="Arial"/>
                  <w:lang w:val="en-GB"/>
                </w:rPr>
                <w:t>RajashekarReddy Kasireddy</w:t>
              </w:r>
            </w:ins>
          </w:p>
        </w:tc>
        <w:tc>
          <w:tcPr>
            <w:tcW w:w="1350" w:type="dxa"/>
            <w:vAlign w:val="center"/>
          </w:tcPr>
          <w:p>
            <w:pPr>
              <w:pStyle w:val="27"/>
              <w:tabs>
                <w:tab w:val="clear" w:pos="4320"/>
                <w:tab w:val="clear" w:pos="8640"/>
              </w:tabs>
              <w:ind w:left="0" w:right="-18"/>
              <w:jc w:val="center"/>
              <w:rPr>
                <w:rFonts w:cs="Arial"/>
                <w:lang w:val="en-GB"/>
              </w:rPr>
            </w:pPr>
            <w:ins w:id="279" w:author="Palash Pandit" w:date="2021-05-03T15:08:00Z">
              <w:r>
                <w:rPr>
                  <w:rFonts w:cs="Arial"/>
                  <w:lang w:val="en-GB"/>
                </w:rPr>
                <w:t>0</w:t>
              </w:r>
            </w:ins>
            <w:ins w:id="280" w:author="Palash Pandit" w:date="2021-05-07T11:52:00Z">
              <w:r>
                <w:rPr>
                  <w:rFonts w:cs="Arial"/>
                  <w:lang w:val="en-GB"/>
                </w:rPr>
                <w:t>7</w:t>
              </w:r>
            </w:ins>
            <w:ins w:id="281" w:author="Palash Pandit" w:date="2021-05-03T15:08:00Z">
              <w:r>
                <w:rPr>
                  <w:rFonts w:cs="Arial"/>
                  <w:lang w:val="en-GB"/>
                </w:rPr>
                <w:t>-May-2021</w:t>
              </w:r>
            </w:ins>
          </w:p>
        </w:tc>
      </w:tr>
    </w:tbl>
    <w:p>
      <w:pPr>
        <w:ind w:left="0"/>
        <w:rPr>
          <w:lang w:val="en-GB"/>
        </w:rPr>
      </w:pPr>
    </w:p>
    <w:p>
      <w:r>
        <w:br w:type="page"/>
      </w:r>
    </w:p>
    <w:p>
      <w:pPr>
        <w:pStyle w:val="2"/>
        <w:numPr>
          <w:ilvl w:val="1"/>
          <w:numId w:val="4"/>
        </w:numPr>
        <w:ind w:left="540" w:hanging="540"/>
      </w:pPr>
      <w:bookmarkStart w:id="19" w:name="_Toc449860810"/>
      <w:bookmarkStart w:id="20" w:name="_Toc449860904"/>
      <w:bookmarkStart w:id="21" w:name="_Toc502738112"/>
      <w:r>
        <w:t>LIST OF EFFECTIVE PAGES</w:t>
      </w:r>
      <w:bookmarkEnd w:id="11"/>
      <w:bookmarkEnd w:id="12"/>
      <w:bookmarkEnd w:id="19"/>
      <w:bookmarkEnd w:id="20"/>
      <w:bookmarkEnd w:id="21"/>
    </w:p>
    <w:p>
      <w:pPr>
        <w:ind w:left="270"/>
        <w:rPr>
          <w:lang w:val="en-GB"/>
        </w:rPr>
      </w:pPr>
    </w:p>
    <w:tbl>
      <w:tblPr>
        <w:tblStyle w:val="12"/>
        <w:tblW w:w="9270" w:type="dxa"/>
        <w:tblInd w:w="64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6"/>
        <w:gridCol w:w="846"/>
        <w:gridCol w:w="846"/>
        <w:gridCol w:w="1062"/>
        <w:gridCol w:w="1080"/>
        <w:gridCol w:w="270"/>
        <w:gridCol w:w="720"/>
        <w:gridCol w:w="720"/>
        <w:gridCol w:w="810"/>
        <w:gridCol w:w="990"/>
        <w:gridCol w:w="1080"/>
        <w:tblGridChange w:id="282">
          <w:tblGrid>
            <w:gridCol w:w="846"/>
            <w:gridCol w:w="846"/>
            <w:gridCol w:w="846"/>
            <w:gridCol w:w="1062"/>
            <w:gridCol w:w="1080"/>
            <w:gridCol w:w="270"/>
            <w:gridCol w:w="720"/>
            <w:gridCol w:w="720"/>
            <w:gridCol w:w="810"/>
            <w:gridCol w:w="990"/>
            <w:gridCol w:w="1080"/>
          </w:tblGrid>
        </w:tblGridChange>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3" w:hRule="atLeast"/>
        </w:trPr>
        <w:tc>
          <w:tcPr>
            <w:tcW w:w="846" w:type="dxa"/>
            <w:vAlign w:val="center"/>
          </w:tcPr>
          <w:p>
            <w:pPr>
              <w:ind w:left="0" w:right="0"/>
              <w:jc w:val="center"/>
              <w:rPr>
                <w:rFonts w:cs="Arial"/>
                <w:b/>
                <w:sz w:val="18"/>
                <w:szCs w:val="18"/>
              </w:rPr>
            </w:pPr>
            <w:r>
              <w:rPr>
                <w:rFonts w:cs="Arial"/>
                <w:b/>
                <w:sz w:val="18"/>
                <w:szCs w:val="18"/>
              </w:rPr>
              <w:t>Part</w:t>
            </w:r>
          </w:p>
        </w:tc>
        <w:tc>
          <w:tcPr>
            <w:tcW w:w="846" w:type="dxa"/>
            <w:vAlign w:val="center"/>
          </w:tcPr>
          <w:p>
            <w:pPr>
              <w:ind w:left="-63" w:right="-1"/>
              <w:jc w:val="center"/>
              <w:rPr>
                <w:rFonts w:cs="Arial"/>
                <w:b/>
                <w:sz w:val="18"/>
                <w:szCs w:val="18"/>
              </w:rPr>
            </w:pPr>
            <w:r>
              <w:rPr>
                <w:rFonts w:cs="Arial"/>
                <w:b/>
                <w:sz w:val="18"/>
                <w:szCs w:val="18"/>
              </w:rPr>
              <w:t>Page</w:t>
            </w:r>
          </w:p>
        </w:tc>
        <w:tc>
          <w:tcPr>
            <w:tcW w:w="846" w:type="dxa"/>
            <w:vAlign w:val="center"/>
          </w:tcPr>
          <w:p>
            <w:pPr>
              <w:ind w:left="0" w:right="15"/>
              <w:jc w:val="center"/>
              <w:rPr>
                <w:rFonts w:cs="Arial"/>
                <w:b/>
                <w:sz w:val="18"/>
                <w:szCs w:val="18"/>
              </w:rPr>
            </w:pPr>
            <w:r>
              <w:rPr>
                <w:rFonts w:cs="Arial"/>
                <w:b/>
                <w:sz w:val="18"/>
                <w:szCs w:val="18"/>
              </w:rPr>
              <w:t>Issue No.</w:t>
            </w:r>
          </w:p>
        </w:tc>
        <w:tc>
          <w:tcPr>
            <w:tcW w:w="1062" w:type="dxa"/>
            <w:vAlign w:val="center"/>
          </w:tcPr>
          <w:p>
            <w:pPr>
              <w:ind w:left="0" w:right="15"/>
              <w:jc w:val="center"/>
              <w:rPr>
                <w:rFonts w:cs="Arial"/>
                <w:b/>
                <w:sz w:val="18"/>
                <w:szCs w:val="18"/>
              </w:rPr>
            </w:pPr>
            <w:r>
              <w:rPr>
                <w:rFonts w:cs="Arial"/>
                <w:b/>
                <w:sz w:val="18"/>
                <w:szCs w:val="18"/>
              </w:rPr>
              <w:t xml:space="preserve">Revision No. </w:t>
            </w:r>
          </w:p>
        </w:tc>
        <w:tc>
          <w:tcPr>
            <w:tcW w:w="1080" w:type="dxa"/>
            <w:vAlign w:val="center"/>
          </w:tcPr>
          <w:p>
            <w:pPr>
              <w:ind w:left="39" w:right="0"/>
              <w:jc w:val="center"/>
              <w:rPr>
                <w:rFonts w:cs="Arial"/>
                <w:b/>
                <w:sz w:val="18"/>
                <w:szCs w:val="18"/>
              </w:rPr>
            </w:pPr>
            <w:r>
              <w:rPr>
                <w:rFonts w:cs="Arial"/>
                <w:b/>
                <w:sz w:val="18"/>
                <w:szCs w:val="18"/>
              </w:rPr>
              <w:t>Effective Date</w:t>
            </w:r>
          </w:p>
        </w:tc>
        <w:tc>
          <w:tcPr>
            <w:tcW w:w="270" w:type="dxa"/>
            <w:tcBorders>
              <w:top w:val="nil"/>
              <w:bottom w:val="nil"/>
            </w:tcBorders>
          </w:tcPr>
          <w:p>
            <w:pPr>
              <w:ind w:left="0" w:right="0"/>
              <w:jc w:val="center"/>
              <w:rPr>
                <w:rFonts w:cs="Arial"/>
                <w:b/>
                <w:sz w:val="18"/>
                <w:szCs w:val="18"/>
              </w:rPr>
            </w:pPr>
          </w:p>
        </w:tc>
        <w:tc>
          <w:tcPr>
            <w:tcW w:w="720" w:type="dxa"/>
            <w:vAlign w:val="center"/>
          </w:tcPr>
          <w:p>
            <w:pPr>
              <w:ind w:left="0" w:right="0"/>
              <w:jc w:val="center"/>
              <w:rPr>
                <w:rFonts w:cs="Arial"/>
                <w:b/>
                <w:sz w:val="18"/>
                <w:szCs w:val="18"/>
              </w:rPr>
            </w:pPr>
            <w:r>
              <w:rPr>
                <w:rFonts w:cs="Arial"/>
                <w:b/>
                <w:sz w:val="18"/>
                <w:szCs w:val="18"/>
              </w:rPr>
              <w:t>Part</w:t>
            </w:r>
          </w:p>
        </w:tc>
        <w:tc>
          <w:tcPr>
            <w:tcW w:w="720" w:type="dxa"/>
            <w:vAlign w:val="center"/>
          </w:tcPr>
          <w:p>
            <w:pPr>
              <w:ind w:left="-63" w:right="-1"/>
              <w:jc w:val="center"/>
              <w:rPr>
                <w:rFonts w:cs="Arial"/>
                <w:b/>
                <w:sz w:val="18"/>
                <w:szCs w:val="18"/>
              </w:rPr>
            </w:pPr>
            <w:r>
              <w:rPr>
                <w:rFonts w:cs="Arial"/>
                <w:b/>
                <w:sz w:val="18"/>
                <w:szCs w:val="18"/>
              </w:rPr>
              <w:t>Page</w:t>
            </w:r>
          </w:p>
        </w:tc>
        <w:tc>
          <w:tcPr>
            <w:tcW w:w="810" w:type="dxa"/>
            <w:vAlign w:val="center"/>
          </w:tcPr>
          <w:p>
            <w:pPr>
              <w:ind w:left="0" w:right="15"/>
              <w:jc w:val="center"/>
              <w:rPr>
                <w:rFonts w:cs="Arial"/>
                <w:b/>
                <w:sz w:val="18"/>
                <w:szCs w:val="18"/>
              </w:rPr>
            </w:pPr>
            <w:r>
              <w:rPr>
                <w:rFonts w:cs="Arial"/>
                <w:b/>
                <w:sz w:val="18"/>
                <w:szCs w:val="18"/>
              </w:rPr>
              <w:t>Issue No.</w:t>
            </w:r>
          </w:p>
        </w:tc>
        <w:tc>
          <w:tcPr>
            <w:tcW w:w="990" w:type="dxa"/>
            <w:vAlign w:val="center"/>
          </w:tcPr>
          <w:p>
            <w:pPr>
              <w:ind w:left="0" w:right="15"/>
              <w:jc w:val="center"/>
              <w:rPr>
                <w:rFonts w:cs="Arial"/>
                <w:b/>
                <w:sz w:val="18"/>
                <w:szCs w:val="18"/>
              </w:rPr>
            </w:pPr>
            <w:r>
              <w:rPr>
                <w:rFonts w:cs="Arial"/>
                <w:b/>
                <w:sz w:val="18"/>
                <w:szCs w:val="18"/>
              </w:rPr>
              <w:t xml:space="preserve">Revision No. </w:t>
            </w:r>
          </w:p>
        </w:tc>
        <w:tc>
          <w:tcPr>
            <w:tcW w:w="1080" w:type="dxa"/>
            <w:vAlign w:val="center"/>
          </w:tcPr>
          <w:p>
            <w:pPr>
              <w:ind w:left="39" w:right="0"/>
              <w:jc w:val="center"/>
              <w:rPr>
                <w:rFonts w:cs="Arial"/>
                <w:b/>
                <w:sz w:val="18"/>
                <w:szCs w:val="18"/>
              </w:rPr>
            </w:pPr>
            <w:r>
              <w:rPr>
                <w:rFonts w:cs="Arial"/>
                <w:b/>
                <w:sz w:val="18"/>
                <w:szCs w:val="18"/>
              </w:rPr>
              <w:t>Effective 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283" w:author="Palash Pandit" w:date="2021-05-07T11:51: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trHeight w:val="422" w:hRule="atLeast"/>
          <w:trPrChange w:id="283" w:author="Palash Pandit" w:date="2021-05-07T11:51:00Z">
            <w:trPr>
              <w:trHeight w:val="422" w:hRule="atLeast"/>
            </w:trPr>
          </w:trPrChange>
        </w:trPr>
        <w:tc>
          <w:tcPr>
            <w:tcW w:w="846" w:type="dxa"/>
            <w:vAlign w:val="center"/>
            <w:tcPrChange w:id="284" w:author="Palash Pandit" w:date="2021-05-07T11:51:00Z">
              <w:tcPr>
                <w:tcW w:w="846" w:type="dxa"/>
                <w:vAlign w:val="center"/>
              </w:tcPr>
            </w:tcPrChange>
          </w:tcPr>
          <w:p>
            <w:pPr>
              <w:ind w:left="-108" w:right="-108"/>
              <w:jc w:val="center"/>
              <w:rPr>
                <w:rFonts w:cs="Arial"/>
                <w:sz w:val="18"/>
                <w:szCs w:val="18"/>
              </w:rPr>
            </w:pPr>
            <w:r>
              <w:rPr>
                <w:rFonts w:cs="Arial"/>
                <w:sz w:val="18"/>
                <w:szCs w:val="18"/>
              </w:rPr>
              <w:t>1</w:t>
            </w:r>
          </w:p>
        </w:tc>
        <w:tc>
          <w:tcPr>
            <w:tcW w:w="846" w:type="dxa"/>
            <w:vAlign w:val="center"/>
            <w:tcPrChange w:id="285" w:author="Palash Pandit" w:date="2021-05-07T11:51:00Z">
              <w:tcPr>
                <w:tcW w:w="846" w:type="dxa"/>
                <w:vAlign w:val="center"/>
              </w:tcPr>
            </w:tcPrChange>
          </w:tcPr>
          <w:p>
            <w:pPr>
              <w:ind w:left="-63" w:right="-108"/>
              <w:jc w:val="center"/>
              <w:rPr>
                <w:rFonts w:cs="Arial"/>
                <w:sz w:val="18"/>
                <w:szCs w:val="18"/>
              </w:rPr>
            </w:pPr>
            <w:r>
              <w:rPr>
                <w:rFonts w:cs="Arial"/>
                <w:sz w:val="18"/>
                <w:szCs w:val="18"/>
              </w:rPr>
              <w:t>1-1</w:t>
            </w:r>
          </w:p>
        </w:tc>
        <w:tc>
          <w:tcPr>
            <w:tcW w:w="846" w:type="dxa"/>
            <w:vAlign w:val="center"/>
            <w:tcPrChange w:id="286" w:author="Palash Pandit" w:date="2021-05-07T11:51:00Z">
              <w:tcPr>
                <w:tcW w:w="846" w:type="dxa"/>
                <w:vAlign w:val="center"/>
              </w:tcPr>
            </w:tcPrChange>
          </w:tcPr>
          <w:p>
            <w:pPr>
              <w:ind w:left="-108" w:right="-108"/>
              <w:jc w:val="center"/>
              <w:rPr>
                <w:rFonts w:cs="Arial"/>
                <w:sz w:val="18"/>
                <w:szCs w:val="18"/>
              </w:rPr>
            </w:pPr>
            <w:r>
              <w:rPr>
                <w:rFonts w:cs="Arial"/>
                <w:sz w:val="18"/>
                <w:szCs w:val="18"/>
              </w:rPr>
              <w:t>1</w:t>
            </w:r>
          </w:p>
        </w:tc>
        <w:tc>
          <w:tcPr>
            <w:tcW w:w="1062" w:type="dxa"/>
            <w:vAlign w:val="center"/>
            <w:tcPrChange w:id="287" w:author="Palash Pandit" w:date="2021-05-07T11:51:00Z">
              <w:tcPr>
                <w:tcW w:w="1062" w:type="dxa"/>
                <w:vAlign w:val="center"/>
              </w:tcPr>
            </w:tcPrChange>
          </w:tcPr>
          <w:p>
            <w:pPr>
              <w:ind w:left="-108" w:right="-108"/>
              <w:jc w:val="center"/>
              <w:rPr>
                <w:rFonts w:cs="Arial"/>
                <w:sz w:val="18"/>
                <w:szCs w:val="18"/>
              </w:rPr>
            </w:pPr>
            <w:r>
              <w:rPr>
                <w:rFonts w:cs="Arial"/>
                <w:sz w:val="18"/>
                <w:szCs w:val="18"/>
              </w:rPr>
              <w:t>0</w:t>
            </w:r>
          </w:p>
        </w:tc>
        <w:tc>
          <w:tcPr>
            <w:tcW w:w="1080" w:type="dxa"/>
            <w:vAlign w:val="center"/>
            <w:tcPrChange w:id="288" w:author="Palash Pandit" w:date="2021-05-07T11:51:00Z">
              <w:tcPr>
                <w:tcW w:w="1080" w:type="dxa"/>
                <w:vAlign w:val="center"/>
              </w:tcPr>
            </w:tcPrChange>
          </w:tcPr>
          <w:p>
            <w:pPr>
              <w:ind w:left="-108" w:right="-108"/>
              <w:jc w:val="center"/>
              <w:rPr>
                <w:rFonts w:cs="Arial"/>
                <w:sz w:val="18"/>
                <w:szCs w:val="18"/>
              </w:rPr>
            </w:pPr>
            <w:r>
              <w:rPr>
                <w:rFonts w:cs="Arial"/>
                <w:sz w:val="18"/>
                <w:szCs w:val="18"/>
              </w:rPr>
              <w:t>29-04-16</w:t>
            </w:r>
          </w:p>
        </w:tc>
        <w:tc>
          <w:tcPr>
            <w:tcW w:w="270" w:type="dxa"/>
            <w:tcBorders>
              <w:top w:val="nil"/>
              <w:bottom w:val="nil"/>
            </w:tcBorders>
            <w:tcPrChange w:id="289" w:author="Palash Pandit" w:date="2021-05-07T11:51:00Z">
              <w:tcPr>
                <w:tcW w:w="270" w:type="dxa"/>
                <w:tcBorders>
                  <w:top w:val="nil"/>
                  <w:bottom w:val="nil"/>
                </w:tcBorders>
              </w:tcPr>
            </w:tcPrChange>
          </w:tcPr>
          <w:p>
            <w:pPr>
              <w:ind w:left="0" w:right="-108"/>
              <w:jc w:val="center"/>
              <w:rPr>
                <w:rFonts w:cs="Arial"/>
                <w:sz w:val="18"/>
                <w:szCs w:val="18"/>
              </w:rPr>
            </w:pPr>
          </w:p>
        </w:tc>
        <w:tc>
          <w:tcPr>
            <w:tcW w:w="720" w:type="dxa"/>
            <w:vAlign w:val="center"/>
            <w:tcPrChange w:id="290" w:author="Palash Pandit" w:date="2021-05-07T11:51:00Z">
              <w:tcPr>
                <w:tcW w:w="720" w:type="dxa"/>
                <w:vAlign w:val="center"/>
              </w:tcPr>
            </w:tcPrChange>
          </w:tcPr>
          <w:p>
            <w:pPr>
              <w:ind w:left="-108" w:right="-108"/>
              <w:jc w:val="center"/>
              <w:rPr>
                <w:rFonts w:cs="Arial"/>
                <w:sz w:val="18"/>
                <w:szCs w:val="18"/>
              </w:rPr>
            </w:pPr>
          </w:p>
        </w:tc>
        <w:tc>
          <w:tcPr>
            <w:tcW w:w="720" w:type="dxa"/>
            <w:vAlign w:val="center"/>
            <w:tcPrChange w:id="291" w:author="Palash Pandit" w:date="2021-05-07T11:51:00Z">
              <w:tcPr>
                <w:tcW w:w="720" w:type="dxa"/>
                <w:vAlign w:val="center"/>
              </w:tcPr>
            </w:tcPrChange>
          </w:tcPr>
          <w:p>
            <w:pPr>
              <w:ind w:left="-108" w:right="-108"/>
              <w:jc w:val="center"/>
              <w:rPr>
                <w:rFonts w:cs="Arial"/>
                <w:sz w:val="18"/>
                <w:szCs w:val="18"/>
              </w:rPr>
            </w:pPr>
            <w:ins w:id="292" w:author="Palash Pandit" w:date="2021-05-03T15:17:00Z">
              <w:r>
                <w:rPr>
                  <w:rFonts w:cs="Arial"/>
                  <w:sz w:val="18"/>
                  <w:szCs w:val="18"/>
                </w:rPr>
                <w:t>4-18</w:t>
              </w:r>
            </w:ins>
          </w:p>
        </w:tc>
        <w:tc>
          <w:tcPr>
            <w:tcW w:w="810" w:type="dxa"/>
            <w:vAlign w:val="center"/>
            <w:tcPrChange w:id="293" w:author="Palash Pandit" w:date="2021-05-07T11:51:00Z">
              <w:tcPr>
                <w:tcW w:w="810" w:type="dxa"/>
                <w:vAlign w:val="center"/>
              </w:tcPr>
            </w:tcPrChange>
          </w:tcPr>
          <w:p>
            <w:pPr>
              <w:ind w:left="-108" w:right="-108"/>
              <w:jc w:val="center"/>
              <w:rPr>
                <w:rFonts w:cs="Arial"/>
                <w:sz w:val="18"/>
                <w:szCs w:val="18"/>
              </w:rPr>
            </w:pPr>
            <w:ins w:id="294" w:author="Palash Pandit" w:date="2021-05-05T14:21:00Z">
              <w:r>
                <w:rPr>
                  <w:rFonts w:cs="Arial"/>
                  <w:sz w:val="18"/>
                  <w:szCs w:val="18"/>
                </w:rPr>
                <w:t>2</w:t>
              </w:r>
            </w:ins>
          </w:p>
        </w:tc>
        <w:tc>
          <w:tcPr>
            <w:tcW w:w="990" w:type="dxa"/>
            <w:vAlign w:val="center"/>
            <w:tcPrChange w:id="295" w:author="Palash Pandit" w:date="2021-05-07T11:51:00Z">
              <w:tcPr>
                <w:tcW w:w="990" w:type="dxa"/>
                <w:vAlign w:val="center"/>
              </w:tcPr>
            </w:tcPrChange>
          </w:tcPr>
          <w:p>
            <w:pPr>
              <w:ind w:left="-108" w:right="-108"/>
              <w:jc w:val="center"/>
              <w:rPr>
                <w:rFonts w:cs="Arial"/>
                <w:sz w:val="18"/>
                <w:szCs w:val="18"/>
              </w:rPr>
            </w:pPr>
            <w:ins w:id="296" w:author="Palash Pandit" w:date="2021-05-05T14:21:00Z">
              <w:r>
                <w:rPr>
                  <w:rFonts w:cs="Arial"/>
                  <w:sz w:val="18"/>
                  <w:szCs w:val="18"/>
                </w:rPr>
                <w:t>1</w:t>
              </w:r>
            </w:ins>
          </w:p>
        </w:tc>
        <w:tc>
          <w:tcPr>
            <w:tcW w:w="1080" w:type="dxa"/>
            <w:tcPrChange w:id="297" w:author="Palash Pandit" w:date="2021-05-07T11:51:00Z">
              <w:tcPr>
                <w:tcW w:w="1080" w:type="dxa"/>
                <w:vAlign w:val="center"/>
              </w:tcPr>
            </w:tcPrChange>
          </w:tcPr>
          <w:p>
            <w:pPr>
              <w:ind w:left="-108" w:right="-108"/>
              <w:jc w:val="center"/>
              <w:rPr>
                <w:rFonts w:cs="Arial"/>
                <w:sz w:val="18"/>
                <w:szCs w:val="18"/>
              </w:rPr>
            </w:pPr>
            <w:ins w:id="298" w:author="Palash Pandit" w:date="2021-05-07T11:51:00Z">
              <w:r>
                <w:rPr>
                  <w:rFonts w:cs="Arial"/>
                  <w:sz w:val="18"/>
                  <w:szCs w:val="18"/>
                </w:rPr>
                <w:t>03-05-21</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299" w:author="Palash Pandit" w:date="2021-05-07T11:51: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trHeight w:val="359" w:hRule="atLeast"/>
          <w:trPrChange w:id="299" w:author="Palash Pandit" w:date="2021-05-07T11:51:00Z">
            <w:trPr>
              <w:trHeight w:val="359" w:hRule="atLeast"/>
            </w:trPr>
          </w:trPrChange>
        </w:trPr>
        <w:tc>
          <w:tcPr>
            <w:tcW w:w="846" w:type="dxa"/>
            <w:vAlign w:val="center"/>
            <w:tcPrChange w:id="300" w:author="Palash Pandit" w:date="2021-05-07T11:51:00Z">
              <w:tcPr>
                <w:tcW w:w="846" w:type="dxa"/>
                <w:vAlign w:val="center"/>
              </w:tcPr>
            </w:tcPrChange>
          </w:tcPr>
          <w:p>
            <w:pPr>
              <w:jc w:val="center"/>
              <w:rPr>
                <w:rFonts w:cs="Arial"/>
                <w:sz w:val="18"/>
                <w:szCs w:val="18"/>
              </w:rPr>
            </w:pPr>
          </w:p>
        </w:tc>
        <w:tc>
          <w:tcPr>
            <w:tcW w:w="846" w:type="dxa"/>
            <w:vAlign w:val="center"/>
            <w:tcPrChange w:id="301" w:author="Palash Pandit" w:date="2021-05-07T11:51:00Z">
              <w:tcPr>
                <w:tcW w:w="846" w:type="dxa"/>
                <w:vAlign w:val="center"/>
              </w:tcPr>
            </w:tcPrChange>
          </w:tcPr>
          <w:p>
            <w:pPr>
              <w:ind w:left="-63" w:right="-108"/>
              <w:jc w:val="center"/>
              <w:rPr>
                <w:rFonts w:cs="Arial"/>
                <w:sz w:val="18"/>
                <w:szCs w:val="18"/>
              </w:rPr>
            </w:pPr>
            <w:r>
              <w:rPr>
                <w:rFonts w:cs="Arial"/>
                <w:sz w:val="18"/>
                <w:szCs w:val="18"/>
              </w:rPr>
              <w:t>1-2</w:t>
            </w:r>
          </w:p>
        </w:tc>
        <w:tc>
          <w:tcPr>
            <w:tcW w:w="846" w:type="dxa"/>
            <w:vAlign w:val="center"/>
            <w:tcPrChange w:id="302" w:author="Palash Pandit" w:date="2021-05-07T11:51:00Z">
              <w:tcPr>
                <w:tcW w:w="846" w:type="dxa"/>
                <w:vAlign w:val="center"/>
              </w:tcPr>
            </w:tcPrChange>
          </w:tcPr>
          <w:p>
            <w:pPr>
              <w:ind w:left="-108" w:right="-108"/>
              <w:jc w:val="center"/>
              <w:rPr>
                <w:rFonts w:cs="Arial"/>
                <w:sz w:val="18"/>
                <w:szCs w:val="18"/>
              </w:rPr>
            </w:pPr>
            <w:ins w:id="303" w:author="Palash Pandit" w:date="2021-05-07T11:46:00Z">
              <w:r>
                <w:rPr>
                  <w:rFonts w:cs="Arial"/>
                  <w:sz w:val="18"/>
                  <w:szCs w:val="18"/>
                </w:rPr>
                <w:t>2</w:t>
              </w:r>
            </w:ins>
            <w:del w:id="304" w:author="Palash Pandit" w:date="2021-05-07T11:46:00Z">
              <w:r>
                <w:rPr>
                  <w:rFonts w:cs="Arial"/>
                  <w:sz w:val="18"/>
                  <w:szCs w:val="18"/>
                </w:rPr>
                <w:delText>1</w:delText>
              </w:r>
            </w:del>
          </w:p>
        </w:tc>
        <w:tc>
          <w:tcPr>
            <w:tcW w:w="1062" w:type="dxa"/>
            <w:vAlign w:val="center"/>
            <w:tcPrChange w:id="305" w:author="Palash Pandit" w:date="2021-05-07T11:51:00Z">
              <w:tcPr>
                <w:tcW w:w="1062" w:type="dxa"/>
                <w:vAlign w:val="center"/>
              </w:tcPr>
            </w:tcPrChange>
          </w:tcPr>
          <w:p>
            <w:pPr>
              <w:ind w:left="-108" w:right="-108"/>
              <w:jc w:val="center"/>
              <w:rPr>
                <w:rFonts w:cs="Arial"/>
                <w:sz w:val="18"/>
                <w:szCs w:val="18"/>
              </w:rPr>
            </w:pPr>
            <w:del w:id="306" w:author="Palash Pandit" w:date="2021-05-07T11:46:00Z">
              <w:r>
                <w:rPr>
                  <w:rFonts w:cs="Arial"/>
                  <w:sz w:val="18"/>
                  <w:szCs w:val="18"/>
                </w:rPr>
                <w:delText>0</w:delText>
              </w:r>
            </w:del>
            <w:ins w:id="307" w:author="Palash Pandit" w:date="2021-05-07T11:46:00Z">
              <w:r>
                <w:rPr>
                  <w:rFonts w:cs="Arial"/>
                  <w:sz w:val="18"/>
                  <w:szCs w:val="18"/>
                </w:rPr>
                <w:t>1</w:t>
              </w:r>
            </w:ins>
          </w:p>
        </w:tc>
        <w:tc>
          <w:tcPr>
            <w:tcW w:w="1080" w:type="dxa"/>
            <w:vAlign w:val="center"/>
            <w:tcPrChange w:id="308" w:author="Palash Pandit" w:date="2021-05-07T11:51:00Z">
              <w:tcPr>
                <w:tcW w:w="1080" w:type="dxa"/>
                <w:vAlign w:val="center"/>
              </w:tcPr>
            </w:tcPrChange>
          </w:tcPr>
          <w:p>
            <w:pPr>
              <w:ind w:left="-108" w:right="-108"/>
              <w:jc w:val="center"/>
              <w:rPr>
                <w:rFonts w:cs="Arial"/>
                <w:sz w:val="18"/>
                <w:szCs w:val="18"/>
              </w:rPr>
            </w:pPr>
            <w:ins w:id="309" w:author="Palash Pandit" w:date="2021-05-07T11:52:00Z">
              <w:r>
                <w:rPr>
                  <w:rFonts w:cs="Arial"/>
                  <w:sz w:val="18"/>
                  <w:szCs w:val="18"/>
                </w:rPr>
                <w:t>07-05-21</w:t>
              </w:r>
            </w:ins>
            <w:del w:id="310" w:author="Palash Pandit" w:date="2021-05-07T11:46:00Z">
              <w:r>
                <w:rPr>
                  <w:rFonts w:cs="Arial"/>
                  <w:sz w:val="18"/>
                  <w:szCs w:val="18"/>
                </w:rPr>
                <w:delText>29-04-16</w:delText>
              </w:r>
            </w:del>
          </w:p>
        </w:tc>
        <w:tc>
          <w:tcPr>
            <w:tcW w:w="270" w:type="dxa"/>
            <w:tcBorders>
              <w:top w:val="nil"/>
              <w:bottom w:val="nil"/>
            </w:tcBorders>
            <w:tcPrChange w:id="311" w:author="Palash Pandit" w:date="2021-05-07T11:51:00Z">
              <w:tcPr>
                <w:tcW w:w="270" w:type="dxa"/>
                <w:tcBorders>
                  <w:top w:val="nil"/>
                  <w:bottom w:val="nil"/>
                </w:tcBorders>
              </w:tcPr>
            </w:tcPrChange>
          </w:tcPr>
          <w:p>
            <w:pPr>
              <w:jc w:val="center"/>
              <w:rPr>
                <w:rFonts w:cs="Arial"/>
                <w:sz w:val="18"/>
                <w:szCs w:val="18"/>
              </w:rPr>
            </w:pPr>
          </w:p>
        </w:tc>
        <w:tc>
          <w:tcPr>
            <w:tcW w:w="720" w:type="dxa"/>
            <w:vAlign w:val="center"/>
            <w:tcPrChange w:id="312" w:author="Palash Pandit" w:date="2021-05-07T11:51:00Z">
              <w:tcPr>
                <w:tcW w:w="720" w:type="dxa"/>
                <w:vAlign w:val="center"/>
              </w:tcPr>
            </w:tcPrChange>
          </w:tcPr>
          <w:p>
            <w:pPr>
              <w:ind w:left="-108" w:right="-108"/>
              <w:jc w:val="center"/>
              <w:rPr>
                <w:rFonts w:cs="Arial"/>
                <w:sz w:val="18"/>
                <w:szCs w:val="18"/>
              </w:rPr>
            </w:pPr>
          </w:p>
        </w:tc>
        <w:tc>
          <w:tcPr>
            <w:tcW w:w="720" w:type="dxa"/>
            <w:vAlign w:val="center"/>
            <w:tcPrChange w:id="313" w:author="Palash Pandit" w:date="2021-05-07T11:51:00Z">
              <w:tcPr>
                <w:tcW w:w="720" w:type="dxa"/>
                <w:vAlign w:val="center"/>
              </w:tcPr>
            </w:tcPrChange>
          </w:tcPr>
          <w:p>
            <w:pPr>
              <w:ind w:left="-108" w:right="-108"/>
              <w:jc w:val="center"/>
              <w:rPr>
                <w:rFonts w:cs="Arial"/>
                <w:sz w:val="18"/>
                <w:szCs w:val="18"/>
              </w:rPr>
            </w:pPr>
            <w:ins w:id="314" w:author="Palash Pandit" w:date="2021-05-03T15:17:00Z">
              <w:r>
                <w:rPr>
                  <w:rFonts w:cs="Arial"/>
                  <w:sz w:val="18"/>
                  <w:szCs w:val="18"/>
                </w:rPr>
                <w:t>4-19</w:t>
              </w:r>
            </w:ins>
          </w:p>
        </w:tc>
        <w:tc>
          <w:tcPr>
            <w:tcW w:w="810" w:type="dxa"/>
            <w:vAlign w:val="center"/>
            <w:tcPrChange w:id="315" w:author="Palash Pandit" w:date="2021-05-07T11:51:00Z">
              <w:tcPr>
                <w:tcW w:w="810" w:type="dxa"/>
                <w:vAlign w:val="center"/>
              </w:tcPr>
            </w:tcPrChange>
          </w:tcPr>
          <w:p>
            <w:pPr>
              <w:ind w:left="-108" w:right="-108"/>
              <w:jc w:val="center"/>
              <w:rPr>
                <w:rFonts w:cs="Arial"/>
                <w:sz w:val="18"/>
                <w:szCs w:val="18"/>
              </w:rPr>
            </w:pPr>
            <w:ins w:id="316" w:author="Palash Pandit" w:date="2021-05-07T11:50:00Z">
              <w:r>
                <w:rPr>
                  <w:rFonts w:cs="Arial"/>
                  <w:sz w:val="18"/>
                  <w:szCs w:val="18"/>
                </w:rPr>
                <w:t>2</w:t>
              </w:r>
            </w:ins>
          </w:p>
        </w:tc>
        <w:tc>
          <w:tcPr>
            <w:tcW w:w="990" w:type="dxa"/>
            <w:vAlign w:val="center"/>
            <w:tcPrChange w:id="317" w:author="Palash Pandit" w:date="2021-05-07T11:51:00Z">
              <w:tcPr>
                <w:tcW w:w="990" w:type="dxa"/>
                <w:vAlign w:val="center"/>
              </w:tcPr>
            </w:tcPrChange>
          </w:tcPr>
          <w:p>
            <w:pPr>
              <w:ind w:left="-108" w:right="-108"/>
              <w:jc w:val="center"/>
              <w:rPr>
                <w:rFonts w:cs="Arial"/>
                <w:sz w:val="18"/>
                <w:szCs w:val="18"/>
              </w:rPr>
            </w:pPr>
            <w:ins w:id="318" w:author="Palash Pandit" w:date="2021-05-07T11:50:00Z">
              <w:r>
                <w:rPr>
                  <w:rFonts w:cs="Arial"/>
                  <w:sz w:val="18"/>
                  <w:szCs w:val="18"/>
                </w:rPr>
                <w:t>1</w:t>
              </w:r>
            </w:ins>
          </w:p>
        </w:tc>
        <w:tc>
          <w:tcPr>
            <w:tcW w:w="1080" w:type="dxa"/>
            <w:tcPrChange w:id="319" w:author="Palash Pandit" w:date="2021-05-07T11:51:00Z">
              <w:tcPr>
                <w:tcW w:w="1080" w:type="dxa"/>
                <w:vAlign w:val="center"/>
              </w:tcPr>
            </w:tcPrChange>
          </w:tcPr>
          <w:p>
            <w:pPr>
              <w:ind w:left="-108" w:right="-108"/>
              <w:jc w:val="center"/>
              <w:rPr>
                <w:rFonts w:cs="Arial"/>
                <w:sz w:val="18"/>
                <w:szCs w:val="18"/>
              </w:rPr>
            </w:pPr>
            <w:ins w:id="320" w:author="Palash Pandit" w:date="2021-05-07T11:52:00Z">
              <w:r>
                <w:rPr>
                  <w:rFonts w:cs="Arial"/>
                  <w:sz w:val="18"/>
                  <w:szCs w:val="18"/>
                </w:rPr>
                <w:t>07-05-21</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321" w:author="Palash Pandit" w:date="2021-05-07T11:51: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trHeight w:val="431" w:hRule="atLeast"/>
          <w:trPrChange w:id="321" w:author="Palash Pandit" w:date="2021-05-07T11:51:00Z">
            <w:trPr>
              <w:trHeight w:val="431" w:hRule="atLeast"/>
            </w:trPr>
          </w:trPrChange>
        </w:trPr>
        <w:tc>
          <w:tcPr>
            <w:tcW w:w="846" w:type="dxa"/>
            <w:vAlign w:val="center"/>
            <w:tcPrChange w:id="322" w:author="Palash Pandit" w:date="2021-05-07T11:51:00Z">
              <w:tcPr>
                <w:tcW w:w="846" w:type="dxa"/>
                <w:vAlign w:val="center"/>
              </w:tcPr>
            </w:tcPrChange>
          </w:tcPr>
          <w:p>
            <w:pPr>
              <w:ind w:left="0" w:right="-108"/>
              <w:jc w:val="center"/>
              <w:rPr>
                <w:rFonts w:cs="Arial"/>
                <w:sz w:val="18"/>
                <w:szCs w:val="18"/>
              </w:rPr>
            </w:pPr>
          </w:p>
        </w:tc>
        <w:tc>
          <w:tcPr>
            <w:tcW w:w="846" w:type="dxa"/>
            <w:vAlign w:val="center"/>
            <w:tcPrChange w:id="323" w:author="Palash Pandit" w:date="2021-05-07T11:51:00Z">
              <w:tcPr>
                <w:tcW w:w="846" w:type="dxa"/>
                <w:vAlign w:val="center"/>
              </w:tcPr>
            </w:tcPrChange>
          </w:tcPr>
          <w:p>
            <w:pPr>
              <w:ind w:left="-63" w:right="-108"/>
              <w:jc w:val="center"/>
              <w:rPr>
                <w:rFonts w:cs="Arial"/>
                <w:sz w:val="18"/>
                <w:szCs w:val="18"/>
              </w:rPr>
            </w:pPr>
            <w:r>
              <w:rPr>
                <w:rFonts w:cs="Arial"/>
                <w:sz w:val="18"/>
                <w:szCs w:val="18"/>
              </w:rPr>
              <w:t>1-3</w:t>
            </w:r>
          </w:p>
        </w:tc>
        <w:tc>
          <w:tcPr>
            <w:tcW w:w="846" w:type="dxa"/>
            <w:vAlign w:val="center"/>
            <w:tcPrChange w:id="324" w:author="Palash Pandit" w:date="2021-05-07T11:51:00Z">
              <w:tcPr>
                <w:tcW w:w="846" w:type="dxa"/>
                <w:vAlign w:val="center"/>
              </w:tcPr>
            </w:tcPrChange>
          </w:tcPr>
          <w:p>
            <w:pPr>
              <w:ind w:left="-108" w:right="-108"/>
              <w:jc w:val="center"/>
              <w:rPr>
                <w:rFonts w:cs="Arial"/>
                <w:sz w:val="18"/>
                <w:szCs w:val="18"/>
              </w:rPr>
            </w:pPr>
            <w:ins w:id="325" w:author="Palash Pandit" w:date="2021-05-07T11:46:00Z">
              <w:r>
                <w:rPr>
                  <w:rFonts w:cs="Arial"/>
                  <w:sz w:val="18"/>
                  <w:szCs w:val="18"/>
                </w:rPr>
                <w:t>2</w:t>
              </w:r>
            </w:ins>
            <w:del w:id="326" w:author="Palash Pandit" w:date="2021-05-07T11:46:00Z">
              <w:r>
                <w:rPr>
                  <w:rFonts w:cs="Arial"/>
                  <w:sz w:val="18"/>
                  <w:szCs w:val="18"/>
                </w:rPr>
                <w:delText>1</w:delText>
              </w:r>
            </w:del>
          </w:p>
        </w:tc>
        <w:tc>
          <w:tcPr>
            <w:tcW w:w="1062" w:type="dxa"/>
            <w:vAlign w:val="center"/>
            <w:tcPrChange w:id="327" w:author="Palash Pandit" w:date="2021-05-07T11:51:00Z">
              <w:tcPr>
                <w:tcW w:w="1062" w:type="dxa"/>
                <w:vAlign w:val="center"/>
              </w:tcPr>
            </w:tcPrChange>
          </w:tcPr>
          <w:p>
            <w:pPr>
              <w:ind w:left="-108" w:right="-108"/>
              <w:jc w:val="center"/>
              <w:rPr>
                <w:rFonts w:cs="Arial"/>
                <w:sz w:val="18"/>
                <w:szCs w:val="18"/>
              </w:rPr>
            </w:pPr>
            <w:del w:id="328" w:author="Palash Pandit" w:date="2021-05-07T11:46:00Z">
              <w:r>
                <w:rPr>
                  <w:rFonts w:cs="Arial"/>
                  <w:sz w:val="18"/>
                  <w:szCs w:val="18"/>
                </w:rPr>
                <w:delText>0</w:delText>
              </w:r>
            </w:del>
            <w:ins w:id="329" w:author="Palash Pandit" w:date="2021-05-07T11:46:00Z">
              <w:r>
                <w:rPr>
                  <w:rFonts w:cs="Arial"/>
                  <w:sz w:val="18"/>
                  <w:szCs w:val="18"/>
                </w:rPr>
                <w:t>1</w:t>
              </w:r>
            </w:ins>
          </w:p>
        </w:tc>
        <w:tc>
          <w:tcPr>
            <w:tcW w:w="1080" w:type="dxa"/>
            <w:vAlign w:val="center"/>
            <w:tcPrChange w:id="330" w:author="Palash Pandit" w:date="2021-05-07T11:51:00Z">
              <w:tcPr>
                <w:tcW w:w="1080" w:type="dxa"/>
                <w:vAlign w:val="center"/>
              </w:tcPr>
            </w:tcPrChange>
          </w:tcPr>
          <w:p>
            <w:pPr>
              <w:ind w:left="-108" w:right="-108"/>
              <w:jc w:val="center"/>
              <w:rPr>
                <w:rFonts w:cs="Arial"/>
                <w:sz w:val="18"/>
                <w:szCs w:val="18"/>
              </w:rPr>
            </w:pPr>
            <w:ins w:id="331" w:author="Palash Pandit" w:date="2021-05-07T11:52:00Z">
              <w:r>
                <w:rPr>
                  <w:rFonts w:cs="Arial"/>
                  <w:sz w:val="18"/>
                  <w:szCs w:val="18"/>
                </w:rPr>
                <w:t>07-05-21</w:t>
              </w:r>
            </w:ins>
            <w:del w:id="332" w:author="Palash Pandit" w:date="2021-05-07T11:50:00Z">
              <w:r>
                <w:rPr>
                  <w:rFonts w:cs="Arial"/>
                  <w:sz w:val="18"/>
                  <w:szCs w:val="18"/>
                </w:rPr>
                <w:delText>29-04-16</w:delText>
              </w:r>
            </w:del>
          </w:p>
        </w:tc>
        <w:tc>
          <w:tcPr>
            <w:tcW w:w="270" w:type="dxa"/>
            <w:tcBorders>
              <w:top w:val="nil"/>
              <w:bottom w:val="nil"/>
            </w:tcBorders>
            <w:tcPrChange w:id="333" w:author="Palash Pandit" w:date="2021-05-07T11:51:00Z">
              <w:tcPr>
                <w:tcW w:w="270" w:type="dxa"/>
                <w:tcBorders>
                  <w:top w:val="nil"/>
                  <w:bottom w:val="nil"/>
                </w:tcBorders>
              </w:tcPr>
            </w:tcPrChange>
          </w:tcPr>
          <w:p>
            <w:pPr>
              <w:ind w:left="0" w:right="-108"/>
              <w:jc w:val="center"/>
              <w:rPr>
                <w:rFonts w:cs="Arial"/>
                <w:sz w:val="18"/>
                <w:szCs w:val="18"/>
              </w:rPr>
            </w:pPr>
          </w:p>
        </w:tc>
        <w:tc>
          <w:tcPr>
            <w:tcW w:w="720" w:type="dxa"/>
            <w:vAlign w:val="center"/>
            <w:tcPrChange w:id="334" w:author="Palash Pandit" w:date="2021-05-07T11:51:00Z">
              <w:tcPr>
                <w:tcW w:w="720" w:type="dxa"/>
                <w:vAlign w:val="center"/>
              </w:tcPr>
            </w:tcPrChange>
          </w:tcPr>
          <w:p>
            <w:pPr>
              <w:ind w:left="-108" w:right="-108"/>
              <w:jc w:val="center"/>
              <w:rPr>
                <w:rFonts w:cs="Arial"/>
                <w:sz w:val="18"/>
                <w:szCs w:val="18"/>
              </w:rPr>
            </w:pPr>
          </w:p>
        </w:tc>
        <w:tc>
          <w:tcPr>
            <w:tcW w:w="720" w:type="dxa"/>
            <w:vAlign w:val="center"/>
            <w:tcPrChange w:id="335" w:author="Palash Pandit" w:date="2021-05-07T11:51:00Z">
              <w:tcPr>
                <w:tcW w:w="720" w:type="dxa"/>
                <w:vAlign w:val="center"/>
              </w:tcPr>
            </w:tcPrChange>
          </w:tcPr>
          <w:p>
            <w:pPr>
              <w:ind w:left="-108" w:right="-108"/>
              <w:jc w:val="center"/>
              <w:rPr>
                <w:rFonts w:cs="Arial"/>
                <w:sz w:val="18"/>
                <w:szCs w:val="18"/>
              </w:rPr>
            </w:pPr>
            <w:ins w:id="336" w:author="Palash Pandit" w:date="2021-05-03T15:17:00Z">
              <w:r>
                <w:rPr>
                  <w:rFonts w:cs="Arial"/>
                  <w:sz w:val="18"/>
                  <w:szCs w:val="18"/>
                </w:rPr>
                <w:t>4-20</w:t>
              </w:r>
            </w:ins>
          </w:p>
        </w:tc>
        <w:tc>
          <w:tcPr>
            <w:tcW w:w="810" w:type="dxa"/>
            <w:vAlign w:val="center"/>
            <w:tcPrChange w:id="337" w:author="Palash Pandit" w:date="2021-05-07T11:51:00Z">
              <w:tcPr>
                <w:tcW w:w="810" w:type="dxa"/>
                <w:vAlign w:val="center"/>
              </w:tcPr>
            </w:tcPrChange>
          </w:tcPr>
          <w:p>
            <w:pPr>
              <w:ind w:left="-108" w:right="-108"/>
              <w:jc w:val="center"/>
              <w:rPr>
                <w:rFonts w:cs="Arial"/>
                <w:sz w:val="18"/>
                <w:szCs w:val="18"/>
              </w:rPr>
            </w:pPr>
            <w:ins w:id="338" w:author="Palash Pandit" w:date="2021-05-07T11:50:00Z">
              <w:r>
                <w:rPr>
                  <w:rFonts w:cs="Arial"/>
                  <w:sz w:val="18"/>
                  <w:szCs w:val="18"/>
                </w:rPr>
                <w:t>2</w:t>
              </w:r>
            </w:ins>
          </w:p>
        </w:tc>
        <w:tc>
          <w:tcPr>
            <w:tcW w:w="990" w:type="dxa"/>
            <w:vAlign w:val="center"/>
            <w:tcPrChange w:id="339" w:author="Palash Pandit" w:date="2021-05-07T11:51:00Z">
              <w:tcPr>
                <w:tcW w:w="990" w:type="dxa"/>
                <w:vAlign w:val="center"/>
              </w:tcPr>
            </w:tcPrChange>
          </w:tcPr>
          <w:p>
            <w:pPr>
              <w:ind w:left="-108" w:right="-108"/>
              <w:jc w:val="center"/>
              <w:rPr>
                <w:rFonts w:cs="Arial"/>
                <w:sz w:val="18"/>
                <w:szCs w:val="18"/>
              </w:rPr>
            </w:pPr>
            <w:ins w:id="340" w:author="Palash Pandit" w:date="2021-05-07T11:50:00Z">
              <w:r>
                <w:rPr>
                  <w:rFonts w:cs="Arial"/>
                  <w:sz w:val="18"/>
                  <w:szCs w:val="18"/>
                </w:rPr>
                <w:t>1</w:t>
              </w:r>
            </w:ins>
          </w:p>
        </w:tc>
        <w:tc>
          <w:tcPr>
            <w:tcW w:w="1080" w:type="dxa"/>
            <w:tcPrChange w:id="341" w:author="Palash Pandit" w:date="2021-05-07T11:51:00Z">
              <w:tcPr>
                <w:tcW w:w="1080" w:type="dxa"/>
                <w:vAlign w:val="center"/>
              </w:tcPr>
            </w:tcPrChange>
          </w:tcPr>
          <w:p>
            <w:pPr>
              <w:ind w:left="-108" w:right="-108"/>
              <w:jc w:val="center"/>
              <w:rPr>
                <w:rFonts w:cs="Arial"/>
                <w:sz w:val="18"/>
                <w:szCs w:val="18"/>
              </w:rPr>
            </w:pPr>
            <w:ins w:id="342" w:author="Palash Pandit" w:date="2021-05-07T11:52:00Z">
              <w:r>
                <w:rPr>
                  <w:rFonts w:cs="Arial"/>
                  <w:sz w:val="18"/>
                  <w:szCs w:val="18"/>
                </w:rPr>
                <w:t>07-05-21</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343" w:author="Palash Pandit" w:date="2021-05-07T11:51: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trHeight w:val="440" w:hRule="atLeast"/>
          <w:trPrChange w:id="343" w:author="Palash Pandit" w:date="2021-05-07T11:51:00Z">
            <w:trPr>
              <w:trHeight w:val="440" w:hRule="atLeast"/>
            </w:trPr>
          </w:trPrChange>
        </w:trPr>
        <w:tc>
          <w:tcPr>
            <w:tcW w:w="846" w:type="dxa"/>
            <w:vAlign w:val="center"/>
            <w:tcPrChange w:id="344" w:author="Palash Pandit" w:date="2021-05-07T11:51:00Z">
              <w:tcPr>
                <w:tcW w:w="846" w:type="dxa"/>
                <w:vAlign w:val="center"/>
              </w:tcPr>
            </w:tcPrChange>
          </w:tcPr>
          <w:p>
            <w:pPr>
              <w:ind w:left="0" w:right="-108"/>
              <w:jc w:val="center"/>
              <w:rPr>
                <w:rFonts w:cs="Arial"/>
                <w:sz w:val="18"/>
                <w:szCs w:val="18"/>
              </w:rPr>
            </w:pPr>
          </w:p>
        </w:tc>
        <w:tc>
          <w:tcPr>
            <w:tcW w:w="846" w:type="dxa"/>
            <w:vAlign w:val="center"/>
            <w:tcPrChange w:id="345" w:author="Palash Pandit" w:date="2021-05-07T11:51:00Z">
              <w:tcPr>
                <w:tcW w:w="846" w:type="dxa"/>
                <w:vAlign w:val="center"/>
              </w:tcPr>
            </w:tcPrChange>
          </w:tcPr>
          <w:p>
            <w:pPr>
              <w:ind w:left="-63" w:right="-108"/>
              <w:jc w:val="center"/>
              <w:rPr>
                <w:rFonts w:cs="Arial"/>
                <w:sz w:val="18"/>
                <w:szCs w:val="18"/>
              </w:rPr>
            </w:pPr>
            <w:r>
              <w:rPr>
                <w:rFonts w:cs="Arial"/>
                <w:sz w:val="18"/>
                <w:szCs w:val="18"/>
              </w:rPr>
              <w:t>1-4</w:t>
            </w:r>
          </w:p>
        </w:tc>
        <w:tc>
          <w:tcPr>
            <w:tcW w:w="846" w:type="dxa"/>
            <w:vAlign w:val="center"/>
            <w:tcPrChange w:id="346" w:author="Palash Pandit" w:date="2021-05-07T11:51:00Z">
              <w:tcPr>
                <w:tcW w:w="846" w:type="dxa"/>
                <w:vAlign w:val="center"/>
              </w:tcPr>
            </w:tcPrChange>
          </w:tcPr>
          <w:p>
            <w:pPr>
              <w:ind w:left="-108" w:right="-108"/>
              <w:jc w:val="center"/>
              <w:rPr>
                <w:rFonts w:cs="Arial"/>
                <w:sz w:val="18"/>
                <w:szCs w:val="18"/>
              </w:rPr>
            </w:pPr>
            <w:ins w:id="347" w:author="Palash Pandit" w:date="2021-05-07T11:46:00Z">
              <w:r>
                <w:rPr>
                  <w:rFonts w:cs="Arial"/>
                  <w:sz w:val="18"/>
                  <w:szCs w:val="18"/>
                </w:rPr>
                <w:t>2</w:t>
              </w:r>
            </w:ins>
            <w:del w:id="348" w:author="Palash Pandit" w:date="2021-05-07T11:46:00Z">
              <w:r>
                <w:rPr>
                  <w:rFonts w:cs="Arial"/>
                  <w:sz w:val="18"/>
                  <w:szCs w:val="18"/>
                </w:rPr>
                <w:delText>1</w:delText>
              </w:r>
            </w:del>
          </w:p>
        </w:tc>
        <w:tc>
          <w:tcPr>
            <w:tcW w:w="1062" w:type="dxa"/>
            <w:vAlign w:val="center"/>
            <w:tcPrChange w:id="349" w:author="Palash Pandit" w:date="2021-05-07T11:51:00Z">
              <w:tcPr>
                <w:tcW w:w="1062" w:type="dxa"/>
                <w:vAlign w:val="center"/>
              </w:tcPr>
            </w:tcPrChange>
          </w:tcPr>
          <w:p>
            <w:pPr>
              <w:ind w:left="-108" w:right="-108"/>
              <w:jc w:val="center"/>
              <w:rPr>
                <w:rFonts w:cs="Arial"/>
                <w:sz w:val="18"/>
                <w:szCs w:val="18"/>
              </w:rPr>
            </w:pPr>
            <w:r>
              <w:rPr>
                <w:rFonts w:cs="Arial"/>
                <w:sz w:val="18"/>
                <w:szCs w:val="18"/>
              </w:rPr>
              <w:t>1</w:t>
            </w:r>
          </w:p>
        </w:tc>
        <w:tc>
          <w:tcPr>
            <w:tcW w:w="1080" w:type="dxa"/>
            <w:vAlign w:val="center"/>
            <w:tcPrChange w:id="350" w:author="Palash Pandit" w:date="2021-05-07T11:51:00Z">
              <w:tcPr>
                <w:tcW w:w="1080" w:type="dxa"/>
                <w:vAlign w:val="center"/>
              </w:tcPr>
            </w:tcPrChange>
          </w:tcPr>
          <w:p>
            <w:pPr>
              <w:ind w:left="-108" w:right="-108"/>
              <w:jc w:val="center"/>
              <w:rPr>
                <w:rFonts w:cs="Arial"/>
                <w:sz w:val="18"/>
                <w:szCs w:val="18"/>
              </w:rPr>
            </w:pPr>
            <w:ins w:id="351" w:author="Palash Pandit" w:date="2021-05-07T11:52:00Z">
              <w:r>
                <w:rPr>
                  <w:rFonts w:cs="Arial"/>
                  <w:sz w:val="18"/>
                  <w:szCs w:val="18"/>
                </w:rPr>
                <w:t>07-05-21</w:t>
              </w:r>
            </w:ins>
            <w:del w:id="352" w:author="Palash Pandit" w:date="2021-05-07T11:50:00Z">
              <w:r>
                <w:rPr>
                  <w:rFonts w:cs="Arial"/>
                  <w:sz w:val="18"/>
                  <w:szCs w:val="18"/>
                </w:rPr>
                <w:delText>27-09-19</w:delText>
              </w:r>
            </w:del>
          </w:p>
        </w:tc>
        <w:tc>
          <w:tcPr>
            <w:tcW w:w="270" w:type="dxa"/>
            <w:tcBorders>
              <w:top w:val="nil"/>
              <w:bottom w:val="nil"/>
            </w:tcBorders>
            <w:tcPrChange w:id="353" w:author="Palash Pandit" w:date="2021-05-07T11:51:00Z">
              <w:tcPr>
                <w:tcW w:w="270" w:type="dxa"/>
                <w:tcBorders>
                  <w:top w:val="nil"/>
                  <w:bottom w:val="nil"/>
                </w:tcBorders>
              </w:tcPr>
            </w:tcPrChange>
          </w:tcPr>
          <w:p>
            <w:pPr>
              <w:ind w:left="0" w:right="-108"/>
              <w:jc w:val="center"/>
              <w:rPr>
                <w:rFonts w:cs="Arial"/>
                <w:sz w:val="18"/>
                <w:szCs w:val="18"/>
              </w:rPr>
            </w:pPr>
          </w:p>
        </w:tc>
        <w:tc>
          <w:tcPr>
            <w:tcW w:w="720" w:type="dxa"/>
            <w:vAlign w:val="center"/>
            <w:tcPrChange w:id="354" w:author="Palash Pandit" w:date="2021-05-07T11:51:00Z">
              <w:tcPr>
                <w:tcW w:w="720" w:type="dxa"/>
                <w:vAlign w:val="center"/>
              </w:tcPr>
            </w:tcPrChange>
          </w:tcPr>
          <w:p>
            <w:pPr>
              <w:ind w:left="-108" w:right="-108"/>
              <w:jc w:val="center"/>
              <w:rPr>
                <w:rFonts w:cs="Arial"/>
                <w:sz w:val="18"/>
                <w:szCs w:val="18"/>
              </w:rPr>
            </w:pPr>
          </w:p>
        </w:tc>
        <w:tc>
          <w:tcPr>
            <w:tcW w:w="720" w:type="dxa"/>
            <w:vAlign w:val="center"/>
            <w:tcPrChange w:id="355" w:author="Palash Pandit" w:date="2021-05-07T11:51:00Z">
              <w:tcPr>
                <w:tcW w:w="720" w:type="dxa"/>
                <w:vAlign w:val="center"/>
              </w:tcPr>
            </w:tcPrChange>
          </w:tcPr>
          <w:p>
            <w:pPr>
              <w:ind w:left="-108" w:right="-108"/>
              <w:jc w:val="center"/>
              <w:rPr>
                <w:rFonts w:cs="Arial"/>
                <w:sz w:val="18"/>
                <w:szCs w:val="18"/>
              </w:rPr>
            </w:pPr>
            <w:ins w:id="356" w:author="Palash Pandit" w:date="2021-05-03T15:17:00Z">
              <w:r>
                <w:rPr>
                  <w:rFonts w:cs="Arial"/>
                  <w:sz w:val="18"/>
                  <w:szCs w:val="18"/>
                </w:rPr>
                <w:t>4-21</w:t>
              </w:r>
            </w:ins>
          </w:p>
        </w:tc>
        <w:tc>
          <w:tcPr>
            <w:tcW w:w="810" w:type="dxa"/>
            <w:vAlign w:val="center"/>
            <w:tcPrChange w:id="357" w:author="Palash Pandit" w:date="2021-05-07T11:51:00Z">
              <w:tcPr>
                <w:tcW w:w="810" w:type="dxa"/>
                <w:vAlign w:val="center"/>
              </w:tcPr>
            </w:tcPrChange>
          </w:tcPr>
          <w:p>
            <w:pPr>
              <w:ind w:left="-108" w:right="-108"/>
              <w:jc w:val="center"/>
              <w:rPr>
                <w:rFonts w:cs="Arial"/>
                <w:sz w:val="18"/>
                <w:szCs w:val="18"/>
              </w:rPr>
            </w:pPr>
            <w:ins w:id="358" w:author="Palash Pandit" w:date="2021-05-07T11:50:00Z">
              <w:r>
                <w:rPr>
                  <w:rFonts w:cs="Arial"/>
                  <w:sz w:val="18"/>
                  <w:szCs w:val="18"/>
                </w:rPr>
                <w:t>2</w:t>
              </w:r>
            </w:ins>
          </w:p>
        </w:tc>
        <w:tc>
          <w:tcPr>
            <w:tcW w:w="990" w:type="dxa"/>
            <w:vAlign w:val="center"/>
            <w:tcPrChange w:id="359" w:author="Palash Pandit" w:date="2021-05-07T11:51:00Z">
              <w:tcPr>
                <w:tcW w:w="990" w:type="dxa"/>
                <w:vAlign w:val="center"/>
              </w:tcPr>
            </w:tcPrChange>
          </w:tcPr>
          <w:p>
            <w:pPr>
              <w:ind w:left="-108" w:right="-108"/>
              <w:jc w:val="center"/>
              <w:rPr>
                <w:rFonts w:cs="Arial"/>
                <w:sz w:val="18"/>
                <w:szCs w:val="18"/>
              </w:rPr>
            </w:pPr>
            <w:ins w:id="360" w:author="Palash Pandit" w:date="2021-05-07T11:50:00Z">
              <w:r>
                <w:rPr>
                  <w:rFonts w:cs="Arial"/>
                  <w:sz w:val="18"/>
                  <w:szCs w:val="18"/>
                </w:rPr>
                <w:t>1</w:t>
              </w:r>
            </w:ins>
          </w:p>
        </w:tc>
        <w:tc>
          <w:tcPr>
            <w:tcW w:w="1080" w:type="dxa"/>
            <w:tcPrChange w:id="361" w:author="Palash Pandit" w:date="2021-05-07T11:51:00Z">
              <w:tcPr>
                <w:tcW w:w="1080" w:type="dxa"/>
                <w:vAlign w:val="center"/>
              </w:tcPr>
            </w:tcPrChange>
          </w:tcPr>
          <w:p>
            <w:pPr>
              <w:ind w:left="-108" w:right="-108"/>
              <w:jc w:val="center"/>
              <w:rPr>
                <w:rFonts w:cs="Arial"/>
                <w:sz w:val="18"/>
                <w:szCs w:val="18"/>
              </w:rPr>
            </w:pPr>
            <w:ins w:id="362" w:author="Palash Pandit" w:date="2021-05-07T11:52:00Z">
              <w:r>
                <w:rPr>
                  <w:rFonts w:cs="Arial"/>
                  <w:sz w:val="18"/>
                  <w:szCs w:val="18"/>
                </w:rPr>
                <w:t>07-05-21</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trPr>
        <w:tc>
          <w:tcPr>
            <w:tcW w:w="846" w:type="dxa"/>
            <w:vAlign w:val="center"/>
          </w:tcPr>
          <w:p>
            <w:pPr>
              <w:ind w:left="0" w:right="-108"/>
              <w:jc w:val="center"/>
              <w:rPr>
                <w:rFonts w:cs="Arial"/>
                <w:sz w:val="18"/>
                <w:szCs w:val="18"/>
              </w:rPr>
            </w:pPr>
          </w:p>
        </w:tc>
        <w:tc>
          <w:tcPr>
            <w:tcW w:w="846" w:type="dxa"/>
            <w:vAlign w:val="center"/>
          </w:tcPr>
          <w:p>
            <w:pPr>
              <w:ind w:left="-63" w:right="-108"/>
              <w:jc w:val="center"/>
              <w:rPr>
                <w:rFonts w:cs="Arial"/>
                <w:sz w:val="18"/>
                <w:szCs w:val="18"/>
              </w:rPr>
            </w:pPr>
            <w:r>
              <w:rPr>
                <w:rFonts w:cs="Arial"/>
                <w:sz w:val="18"/>
                <w:szCs w:val="18"/>
              </w:rPr>
              <w:t>1-5</w:t>
            </w:r>
          </w:p>
        </w:tc>
        <w:tc>
          <w:tcPr>
            <w:tcW w:w="846" w:type="dxa"/>
            <w:vAlign w:val="center"/>
          </w:tcPr>
          <w:p>
            <w:pPr>
              <w:ind w:left="-108" w:right="-108"/>
              <w:jc w:val="center"/>
              <w:rPr>
                <w:rFonts w:cs="Arial"/>
                <w:sz w:val="18"/>
                <w:szCs w:val="18"/>
              </w:rPr>
            </w:pPr>
            <w:r>
              <w:rPr>
                <w:rFonts w:cs="Arial"/>
                <w:sz w:val="18"/>
                <w:szCs w:val="18"/>
              </w:rPr>
              <w:t>1</w:t>
            </w:r>
          </w:p>
        </w:tc>
        <w:tc>
          <w:tcPr>
            <w:tcW w:w="1062" w:type="dxa"/>
            <w:vAlign w:val="center"/>
          </w:tcPr>
          <w:p>
            <w:pPr>
              <w:ind w:left="-108" w:right="-108"/>
              <w:jc w:val="center"/>
              <w:rPr>
                <w:rFonts w:cs="Arial"/>
                <w:sz w:val="18"/>
                <w:szCs w:val="18"/>
              </w:rPr>
            </w:pPr>
            <w:r>
              <w:rPr>
                <w:rFonts w:cs="Arial"/>
                <w:sz w:val="18"/>
                <w:szCs w:val="18"/>
              </w:rPr>
              <w:t>0</w:t>
            </w:r>
          </w:p>
        </w:tc>
        <w:tc>
          <w:tcPr>
            <w:tcW w:w="1080" w:type="dxa"/>
            <w:vAlign w:val="center"/>
          </w:tcPr>
          <w:p>
            <w:pPr>
              <w:ind w:left="-108" w:right="-108"/>
              <w:jc w:val="center"/>
              <w:rPr>
                <w:rFonts w:cs="Arial"/>
                <w:sz w:val="18"/>
                <w:szCs w:val="18"/>
              </w:rPr>
            </w:pPr>
            <w:r>
              <w:rPr>
                <w:rFonts w:cs="Arial"/>
                <w:sz w:val="18"/>
                <w:szCs w:val="18"/>
              </w:rPr>
              <w:t>29-04-16</w:t>
            </w:r>
          </w:p>
        </w:tc>
        <w:tc>
          <w:tcPr>
            <w:tcW w:w="270" w:type="dxa"/>
            <w:tcBorders>
              <w:top w:val="nil"/>
              <w:bottom w:val="nil"/>
            </w:tcBorders>
          </w:tcPr>
          <w:p>
            <w:pPr>
              <w:ind w:left="0" w:right="-108"/>
              <w:jc w:val="center"/>
              <w:rPr>
                <w:rFonts w:cs="Arial"/>
                <w:sz w:val="18"/>
                <w:szCs w:val="18"/>
              </w:rPr>
            </w:pPr>
          </w:p>
        </w:tc>
        <w:tc>
          <w:tcPr>
            <w:tcW w:w="720" w:type="dxa"/>
            <w:vAlign w:val="center"/>
          </w:tcPr>
          <w:p>
            <w:pPr>
              <w:ind w:left="-108" w:right="-108"/>
              <w:jc w:val="center"/>
              <w:rPr>
                <w:rFonts w:cs="Arial"/>
                <w:sz w:val="18"/>
                <w:szCs w:val="18"/>
              </w:rPr>
            </w:pPr>
          </w:p>
        </w:tc>
        <w:tc>
          <w:tcPr>
            <w:tcW w:w="720" w:type="dxa"/>
            <w:vAlign w:val="center"/>
          </w:tcPr>
          <w:p>
            <w:pPr>
              <w:ind w:left="-108" w:right="-108"/>
              <w:jc w:val="center"/>
              <w:rPr>
                <w:rFonts w:cs="Arial"/>
                <w:sz w:val="18"/>
                <w:szCs w:val="18"/>
              </w:rPr>
            </w:pPr>
            <w:ins w:id="363" w:author="Palash Pandit" w:date="2021-05-07T11:49:00Z">
              <w:r>
                <w:rPr>
                  <w:rFonts w:cs="Arial"/>
                  <w:sz w:val="18"/>
                  <w:szCs w:val="18"/>
                </w:rPr>
                <w:t>4-2</w:t>
              </w:r>
            </w:ins>
            <w:ins w:id="364" w:author="Palash Pandit" w:date="2021-05-07T11:50:00Z">
              <w:r>
                <w:rPr>
                  <w:rFonts w:cs="Arial"/>
                  <w:sz w:val="18"/>
                  <w:szCs w:val="18"/>
                </w:rPr>
                <w:t>2</w:t>
              </w:r>
            </w:ins>
          </w:p>
        </w:tc>
        <w:tc>
          <w:tcPr>
            <w:tcW w:w="810" w:type="dxa"/>
            <w:vAlign w:val="center"/>
          </w:tcPr>
          <w:p>
            <w:pPr>
              <w:ind w:left="-108" w:right="-108"/>
              <w:jc w:val="center"/>
              <w:rPr>
                <w:rFonts w:cs="Arial"/>
                <w:sz w:val="18"/>
                <w:szCs w:val="18"/>
              </w:rPr>
            </w:pPr>
            <w:ins w:id="365" w:author="Palash Pandit" w:date="2021-05-07T11:49:00Z">
              <w:r>
                <w:rPr>
                  <w:rFonts w:cs="Arial"/>
                  <w:sz w:val="18"/>
                  <w:szCs w:val="18"/>
                </w:rPr>
                <w:t>1</w:t>
              </w:r>
            </w:ins>
          </w:p>
        </w:tc>
        <w:tc>
          <w:tcPr>
            <w:tcW w:w="990" w:type="dxa"/>
            <w:vAlign w:val="center"/>
          </w:tcPr>
          <w:p>
            <w:pPr>
              <w:ind w:left="-108" w:right="-108"/>
              <w:jc w:val="center"/>
              <w:rPr>
                <w:rFonts w:cs="Arial"/>
                <w:sz w:val="18"/>
                <w:szCs w:val="18"/>
              </w:rPr>
            </w:pPr>
            <w:ins w:id="366" w:author="Palash Pandit" w:date="2021-05-07T11:49:00Z">
              <w:r>
                <w:rPr>
                  <w:rFonts w:cs="Arial"/>
                  <w:sz w:val="18"/>
                  <w:szCs w:val="18"/>
                </w:rPr>
                <w:t>3</w:t>
              </w:r>
            </w:ins>
          </w:p>
        </w:tc>
        <w:tc>
          <w:tcPr>
            <w:tcW w:w="1080" w:type="dxa"/>
            <w:vAlign w:val="center"/>
          </w:tcPr>
          <w:p>
            <w:pPr>
              <w:ind w:left="-108" w:right="-108"/>
              <w:jc w:val="center"/>
              <w:rPr>
                <w:rFonts w:cs="Arial"/>
                <w:sz w:val="18"/>
                <w:szCs w:val="18"/>
              </w:rPr>
            </w:pPr>
            <w:ins w:id="367" w:author="Palash Pandit" w:date="2021-05-07T11:49:00Z">
              <w:r>
                <w:rPr>
                  <w:rFonts w:cs="Arial"/>
                  <w:sz w:val="18"/>
                  <w:szCs w:val="18"/>
                </w:rPr>
                <w:t>28-12-17</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846" w:type="dxa"/>
            <w:vAlign w:val="center"/>
          </w:tcPr>
          <w:p>
            <w:pPr>
              <w:ind w:left="-108" w:right="-108"/>
              <w:jc w:val="center"/>
              <w:rPr>
                <w:rFonts w:cs="Arial"/>
                <w:sz w:val="18"/>
                <w:szCs w:val="18"/>
              </w:rPr>
            </w:pPr>
          </w:p>
        </w:tc>
        <w:tc>
          <w:tcPr>
            <w:tcW w:w="846" w:type="dxa"/>
            <w:vAlign w:val="center"/>
          </w:tcPr>
          <w:p>
            <w:pPr>
              <w:ind w:left="-63" w:right="-108"/>
              <w:jc w:val="center"/>
              <w:rPr>
                <w:rFonts w:cs="Arial"/>
                <w:sz w:val="18"/>
                <w:szCs w:val="18"/>
              </w:rPr>
            </w:pPr>
            <w:r>
              <w:rPr>
                <w:rFonts w:cs="Arial"/>
                <w:sz w:val="18"/>
                <w:szCs w:val="18"/>
              </w:rPr>
              <w:t>1-6</w:t>
            </w:r>
          </w:p>
        </w:tc>
        <w:tc>
          <w:tcPr>
            <w:tcW w:w="846" w:type="dxa"/>
            <w:vAlign w:val="center"/>
          </w:tcPr>
          <w:p>
            <w:pPr>
              <w:ind w:left="-108" w:right="-108"/>
              <w:jc w:val="center"/>
              <w:rPr>
                <w:rFonts w:cs="Arial"/>
                <w:sz w:val="18"/>
                <w:szCs w:val="18"/>
              </w:rPr>
            </w:pPr>
            <w:r>
              <w:rPr>
                <w:rFonts w:cs="Arial"/>
                <w:sz w:val="18"/>
                <w:szCs w:val="18"/>
              </w:rPr>
              <w:t>1</w:t>
            </w:r>
          </w:p>
        </w:tc>
        <w:tc>
          <w:tcPr>
            <w:tcW w:w="1062" w:type="dxa"/>
            <w:vAlign w:val="center"/>
          </w:tcPr>
          <w:p>
            <w:pPr>
              <w:ind w:left="-108" w:right="-108"/>
              <w:jc w:val="center"/>
              <w:rPr>
                <w:rFonts w:cs="Arial"/>
                <w:sz w:val="18"/>
                <w:szCs w:val="18"/>
              </w:rPr>
            </w:pPr>
            <w:r>
              <w:rPr>
                <w:rFonts w:cs="Arial"/>
                <w:sz w:val="18"/>
                <w:szCs w:val="18"/>
              </w:rPr>
              <w:t>0</w:t>
            </w:r>
          </w:p>
        </w:tc>
        <w:tc>
          <w:tcPr>
            <w:tcW w:w="1080" w:type="dxa"/>
            <w:vAlign w:val="center"/>
          </w:tcPr>
          <w:p>
            <w:pPr>
              <w:ind w:left="-108" w:right="-108"/>
              <w:jc w:val="center"/>
              <w:rPr>
                <w:rFonts w:cs="Arial"/>
                <w:sz w:val="18"/>
                <w:szCs w:val="18"/>
              </w:rPr>
            </w:pPr>
            <w:r>
              <w:rPr>
                <w:rFonts w:cs="Arial"/>
                <w:sz w:val="18"/>
                <w:szCs w:val="18"/>
              </w:rPr>
              <w:t>29-04-16</w:t>
            </w:r>
          </w:p>
        </w:tc>
        <w:tc>
          <w:tcPr>
            <w:tcW w:w="270" w:type="dxa"/>
            <w:tcBorders>
              <w:top w:val="nil"/>
              <w:bottom w:val="nil"/>
            </w:tcBorders>
          </w:tcPr>
          <w:p>
            <w:pPr>
              <w:ind w:left="-108" w:right="-108"/>
              <w:jc w:val="center"/>
              <w:rPr>
                <w:rFonts w:cs="Arial"/>
                <w:sz w:val="18"/>
                <w:szCs w:val="18"/>
              </w:rPr>
            </w:pPr>
          </w:p>
        </w:tc>
        <w:tc>
          <w:tcPr>
            <w:tcW w:w="720" w:type="dxa"/>
            <w:vAlign w:val="center"/>
          </w:tcPr>
          <w:p>
            <w:pPr>
              <w:ind w:left="-108" w:right="-108"/>
              <w:jc w:val="center"/>
              <w:rPr>
                <w:rFonts w:cs="Arial"/>
                <w:sz w:val="18"/>
                <w:szCs w:val="18"/>
              </w:rPr>
            </w:pPr>
          </w:p>
        </w:tc>
        <w:tc>
          <w:tcPr>
            <w:tcW w:w="720" w:type="dxa"/>
            <w:vAlign w:val="center"/>
          </w:tcPr>
          <w:p>
            <w:pPr>
              <w:ind w:left="-108" w:right="-108"/>
              <w:jc w:val="center"/>
              <w:rPr>
                <w:rFonts w:cs="Arial"/>
                <w:sz w:val="18"/>
                <w:szCs w:val="18"/>
              </w:rPr>
            </w:pPr>
            <w:ins w:id="368" w:author="Palash Pandit" w:date="2021-05-07T11:49:00Z">
              <w:r>
                <w:rPr>
                  <w:rFonts w:cs="Arial"/>
                  <w:sz w:val="18"/>
                  <w:szCs w:val="18"/>
                </w:rPr>
                <w:t>4-2</w:t>
              </w:r>
            </w:ins>
            <w:ins w:id="369" w:author="Palash Pandit" w:date="2021-05-07T11:50:00Z">
              <w:r>
                <w:rPr>
                  <w:rFonts w:cs="Arial"/>
                  <w:sz w:val="18"/>
                  <w:szCs w:val="18"/>
                </w:rPr>
                <w:t>3</w:t>
              </w:r>
            </w:ins>
          </w:p>
        </w:tc>
        <w:tc>
          <w:tcPr>
            <w:tcW w:w="810" w:type="dxa"/>
            <w:vAlign w:val="center"/>
          </w:tcPr>
          <w:p>
            <w:pPr>
              <w:ind w:left="-108" w:right="-108"/>
              <w:jc w:val="center"/>
              <w:rPr>
                <w:rFonts w:cs="Arial"/>
                <w:sz w:val="18"/>
                <w:szCs w:val="18"/>
              </w:rPr>
            </w:pPr>
            <w:ins w:id="370" w:author="Palash Pandit" w:date="2021-05-07T11:49:00Z">
              <w:r>
                <w:rPr>
                  <w:rFonts w:cs="Arial"/>
                  <w:sz w:val="18"/>
                  <w:szCs w:val="18"/>
                </w:rPr>
                <w:t>1</w:t>
              </w:r>
            </w:ins>
          </w:p>
        </w:tc>
        <w:tc>
          <w:tcPr>
            <w:tcW w:w="990" w:type="dxa"/>
            <w:vAlign w:val="center"/>
          </w:tcPr>
          <w:p>
            <w:pPr>
              <w:ind w:left="-108" w:right="-108"/>
              <w:jc w:val="center"/>
              <w:rPr>
                <w:rFonts w:cs="Arial"/>
                <w:sz w:val="18"/>
                <w:szCs w:val="18"/>
              </w:rPr>
            </w:pPr>
            <w:ins w:id="371" w:author="Palash Pandit" w:date="2021-05-07T11:49:00Z">
              <w:r>
                <w:rPr>
                  <w:rFonts w:cs="Arial"/>
                  <w:sz w:val="18"/>
                  <w:szCs w:val="18"/>
                </w:rPr>
                <w:t>3</w:t>
              </w:r>
            </w:ins>
          </w:p>
        </w:tc>
        <w:tc>
          <w:tcPr>
            <w:tcW w:w="1080" w:type="dxa"/>
            <w:vAlign w:val="center"/>
          </w:tcPr>
          <w:p>
            <w:pPr>
              <w:ind w:left="-108" w:right="-108"/>
              <w:jc w:val="center"/>
              <w:rPr>
                <w:rFonts w:cs="Arial"/>
                <w:sz w:val="18"/>
                <w:szCs w:val="18"/>
              </w:rPr>
            </w:pPr>
            <w:ins w:id="372" w:author="Palash Pandit" w:date="2021-05-07T11:49:00Z">
              <w:r>
                <w:rPr>
                  <w:rFonts w:cs="Arial"/>
                  <w:sz w:val="18"/>
                  <w:szCs w:val="18"/>
                </w:rPr>
                <w:t>28-12-17</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846" w:type="dxa"/>
            <w:vAlign w:val="center"/>
          </w:tcPr>
          <w:p>
            <w:pPr>
              <w:ind w:left="-108" w:right="-108"/>
              <w:jc w:val="center"/>
              <w:rPr>
                <w:rFonts w:cs="Arial"/>
                <w:sz w:val="18"/>
                <w:szCs w:val="18"/>
              </w:rPr>
            </w:pPr>
            <w:r>
              <w:rPr>
                <w:rFonts w:cs="Arial"/>
                <w:sz w:val="18"/>
                <w:szCs w:val="18"/>
              </w:rPr>
              <w:t>2</w:t>
            </w:r>
          </w:p>
        </w:tc>
        <w:tc>
          <w:tcPr>
            <w:tcW w:w="846" w:type="dxa"/>
            <w:vAlign w:val="center"/>
          </w:tcPr>
          <w:p>
            <w:pPr>
              <w:ind w:left="-63" w:right="-108"/>
              <w:jc w:val="center"/>
              <w:rPr>
                <w:rFonts w:cs="Arial"/>
                <w:sz w:val="18"/>
                <w:szCs w:val="18"/>
              </w:rPr>
            </w:pPr>
            <w:r>
              <w:rPr>
                <w:rFonts w:cs="Arial"/>
                <w:sz w:val="18"/>
                <w:szCs w:val="18"/>
              </w:rPr>
              <w:t>2-1</w:t>
            </w:r>
          </w:p>
        </w:tc>
        <w:tc>
          <w:tcPr>
            <w:tcW w:w="846" w:type="dxa"/>
            <w:vAlign w:val="center"/>
          </w:tcPr>
          <w:p>
            <w:pPr>
              <w:ind w:left="-108" w:right="-108"/>
              <w:jc w:val="center"/>
              <w:rPr>
                <w:rFonts w:cs="Arial"/>
                <w:sz w:val="18"/>
                <w:szCs w:val="18"/>
              </w:rPr>
            </w:pPr>
            <w:r>
              <w:rPr>
                <w:rFonts w:cs="Arial"/>
                <w:sz w:val="18"/>
                <w:szCs w:val="18"/>
              </w:rPr>
              <w:t>1</w:t>
            </w:r>
          </w:p>
        </w:tc>
        <w:tc>
          <w:tcPr>
            <w:tcW w:w="1062" w:type="dxa"/>
            <w:vAlign w:val="center"/>
          </w:tcPr>
          <w:p>
            <w:pPr>
              <w:ind w:left="-108" w:right="-108"/>
              <w:jc w:val="center"/>
              <w:rPr>
                <w:rFonts w:cs="Arial"/>
                <w:sz w:val="18"/>
                <w:szCs w:val="18"/>
              </w:rPr>
            </w:pPr>
            <w:r>
              <w:rPr>
                <w:rFonts w:cs="Arial"/>
                <w:sz w:val="18"/>
                <w:szCs w:val="18"/>
              </w:rPr>
              <w:t>0</w:t>
            </w:r>
          </w:p>
        </w:tc>
        <w:tc>
          <w:tcPr>
            <w:tcW w:w="1080" w:type="dxa"/>
            <w:vAlign w:val="center"/>
          </w:tcPr>
          <w:p>
            <w:pPr>
              <w:ind w:left="-108" w:right="-108"/>
              <w:jc w:val="center"/>
              <w:rPr>
                <w:rFonts w:cs="Arial"/>
                <w:sz w:val="18"/>
                <w:szCs w:val="18"/>
              </w:rPr>
            </w:pPr>
            <w:r>
              <w:rPr>
                <w:rFonts w:cs="Arial"/>
                <w:sz w:val="18"/>
                <w:szCs w:val="18"/>
              </w:rPr>
              <w:t>29-04-16</w:t>
            </w:r>
          </w:p>
        </w:tc>
        <w:tc>
          <w:tcPr>
            <w:tcW w:w="270" w:type="dxa"/>
            <w:tcBorders>
              <w:top w:val="nil"/>
              <w:bottom w:val="nil"/>
            </w:tcBorders>
          </w:tcPr>
          <w:p>
            <w:pPr>
              <w:ind w:left="-108" w:right="-108"/>
              <w:jc w:val="center"/>
              <w:rPr>
                <w:rFonts w:cs="Arial"/>
                <w:sz w:val="18"/>
                <w:szCs w:val="18"/>
              </w:rPr>
            </w:pPr>
          </w:p>
        </w:tc>
        <w:tc>
          <w:tcPr>
            <w:tcW w:w="720" w:type="dxa"/>
            <w:vAlign w:val="center"/>
          </w:tcPr>
          <w:p>
            <w:pPr>
              <w:ind w:left="-108" w:right="-108"/>
              <w:jc w:val="center"/>
              <w:rPr>
                <w:rFonts w:cs="Arial"/>
                <w:sz w:val="18"/>
                <w:szCs w:val="18"/>
              </w:rPr>
            </w:pPr>
          </w:p>
        </w:tc>
        <w:tc>
          <w:tcPr>
            <w:tcW w:w="720" w:type="dxa"/>
            <w:vAlign w:val="center"/>
          </w:tcPr>
          <w:p>
            <w:pPr>
              <w:ind w:left="-108" w:right="-108"/>
              <w:jc w:val="center"/>
              <w:rPr>
                <w:rFonts w:cs="Arial"/>
                <w:sz w:val="18"/>
                <w:szCs w:val="18"/>
              </w:rPr>
            </w:pPr>
            <w:ins w:id="373" w:author="Palash Pandit" w:date="2021-05-07T11:50:00Z">
              <w:r>
                <w:rPr>
                  <w:rFonts w:cs="Arial"/>
                  <w:sz w:val="18"/>
                  <w:szCs w:val="18"/>
                </w:rPr>
                <w:t>4-24</w:t>
              </w:r>
            </w:ins>
          </w:p>
        </w:tc>
        <w:tc>
          <w:tcPr>
            <w:tcW w:w="810" w:type="dxa"/>
            <w:vAlign w:val="center"/>
          </w:tcPr>
          <w:p>
            <w:pPr>
              <w:ind w:left="-108" w:right="-108"/>
              <w:jc w:val="center"/>
              <w:rPr>
                <w:rFonts w:cs="Arial"/>
                <w:sz w:val="18"/>
                <w:szCs w:val="18"/>
              </w:rPr>
            </w:pPr>
            <w:ins w:id="374" w:author="Palash Pandit" w:date="2021-05-07T11:50:00Z">
              <w:r>
                <w:rPr>
                  <w:rFonts w:cs="Arial"/>
                  <w:sz w:val="18"/>
                  <w:szCs w:val="18"/>
                </w:rPr>
                <w:t>1</w:t>
              </w:r>
            </w:ins>
          </w:p>
        </w:tc>
        <w:tc>
          <w:tcPr>
            <w:tcW w:w="990" w:type="dxa"/>
            <w:vAlign w:val="center"/>
          </w:tcPr>
          <w:p>
            <w:pPr>
              <w:ind w:left="-108" w:right="-108"/>
              <w:jc w:val="center"/>
              <w:rPr>
                <w:rFonts w:cs="Arial"/>
                <w:sz w:val="18"/>
                <w:szCs w:val="18"/>
              </w:rPr>
            </w:pPr>
            <w:ins w:id="375" w:author="Palash Pandit" w:date="2021-05-07T11:50:00Z">
              <w:r>
                <w:rPr>
                  <w:rFonts w:cs="Arial"/>
                  <w:sz w:val="18"/>
                  <w:szCs w:val="18"/>
                </w:rPr>
                <w:t>3</w:t>
              </w:r>
            </w:ins>
          </w:p>
        </w:tc>
        <w:tc>
          <w:tcPr>
            <w:tcW w:w="1080" w:type="dxa"/>
            <w:vAlign w:val="center"/>
          </w:tcPr>
          <w:p>
            <w:pPr>
              <w:ind w:left="-108" w:right="-108"/>
              <w:jc w:val="center"/>
              <w:rPr>
                <w:rFonts w:cs="Arial"/>
                <w:sz w:val="18"/>
                <w:szCs w:val="18"/>
              </w:rPr>
            </w:pPr>
            <w:ins w:id="376" w:author="Palash Pandit" w:date="2021-05-07T11:50:00Z">
              <w:r>
                <w:rPr>
                  <w:rFonts w:cs="Arial"/>
                  <w:sz w:val="18"/>
                  <w:szCs w:val="18"/>
                </w:rPr>
                <w:t>28-12-17</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846" w:type="dxa"/>
            <w:vAlign w:val="center"/>
          </w:tcPr>
          <w:p>
            <w:pPr>
              <w:ind w:left="-108" w:right="-108"/>
              <w:jc w:val="center"/>
              <w:rPr>
                <w:rFonts w:cs="Arial"/>
                <w:sz w:val="18"/>
                <w:szCs w:val="18"/>
              </w:rPr>
            </w:pPr>
          </w:p>
        </w:tc>
        <w:tc>
          <w:tcPr>
            <w:tcW w:w="846" w:type="dxa"/>
            <w:vAlign w:val="center"/>
          </w:tcPr>
          <w:p>
            <w:pPr>
              <w:ind w:left="-63" w:right="-108"/>
              <w:jc w:val="center"/>
              <w:rPr>
                <w:rFonts w:cs="Arial"/>
                <w:sz w:val="18"/>
                <w:szCs w:val="18"/>
              </w:rPr>
            </w:pPr>
            <w:r>
              <w:rPr>
                <w:rFonts w:cs="Arial"/>
                <w:sz w:val="18"/>
                <w:szCs w:val="18"/>
              </w:rPr>
              <w:t>2-2</w:t>
            </w:r>
          </w:p>
        </w:tc>
        <w:tc>
          <w:tcPr>
            <w:tcW w:w="846" w:type="dxa"/>
            <w:vAlign w:val="center"/>
          </w:tcPr>
          <w:p>
            <w:pPr>
              <w:ind w:left="-108" w:right="-108"/>
              <w:jc w:val="center"/>
              <w:rPr>
                <w:rFonts w:cs="Arial"/>
                <w:sz w:val="18"/>
                <w:szCs w:val="18"/>
              </w:rPr>
            </w:pPr>
            <w:r>
              <w:rPr>
                <w:rFonts w:cs="Arial"/>
                <w:sz w:val="18"/>
                <w:szCs w:val="18"/>
              </w:rPr>
              <w:t>1</w:t>
            </w:r>
          </w:p>
        </w:tc>
        <w:tc>
          <w:tcPr>
            <w:tcW w:w="1062" w:type="dxa"/>
            <w:vAlign w:val="center"/>
          </w:tcPr>
          <w:p>
            <w:pPr>
              <w:ind w:left="-108" w:right="-108"/>
              <w:jc w:val="center"/>
              <w:rPr>
                <w:rFonts w:cs="Arial"/>
                <w:sz w:val="18"/>
                <w:szCs w:val="18"/>
              </w:rPr>
            </w:pPr>
            <w:r>
              <w:rPr>
                <w:rFonts w:cs="Arial"/>
                <w:sz w:val="18"/>
                <w:szCs w:val="18"/>
              </w:rPr>
              <w:t>0</w:t>
            </w:r>
          </w:p>
        </w:tc>
        <w:tc>
          <w:tcPr>
            <w:tcW w:w="1080" w:type="dxa"/>
            <w:vAlign w:val="center"/>
          </w:tcPr>
          <w:p>
            <w:pPr>
              <w:ind w:left="-108" w:right="-108"/>
              <w:jc w:val="center"/>
              <w:rPr>
                <w:rFonts w:cs="Arial"/>
                <w:sz w:val="18"/>
                <w:szCs w:val="18"/>
              </w:rPr>
            </w:pPr>
            <w:r>
              <w:rPr>
                <w:rFonts w:cs="Arial"/>
                <w:sz w:val="18"/>
                <w:szCs w:val="18"/>
              </w:rPr>
              <w:t>29-04-16</w:t>
            </w:r>
          </w:p>
        </w:tc>
        <w:tc>
          <w:tcPr>
            <w:tcW w:w="270" w:type="dxa"/>
            <w:tcBorders>
              <w:top w:val="nil"/>
              <w:bottom w:val="nil"/>
            </w:tcBorders>
          </w:tcPr>
          <w:p>
            <w:pPr>
              <w:ind w:left="-108" w:right="-108"/>
              <w:jc w:val="center"/>
              <w:rPr>
                <w:rFonts w:cs="Arial"/>
                <w:sz w:val="18"/>
                <w:szCs w:val="18"/>
              </w:rPr>
            </w:pPr>
          </w:p>
        </w:tc>
        <w:tc>
          <w:tcPr>
            <w:tcW w:w="720" w:type="dxa"/>
            <w:vAlign w:val="center"/>
          </w:tcPr>
          <w:p>
            <w:pPr>
              <w:ind w:left="-108" w:right="-108"/>
              <w:jc w:val="center"/>
              <w:rPr>
                <w:rFonts w:cs="Arial"/>
                <w:sz w:val="18"/>
                <w:szCs w:val="18"/>
              </w:rPr>
            </w:pPr>
          </w:p>
        </w:tc>
        <w:tc>
          <w:tcPr>
            <w:tcW w:w="720" w:type="dxa"/>
            <w:vAlign w:val="center"/>
          </w:tcPr>
          <w:p>
            <w:pPr>
              <w:ind w:left="-108" w:right="-108"/>
              <w:jc w:val="center"/>
              <w:rPr>
                <w:rFonts w:cs="Arial"/>
                <w:sz w:val="18"/>
                <w:szCs w:val="18"/>
              </w:rPr>
            </w:pPr>
          </w:p>
        </w:tc>
        <w:tc>
          <w:tcPr>
            <w:tcW w:w="810" w:type="dxa"/>
            <w:vAlign w:val="center"/>
          </w:tcPr>
          <w:p>
            <w:pPr>
              <w:ind w:left="-108" w:right="-108"/>
              <w:jc w:val="center"/>
              <w:rPr>
                <w:rFonts w:cs="Arial"/>
                <w:sz w:val="18"/>
                <w:szCs w:val="18"/>
              </w:rPr>
            </w:pPr>
          </w:p>
        </w:tc>
        <w:tc>
          <w:tcPr>
            <w:tcW w:w="990" w:type="dxa"/>
            <w:vAlign w:val="center"/>
          </w:tcPr>
          <w:p>
            <w:pPr>
              <w:ind w:left="-108" w:right="-108"/>
              <w:jc w:val="center"/>
              <w:rPr>
                <w:rFonts w:cs="Arial"/>
                <w:sz w:val="18"/>
                <w:szCs w:val="18"/>
              </w:rPr>
            </w:pPr>
          </w:p>
        </w:tc>
        <w:tc>
          <w:tcPr>
            <w:tcW w:w="1080" w:type="dxa"/>
            <w:vAlign w:val="center"/>
          </w:tcPr>
          <w:p>
            <w:pPr>
              <w:ind w:left="-108" w:right="-108"/>
              <w:jc w:val="center"/>
              <w:rPr>
                <w:rFonts w:cs="Arial"/>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846" w:type="dxa"/>
            <w:vAlign w:val="center"/>
          </w:tcPr>
          <w:p>
            <w:pPr>
              <w:ind w:left="-108" w:right="-108"/>
              <w:jc w:val="center"/>
              <w:rPr>
                <w:rFonts w:cs="Arial"/>
                <w:sz w:val="18"/>
                <w:szCs w:val="18"/>
              </w:rPr>
            </w:pPr>
            <w:r>
              <w:rPr>
                <w:rFonts w:cs="Arial"/>
                <w:sz w:val="18"/>
                <w:szCs w:val="18"/>
              </w:rPr>
              <w:t>3</w:t>
            </w:r>
          </w:p>
        </w:tc>
        <w:tc>
          <w:tcPr>
            <w:tcW w:w="846" w:type="dxa"/>
            <w:vAlign w:val="center"/>
          </w:tcPr>
          <w:p>
            <w:pPr>
              <w:ind w:left="-63" w:right="-108"/>
              <w:jc w:val="center"/>
              <w:rPr>
                <w:rFonts w:cs="Arial"/>
                <w:sz w:val="18"/>
                <w:szCs w:val="18"/>
              </w:rPr>
            </w:pPr>
            <w:r>
              <w:rPr>
                <w:rFonts w:cs="Arial"/>
                <w:sz w:val="18"/>
                <w:szCs w:val="18"/>
              </w:rPr>
              <w:t>3-1</w:t>
            </w:r>
          </w:p>
        </w:tc>
        <w:tc>
          <w:tcPr>
            <w:tcW w:w="846" w:type="dxa"/>
            <w:vAlign w:val="center"/>
          </w:tcPr>
          <w:p>
            <w:pPr>
              <w:ind w:left="-108" w:right="-108"/>
              <w:jc w:val="center"/>
              <w:rPr>
                <w:rFonts w:cs="Arial"/>
                <w:sz w:val="18"/>
                <w:szCs w:val="18"/>
              </w:rPr>
            </w:pPr>
            <w:r>
              <w:rPr>
                <w:rFonts w:cs="Arial"/>
                <w:sz w:val="18"/>
                <w:szCs w:val="18"/>
              </w:rPr>
              <w:t>1</w:t>
            </w:r>
          </w:p>
        </w:tc>
        <w:tc>
          <w:tcPr>
            <w:tcW w:w="1062" w:type="dxa"/>
            <w:vAlign w:val="center"/>
          </w:tcPr>
          <w:p>
            <w:pPr>
              <w:ind w:left="-108" w:right="-108"/>
              <w:jc w:val="center"/>
              <w:rPr>
                <w:rFonts w:cs="Arial"/>
                <w:sz w:val="18"/>
                <w:szCs w:val="18"/>
              </w:rPr>
            </w:pPr>
            <w:r>
              <w:rPr>
                <w:rFonts w:cs="Arial"/>
                <w:sz w:val="18"/>
                <w:szCs w:val="18"/>
              </w:rPr>
              <w:t>0</w:t>
            </w:r>
          </w:p>
        </w:tc>
        <w:tc>
          <w:tcPr>
            <w:tcW w:w="1080" w:type="dxa"/>
            <w:vAlign w:val="center"/>
          </w:tcPr>
          <w:p>
            <w:pPr>
              <w:ind w:left="-108" w:right="-108"/>
              <w:jc w:val="center"/>
              <w:rPr>
                <w:rFonts w:cs="Arial"/>
                <w:sz w:val="18"/>
                <w:szCs w:val="18"/>
              </w:rPr>
            </w:pPr>
            <w:r>
              <w:rPr>
                <w:rFonts w:cs="Arial"/>
                <w:sz w:val="18"/>
                <w:szCs w:val="18"/>
              </w:rPr>
              <w:t>29-04-16</w:t>
            </w:r>
          </w:p>
        </w:tc>
        <w:tc>
          <w:tcPr>
            <w:tcW w:w="270" w:type="dxa"/>
            <w:tcBorders>
              <w:top w:val="nil"/>
              <w:bottom w:val="nil"/>
            </w:tcBorders>
          </w:tcPr>
          <w:p>
            <w:pPr>
              <w:ind w:left="-108" w:right="-108"/>
              <w:jc w:val="center"/>
              <w:rPr>
                <w:rFonts w:cs="Arial"/>
                <w:sz w:val="18"/>
                <w:szCs w:val="18"/>
              </w:rPr>
            </w:pPr>
          </w:p>
        </w:tc>
        <w:tc>
          <w:tcPr>
            <w:tcW w:w="720" w:type="dxa"/>
            <w:vAlign w:val="center"/>
          </w:tcPr>
          <w:p>
            <w:pPr>
              <w:ind w:left="-108" w:right="-108"/>
              <w:jc w:val="center"/>
              <w:rPr>
                <w:rFonts w:cs="Arial"/>
                <w:sz w:val="18"/>
                <w:szCs w:val="18"/>
              </w:rPr>
            </w:pPr>
          </w:p>
        </w:tc>
        <w:tc>
          <w:tcPr>
            <w:tcW w:w="720" w:type="dxa"/>
            <w:vAlign w:val="center"/>
          </w:tcPr>
          <w:p>
            <w:pPr>
              <w:ind w:left="-108" w:right="-108"/>
              <w:jc w:val="center"/>
              <w:rPr>
                <w:rFonts w:cs="Arial"/>
                <w:sz w:val="18"/>
                <w:szCs w:val="18"/>
              </w:rPr>
            </w:pPr>
          </w:p>
        </w:tc>
        <w:tc>
          <w:tcPr>
            <w:tcW w:w="810" w:type="dxa"/>
            <w:vAlign w:val="center"/>
          </w:tcPr>
          <w:p>
            <w:pPr>
              <w:ind w:left="-108" w:right="-108"/>
              <w:jc w:val="center"/>
              <w:rPr>
                <w:rFonts w:cs="Arial"/>
                <w:sz w:val="18"/>
                <w:szCs w:val="18"/>
              </w:rPr>
            </w:pPr>
          </w:p>
        </w:tc>
        <w:tc>
          <w:tcPr>
            <w:tcW w:w="990" w:type="dxa"/>
            <w:vAlign w:val="center"/>
          </w:tcPr>
          <w:p>
            <w:pPr>
              <w:ind w:left="-108" w:right="-108"/>
              <w:jc w:val="center"/>
              <w:rPr>
                <w:rFonts w:cs="Arial"/>
                <w:sz w:val="18"/>
                <w:szCs w:val="18"/>
              </w:rPr>
            </w:pPr>
          </w:p>
        </w:tc>
        <w:tc>
          <w:tcPr>
            <w:tcW w:w="1080" w:type="dxa"/>
            <w:vAlign w:val="center"/>
          </w:tcPr>
          <w:p>
            <w:pPr>
              <w:ind w:left="-108" w:right="-108"/>
              <w:jc w:val="center"/>
              <w:rPr>
                <w:rFonts w:cs="Arial"/>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846" w:type="dxa"/>
            <w:vAlign w:val="center"/>
          </w:tcPr>
          <w:p>
            <w:pPr>
              <w:ind w:left="-108" w:right="-108"/>
              <w:jc w:val="center"/>
              <w:rPr>
                <w:rFonts w:cs="Arial"/>
                <w:sz w:val="18"/>
                <w:szCs w:val="18"/>
              </w:rPr>
            </w:pPr>
          </w:p>
        </w:tc>
        <w:tc>
          <w:tcPr>
            <w:tcW w:w="846" w:type="dxa"/>
            <w:vAlign w:val="center"/>
          </w:tcPr>
          <w:p>
            <w:pPr>
              <w:ind w:left="-63" w:right="-108"/>
              <w:jc w:val="center"/>
              <w:rPr>
                <w:rFonts w:cs="Arial"/>
                <w:sz w:val="18"/>
                <w:szCs w:val="18"/>
              </w:rPr>
            </w:pPr>
            <w:r>
              <w:rPr>
                <w:rFonts w:cs="Arial"/>
                <w:sz w:val="18"/>
                <w:szCs w:val="18"/>
              </w:rPr>
              <w:t>3-2</w:t>
            </w:r>
          </w:p>
        </w:tc>
        <w:tc>
          <w:tcPr>
            <w:tcW w:w="846" w:type="dxa"/>
            <w:vAlign w:val="center"/>
          </w:tcPr>
          <w:p>
            <w:pPr>
              <w:ind w:left="-108" w:right="-108"/>
              <w:jc w:val="center"/>
              <w:rPr>
                <w:rFonts w:cs="Arial"/>
                <w:sz w:val="18"/>
                <w:szCs w:val="18"/>
              </w:rPr>
            </w:pPr>
            <w:r>
              <w:rPr>
                <w:rFonts w:cs="Arial"/>
                <w:sz w:val="18"/>
                <w:szCs w:val="18"/>
              </w:rPr>
              <w:t>1</w:t>
            </w:r>
          </w:p>
        </w:tc>
        <w:tc>
          <w:tcPr>
            <w:tcW w:w="1062" w:type="dxa"/>
            <w:vAlign w:val="center"/>
          </w:tcPr>
          <w:p>
            <w:pPr>
              <w:ind w:left="-108" w:right="-108"/>
              <w:jc w:val="center"/>
              <w:rPr>
                <w:rFonts w:cs="Arial"/>
                <w:sz w:val="18"/>
                <w:szCs w:val="18"/>
              </w:rPr>
            </w:pPr>
            <w:r>
              <w:rPr>
                <w:rFonts w:cs="Arial"/>
                <w:sz w:val="18"/>
                <w:szCs w:val="18"/>
              </w:rPr>
              <w:t>0</w:t>
            </w:r>
          </w:p>
        </w:tc>
        <w:tc>
          <w:tcPr>
            <w:tcW w:w="1080" w:type="dxa"/>
            <w:vAlign w:val="center"/>
          </w:tcPr>
          <w:p>
            <w:pPr>
              <w:ind w:left="-108" w:right="-108"/>
              <w:jc w:val="center"/>
              <w:rPr>
                <w:rFonts w:cs="Arial"/>
                <w:sz w:val="18"/>
                <w:szCs w:val="18"/>
              </w:rPr>
            </w:pPr>
            <w:r>
              <w:rPr>
                <w:rFonts w:cs="Arial"/>
                <w:sz w:val="18"/>
                <w:szCs w:val="18"/>
              </w:rPr>
              <w:t>29-04-16</w:t>
            </w:r>
          </w:p>
        </w:tc>
        <w:tc>
          <w:tcPr>
            <w:tcW w:w="270" w:type="dxa"/>
            <w:tcBorders>
              <w:top w:val="nil"/>
              <w:bottom w:val="nil"/>
            </w:tcBorders>
          </w:tcPr>
          <w:p>
            <w:pPr>
              <w:ind w:left="-108" w:right="-108"/>
              <w:jc w:val="center"/>
              <w:rPr>
                <w:rFonts w:cs="Arial"/>
                <w:sz w:val="18"/>
                <w:szCs w:val="18"/>
              </w:rPr>
            </w:pPr>
          </w:p>
        </w:tc>
        <w:tc>
          <w:tcPr>
            <w:tcW w:w="720" w:type="dxa"/>
            <w:vAlign w:val="center"/>
          </w:tcPr>
          <w:p>
            <w:pPr>
              <w:ind w:left="-108" w:right="-108"/>
              <w:jc w:val="center"/>
              <w:rPr>
                <w:rFonts w:cs="Arial"/>
                <w:sz w:val="18"/>
                <w:szCs w:val="18"/>
              </w:rPr>
            </w:pPr>
          </w:p>
        </w:tc>
        <w:tc>
          <w:tcPr>
            <w:tcW w:w="720" w:type="dxa"/>
            <w:vAlign w:val="center"/>
          </w:tcPr>
          <w:p>
            <w:pPr>
              <w:ind w:left="-108" w:right="-108"/>
              <w:jc w:val="center"/>
              <w:rPr>
                <w:rFonts w:cs="Arial"/>
                <w:sz w:val="18"/>
                <w:szCs w:val="18"/>
              </w:rPr>
            </w:pPr>
          </w:p>
        </w:tc>
        <w:tc>
          <w:tcPr>
            <w:tcW w:w="810" w:type="dxa"/>
            <w:vAlign w:val="center"/>
          </w:tcPr>
          <w:p>
            <w:pPr>
              <w:ind w:left="-108" w:right="-108"/>
              <w:jc w:val="center"/>
              <w:rPr>
                <w:rFonts w:cs="Arial"/>
                <w:sz w:val="18"/>
                <w:szCs w:val="18"/>
              </w:rPr>
            </w:pPr>
          </w:p>
        </w:tc>
        <w:tc>
          <w:tcPr>
            <w:tcW w:w="990" w:type="dxa"/>
            <w:vAlign w:val="center"/>
          </w:tcPr>
          <w:p>
            <w:pPr>
              <w:ind w:left="-108" w:right="-108"/>
              <w:jc w:val="center"/>
              <w:rPr>
                <w:rFonts w:cs="Arial"/>
                <w:sz w:val="18"/>
                <w:szCs w:val="18"/>
              </w:rPr>
            </w:pPr>
          </w:p>
        </w:tc>
        <w:tc>
          <w:tcPr>
            <w:tcW w:w="1080" w:type="dxa"/>
            <w:vAlign w:val="center"/>
          </w:tcPr>
          <w:p>
            <w:pPr>
              <w:ind w:left="-108" w:right="-108"/>
              <w:jc w:val="center"/>
              <w:rPr>
                <w:rFonts w:cs="Arial"/>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846" w:type="dxa"/>
            <w:vAlign w:val="center"/>
          </w:tcPr>
          <w:p>
            <w:pPr>
              <w:ind w:left="-108" w:right="-108"/>
              <w:jc w:val="center"/>
              <w:rPr>
                <w:rFonts w:cs="Arial"/>
                <w:sz w:val="18"/>
                <w:szCs w:val="18"/>
              </w:rPr>
            </w:pPr>
            <w:r>
              <w:rPr>
                <w:rFonts w:cs="Arial"/>
                <w:sz w:val="18"/>
                <w:szCs w:val="18"/>
              </w:rPr>
              <w:t>4</w:t>
            </w:r>
          </w:p>
        </w:tc>
        <w:tc>
          <w:tcPr>
            <w:tcW w:w="846" w:type="dxa"/>
            <w:vAlign w:val="center"/>
          </w:tcPr>
          <w:p>
            <w:pPr>
              <w:ind w:left="-63" w:right="-108"/>
              <w:jc w:val="center"/>
              <w:rPr>
                <w:rFonts w:cs="Arial"/>
                <w:sz w:val="18"/>
                <w:szCs w:val="18"/>
              </w:rPr>
            </w:pPr>
            <w:r>
              <w:rPr>
                <w:rFonts w:cs="Arial"/>
                <w:sz w:val="18"/>
                <w:szCs w:val="18"/>
              </w:rPr>
              <w:t>4-1</w:t>
            </w:r>
          </w:p>
        </w:tc>
        <w:tc>
          <w:tcPr>
            <w:tcW w:w="846" w:type="dxa"/>
            <w:vAlign w:val="center"/>
          </w:tcPr>
          <w:p>
            <w:pPr>
              <w:ind w:left="-108" w:right="-108"/>
              <w:jc w:val="center"/>
              <w:rPr>
                <w:rFonts w:cs="Arial"/>
                <w:sz w:val="18"/>
                <w:szCs w:val="18"/>
              </w:rPr>
            </w:pPr>
            <w:r>
              <w:rPr>
                <w:rFonts w:cs="Arial"/>
                <w:sz w:val="18"/>
                <w:szCs w:val="18"/>
              </w:rPr>
              <w:t>1</w:t>
            </w:r>
          </w:p>
        </w:tc>
        <w:tc>
          <w:tcPr>
            <w:tcW w:w="1062" w:type="dxa"/>
            <w:vAlign w:val="center"/>
          </w:tcPr>
          <w:p>
            <w:pPr>
              <w:ind w:left="-108" w:right="-108"/>
              <w:jc w:val="center"/>
              <w:rPr>
                <w:rFonts w:cs="Arial"/>
                <w:sz w:val="18"/>
                <w:szCs w:val="18"/>
              </w:rPr>
            </w:pPr>
            <w:r>
              <w:rPr>
                <w:rFonts w:cs="Arial"/>
                <w:sz w:val="18"/>
                <w:szCs w:val="18"/>
              </w:rPr>
              <w:t>0</w:t>
            </w:r>
          </w:p>
        </w:tc>
        <w:tc>
          <w:tcPr>
            <w:tcW w:w="1080" w:type="dxa"/>
            <w:vAlign w:val="center"/>
          </w:tcPr>
          <w:p>
            <w:pPr>
              <w:ind w:left="-108" w:right="-108"/>
              <w:jc w:val="center"/>
              <w:rPr>
                <w:rFonts w:cs="Arial"/>
                <w:sz w:val="18"/>
                <w:szCs w:val="18"/>
              </w:rPr>
            </w:pPr>
            <w:r>
              <w:rPr>
                <w:rFonts w:cs="Arial"/>
                <w:sz w:val="18"/>
                <w:szCs w:val="18"/>
              </w:rPr>
              <w:t>29-04-16</w:t>
            </w:r>
          </w:p>
        </w:tc>
        <w:tc>
          <w:tcPr>
            <w:tcW w:w="270" w:type="dxa"/>
            <w:tcBorders>
              <w:top w:val="nil"/>
              <w:bottom w:val="nil"/>
            </w:tcBorders>
          </w:tcPr>
          <w:p>
            <w:pPr>
              <w:ind w:left="-108" w:right="-108"/>
              <w:jc w:val="center"/>
              <w:rPr>
                <w:rFonts w:cs="Arial"/>
                <w:sz w:val="18"/>
                <w:szCs w:val="18"/>
              </w:rPr>
            </w:pPr>
          </w:p>
        </w:tc>
        <w:tc>
          <w:tcPr>
            <w:tcW w:w="720" w:type="dxa"/>
            <w:vAlign w:val="center"/>
          </w:tcPr>
          <w:p>
            <w:pPr>
              <w:ind w:left="-108" w:right="-108"/>
              <w:jc w:val="center"/>
              <w:rPr>
                <w:rFonts w:cs="Arial"/>
                <w:sz w:val="18"/>
                <w:szCs w:val="18"/>
              </w:rPr>
            </w:pPr>
          </w:p>
        </w:tc>
        <w:tc>
          <w:tcPr>
            <w:tcW w:w="720" w:type="dxa"/>
            <w:vAlign w:val="center"/>
          </w:tcPr>
          <w:p>
            <w:pPr>
              <w:ind w:left="-108" w:right="-108"/>
              <w:jc w:val="center"/>
              <w:rPr>
                <w:rFonts w:cs="Arial"/>
                <w:sz w:val="18"/>
                <w:szCs w:val="18"/>
              </w:rPr>
            </w:pPr>
          </w:p>
        </w:tc>
        <w:tc>
          <w:tcPr>
            <w:tcW w:w="810" w:type="dxa"/>
            <w:vAlign w:val="center"/>
          </w:tcPr>
          <w:p>
            <w:pPr>
              <w:ind w:left="-108" w:right="-108"/>
              <w:jc w:val="center"/>
              <w:rPr>
                <w:rFonts w:cs="Arial"/>
                <w:sz w:val="18"/>
                <w:szCs w:val="18"/>
              </w:rPr>
            </w:pPr>
          </w:p>
        </w:tc>
        <w:tc>
          <w:tcPr>
            <w:tcW w:w="990" w:type="dxa"/>
            <w:vAlign w:val="center"/>
          </w:tcPr>
          <w:p>
            <w:pPr>
              <w:ind w:left="-108" w:right="-108"/>
              <w:jc w:val="center"/>
              <w:rPr>
                <w:rFonts w:cs="Arial"/>
                <w:sz w:val="18"/>
                <w:szCs w:val="18"/>
              </w:rPr>
            </w:pPr>
          </w:p>
        </w:tc>
        <w:tc>
          <w:tcPr>
            <w:tcW w:w="1080" w:type="dxa"/>
            <w:vAlign w:val="center"/>
          </w:tcPr>
          <w:p>
            <w:pPr>
              <w:ind w:left="-108" w:right="-108"/>
              <w:jc w:val="center"/>
              <w:rPr>
                <w:rFonts w:cs="Arial"/>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846" w:type="dxa"/>
            <w:vAlign w:val="center"/>
          </w:tcPr>
          <w:p>
            <w:pPr>
              <w:ind w:left="-108" w:right="-108"/>
              <w:jc w:val="center"/>
              <w:rPr>
                <w:rFonts w:cs="Arial"/>
                <w:sz w:val="18"/>
                <w:szCs w:val="18"/>
              </w:rPr>
            </w:pPr>
          </w:p>
        </w:tc>
        <w:tc>
          <w:tcPr>
            <w:tcW w:w="846" w:type="dxa"/>
            <w:vAlign w:val="center"/>
          </w:tcPr>
          <w:p>
            <w:pPr>
              <w:ind w:left="-63" w:right="-108"/>
              <w:jc w:val="center"/>
              <w:rPr>
                <w:rFonts w:cs="Arial"/>
                <w:sz w:val="18"/>
                <w:szCs w:val="18"/>
              </w:rPr>
            </w:pPr>
            <w:r>
              <w:rPr>
                <w:rFonts w:cs="Arial"/>
                <w:sz w:val="18"/>
                <w:szCs w:val="18"/>
              </w:rPr>
              <w:t>4-2</w:t>
            </w:r>
          </w:p>
        </w:tc>
        <w:tc>
          <w:tcPr>
            <w:tcW w:w="846" w:type="dxa"/>
            <w:vAlign w:val="center"/>
          </w:tcPr>
          <w:p>
            <w:pPr>
              <w:ind w:left="-108" w:right="-108"/>
              <w:jc w:val="center"/>
              <w:rPr>
                <w:rFonts w:cs="Arial"/>
                <w:sz w:val="18"/>
                <w:szCs w:val="18"/>
              </w:rPr>
            </w:pPr>
            <w:ins w:id="377" w:author="Palash Pandit" w:date="2021-05-07T11:47:00Z">
              <w:r>
                <w:rPr>
                  <w:rFonts w:cs="Arial"/>
                  <w:sz w:val="18"/>
                  <w:szCs w:val="18"/>
                </w:rPr>
                <w:t>2</w:t>
              </w:r>
            </w:ins>
            <w:del w:id="378" w:author="Palash Pandit" w:date="2021-05-07T11:47:00Z">
              <w:r>
                <w:rPr>
                  <w:rFonts w:cs="Arial"/>
                  <w:sz w:val="18"/>
                  <w:szCs w:val="18"/>
                </w:rPr>
                <w:delText>1</w:delText>
              </w:r>
            </w:del>
          </w:p>
        </w:tc>
        <w:tc>
          <w:tcPr>
            <w:tcW w:w="1062" w:type="dxa"/>
            <w:vAlign w:val="center"/>
          </w:tcPr>
          <w:p>
            <w:pPr>
              <w:ind w:left="-108" w:right="-108"/>
              <w:jc w:val="center"/>
              <w:rPr>
                <w:rFonts w:cs="Arial"/>
                <w:sz w:val="18"/>
                <w:szCs w:val="18"/>
              </w:rPr>
            </w:pPr>
            <w:del w:id="379" w:author="Palash Pandit" w:date="2021-05-07T11:47:00Z">
              <w:r>
                <w:rPr>
                  <w:rFonts w:cs="Arial"/>
                  <w:sz w:val="18"/>
                  <w:szCs w:val="18"/>
                </w:rPr>
                <w:delText>0</w:delText>
              </w:r>
            </w:del>
            <w:ins w:id="380" w:author="Palash Pandit" w:date="2021-05-07T11:47:00Z">
              <w:r>
                <w:rPr>
                  <w:rFonts w:cs="Arial"/>
                  <w:sz w:val="18"/>
                  <w:szCs w:val="18"/>
                </w:rPr>
                <w:t>1</w:t>
              </w:r>
            </w:ins>
          </w:p>
        </w:tc>
        <w:tc>
          <w:tcPr>
            <w:tcW w:w="1080" w:type="dxa"/>
            <w:vAlign w:val="center"/>
          </w:tcPr>
          <w:p>
            <w:pPr>
              <w:ind w:left="-108" w:right="-108"/>
              <w:jc w:val="center"/>
              <w:rPr>
                <w:rFonts w:cs="Arial"/>
                <w:sz w:val="18"/>
                <w:szCs w:val="18"/>
              </w:rPr>
            </w:pPr>
            <w:ins w:id="381" w:author="Palash Pandit" w:date="2021-05-07T11:52:00Z">
              <w:r>
                <w:rPr>
                  <w:rFonts w:cs="Arial"/>
                  <w:sz w:val="18"/>
                  <w:szCs w:val="18"/>
                </w:rPr>
                <w:t>07-05-21</w:t>
              </w:r>
            </w:ins>
            <w:del w:id="382" w:author="Palash Pandit" w:date="2021-05-07T11:50:00Z">
              <w:r>
                <w:rPr>
                  <w:rFonts w:cs="Arial"/>
                  <w:sz w:val="18"/>
                  <w:szCs w:val="18"/>
                </w:rPr>
                <w:delText>29-04</w:delText>
              </w:r>
            </w:del>
            <w:ins w:id="383" w:author="RajashekarReddy Kasireddy" w:date="2020-05-29T15:01:00Z">
              <w:del w:id="384" w:author="Palash Pandit" w:date="2021-05-07T11:50:00Z">
                <w:r>
                  <w:rPr>
                    <w:rFonts w:cs="Arial"/>
                    <w:sz w:val="18"/>
                    <w:szCs w:val="18"/>
                  </w:rPr>
                  <w:delText>5</w:delText>
                </w:r>
              </w:del>
            </w:ins>
            <w:del w:id="385" w:author="Palash Pandit" w:date="2021-05-07T11:50:00Z">
              <w:r>
                <w:rPr>
                  <w:rFonts w:cs="Arial"/>
                  <w:sz w:val="18"/>
                  <w:szCs w:val="18"/>
                </w:rPr>
                <w:delText>-16</w:delText>
              </w:r>
            </w:del>
            <w:ins w:id="386" w:author="RajashekarReddy Kasireddy" w:date="2020-05-29T15:01:00Z">
              <w:del w:id="387" w:author="Palash Pandit" w:date="2021-05-07T11:50:00Z">
                <w:r>
                  <w:rPr>
                    <w:rFonts w:cs="Arial"/>
                    <w:sz w:val="18"/>
                    <w:szCs w:val="18"/>
                  </w:rPr>
                  <w:delText>20</w:delText>
                </w:r>
              </w:del>
            </w:ins>
          </w:p>
        </w:tc>
        <w:tc>
          <w:tcPr>
            <w:tcW w:w="270" w:type="dxa"/>
            <w:tcBorders>
              <w:top w:val="nil"/>
              <w:bottom w:val="nil"/>
            </w:tcBorders>
          </w:tcPr>
          <w:p>
            <w:pPr>
              <w:ind w:left="-108" w:right="-108"/>
              <w:jc w:val="center"/>
              <w:rPr>
                <w:rFonts w:cs="Arial"/>
                <w:sz w:val="18"/>
                <w:szCs w:val="18"/>
              </w:rPr>
            </w:pPr>
          </w:p>
        </w:tc>
        <w:tc>
          <w:tcPr>
            <w:tcW w:w="720" w:type="dxa"/>
            <w:vAlign w:val="center"/>
          </w:tcPr>
          <w:p>
            <w:pPr>
              <w:ind w:left="-108" w:right="-108"/>
              <w:jc w:val="center"/>
              <w:rPr>
                <w:rFonts w:cs="Arial"/>
                <w:sz w:val="18"/>
                <w:szCs w:val="18"/>
              </w:rPr>
            </w:pPr>
          </w:p>
        </w:tc>
        <w:tc>
          <w:tcPr>
            <w:tcW w:w="720" w:type="dxa"/>
            <w:vAlign w:val="center"/>
          </w:tcPr>
          <w:p>
            <w:pPr>
              <w:ind w:left="-108" w:right="-108"/>
              <w:jc w:val="center"/>
              <w:rPr>
                <w:rFonts w:cs="Arial"/>
                <w:sz w:val="18"/>
                <w:szCs w:val="18"/>
              </w:rPr>
            </w:pPr>
          </w:p>
        </w:tc>
        <w:tc>
          <w:tcPr>
            <w:tcW w:w="810" w:type="dxa"/>
            <w:vAlign w:val="center"/>
          </w:tcPr>
          <w:p>
            <w:pPr>
              <w:ind w:left="-108" w:right="-108"/>
              <w:jc w:val="center"/>
              <w:rPr>
                <w:rFonts w:cs="Arial"/>
                <w:sz w:val="18"/>
                <w:szCs w:val="18"/>
              </w:rPr>
            </w:pPr>
          </w:p>
        </w:tc>
        <w:tc>
          <w:tcPr>
            <w:tcW w:w="990" w:type="dxa"/>
            <w:vAlign w:val="center"/>
          </w:tcPr>
          <w:p>
            <w:pPr>
              <w:ind w:left="-108" w:right="-108"/>
              <w:jc w:val="center"/>
              <w:rPr>
                <w:rFonts w:cs="Arial"/>
                <w:sz w:val="18"/>
                <w:szCs w:val="18"/>
              </w:rPr>
            </w:pPr>
          </w:p>
        </w:tc>
        <w:tc>
          <w:tcPr>
            <w:tcW w:w="1080" w:type="dxa"/>
            <w:vAlign w:val="center"/>
          </w:tcPr>
          <w:p>
            <w:pPr>
              <w:ind w:left="-108" w:right="-108"/>
              <w:jc w:val="center"/>
              <w:rPr>
                <w:rFonts w:cs="Arial"/>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846" w:type="dxa"/>
            <w:vAlign w:val="center"/>
          </w:tcPr>
          <w:p>
            <w:pPr>
              <w:ind w:left="-108" w:right="-108"/>
              <w:jc w:val="center"/>
              <w:rPr>
                <w:rFonts w:cs="Arial"/>
                <w:sz w:val="18"/>
                <w:szCs w:val="18"/>
              </w:rPr>
            </w:pPr>
          </w:p>
        </w:tc>
        <w:tc>
          <w:tcPr>
            <w:tcW w:w="846" w:type="dxa"/>
            <w:vAlign w:val="center"/>
          </w:tcPr>
          <w:p>
            <w:pPr>
              <w:ind w:left="-63" w:right="-108"/>
              <w:jc w:val="center"/>
              <w:rPr>
                <w:rFonts w:cs="Arial"/>
                <w:sz w:val="18"/>
                <w:szCs w:val="18"/>
              </w:rPr>
            </w:pPr>
            <w:r>
              <w:rPr>
                <w:rFonts w:cs="Arial"/>
                <w:sz w:val="18"/>
                <w:szCs w:val="18"/>
              </w:rPr>
              <w:t>4-3</w:t>
            </w:r>
          </w:p>
        </w:tc>
        <w:tc>
          <w:tcPr>
            <w:tcW w:w="846" w:type="dxa"/>
            <w:vAlign w:val="center"/>
          </w:tcPr>
          <w:p>
            <w:pPr>
              <w:ind w:left="-108" w:right="-108"/>
              <w:jc w:val="center"/>
              <w:rPr>
                <w:rFonts w:cs="Arial"/>
                <w:sz w:val="18"/>
                <w:szCs w:val="18"/>
              </w:rPr>
            </w:pPr>
            <w:r>
              <w:rPr>
                <w:rFonts w:cs="Arial"/>
                <w:sz w:val="18"/>
                <w:szCs w:val="18"/>
              </w:rPr>
              <w:t>1</w:t>
            </w:r>
          </w:p>
        </w:tc>
        <w:tc>
          <w:tcPr>
            <w:tcW w:w="1062" w:type="dxa"/>
            <w:vAlign w:val="center"/>
          </w:tcPr>
          <w:p>
            <w:pPr>
              <w:ind w:left="-108" w:right="-108"/>
              <w:jc w:val="center"/>
              <w:rPr>
                <w:rFonts w:cs="Arial"/>
                <w:sz w:val="18"/>
                <w:szCs w:val="18"/>
              </w:rPr>
            </w:pPr>
            <w:r>
              <w:rPr>
                <w:rFonts w:cs="Arial"/>
                <w:sz w:val="18"/>
                <w:szCs w:val="18"/>
              </w:rPr>
              <w:t>0</w:t>
            </w:r>
          </w:p>
        </w:tc>
        <w:tc>
          <w:tcPr>
            <w:tcW w:w="1080" w:type="dxa"/>
            <w:vAlign w:val="center"/>
          </w:tcPr>
          <w:p>
            <w:pPr>
              <w:ind w:left="-108" w:right="-108"/>
              <w:jc w:val="center"/>
              <w:rPr>
                <w:rFonts w:cs="Arial"/>
                <w:sz w:val="18"/>
                <w:szCs w:val="18"/>
              </w:rPr>
            </w:pPr>
            <w:r>
              <w:rPr>
                <w:rFonts w:cs="Arial"/>
                <w:sz w:val="18"/>
                <w:szCs w:val="18"/>
              </w:rPr>
              <w:t>29-04-16</w:t>
            </w:r>
          </w:p>
        </w:tc>
        <w:tc>
          <w:tcPr>
            <w:tcW w:w="270" w:type="dxa"/>
            <w:tcBorders>
              <w:top w:val="nil"/>
              <w:bottom w:val="nil"/>
            </w:tcBorders>
          </w:tcPr>
          <w:p>
            <w:pPr>
              <w:ind w:left="-108" w:right="-108"/>
              <w:jc w:val="center"/>
              <w:rPr>
                <w:rFonts w:cs="Arial"/>
                <w:sz w:val="18"/>
                <w:szCs w:val="18"/>
              </w:rPr>
            </w:pPr>
          </w:p>
        </w:tc>
        <w:tc>
          <w:tcPr>
            <w:tcW w:w="720" w:type="dxa"/>
            <w:vAlign w:val="center"/>
          </w:tcPr>
          <w:p>
            <w:pPr>
              <w:ind w:left="-108" w:right="-108"/>
              <w:jc w:val="center"/>
              <w:rPr>
                <w:rFonts w:cs="Arial"/>
                <w:sz w:val="18"/>
                <w:szCs w:val="18"/>
              </w:rPr>
            </w:pPr>
          </w:p>
        </w:tc>
        <w:tc>
          <w:tcPr>
            <w:tcW w:w="720" w:type="dxa"/>
            <w:vAlign w:val="center"/>
          </w:tcPr>
          <w:p>
            <w:pPr>
              <w:ind w:left="-108" w:right="-108"/>
              <w:jc w:val="center"/>
              <w:rPr>
                <w:rFonts w:cs="Arial"/>
                <w:sz w:val="18"/>
                <w:szCs w:val="18"/>
              </w:rPr>
            </w:pPr>
          </w:p>
        </w:tc>
        <w:tc>
          <w:tcPr>
            <w:tcW w:w="810" w:type="dxa"/>
            <w:vAlign w:val="center"/>
          </w:tcPr>
          <w:p>
            <w:pPr>
              <w:ind w:left="-108" w:right="-108"/>
              <w:jc w:val="center"/>
              <w:rPr>
                <w:rFonts w:cs="Arial"/>
                <w:sz w:val="18"/>
                <w:szCs w:val="18"/>
              </w:rPr>
            </w:pPr>
          </w:p>
        </w:tc>
        <w:tc>
          <w:tcPr>
            <w:tcW w:w="990" w:type="dxa"/>
            <w:vAlign w:val="center"/>
          </w:tcPr>
          <w:p>
            <w:pPr>
              <w:ind w:left="-108" w:right="-108"/>
              <w:jc w:val="center"/>
              <w:rPr>
                <w:rFonts w:cs="Arial"/>
                <w:sz w:val="18"/>
                <w:szCs w:val="18"/>
              </w:rPr>
            </w:pPr>
          </w:p>
        </w:tc>
        <w:tc>
          <w:tcPr>
            <w:tcW w:w="1080" w:type="dxa"/>
            <w:vAlign w:val="center"/>
          </w:tcPr>
          <w:p>
            <w:pPr>
              <w:ind w:left="-108" w:right="-108"/>
              <w:jc w:val="center"/>
              <w:rPr>
                <w:rFonts w:cs="Arial"/>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846" w:type="dxa"/>
            <w:vAlign w:val="center"/>
          </w:tcPr>
          <w:p>
            <w:pPr>
              <w:ind w:left="-108" w:right="-108"/>
              <w:jc w:val="center"/>
              <w:rPr>
                <w:rFonts w:cs="Arial"/>
                <w:sz w:val="18"/>
                <w:szCs w:val="18"/>
              </w:rPr>
            </w:pPr>
          </w:p>
        </w:tc>
        <w:tc>
          <w:tcPr>
            <w:tcW w:w="846" w:type="dxa"/>
            <w:vAlign w:val="center"/>
          </w:tcPr>
          <w:p>
            <w:pPr>
              <w:ind w:left="-63" w:right="-108"/>
              <w:jc w:val="center"/>
              <w:rPr>
                <w:rFonts w:cs="Arial"/>
                <w:sz w:val="18"/>
                <w:szCs w:val="18"/>
              </w:rPr>
            </w:pPr>
            <w:r>
              <w:rPr>
                <w:rFonts w:cs="Arial"/>
                <w:sz w:val="18"/>
                <w:szCs w:val="18"/>
              </w:rPr>
              <w:t>4-4</w:t>
            </w:r>
          </w:p>
        </w:tc>
        <w:tc>
          <w:tcPr>
            <w:tcW w:w="846" w:type="dxa"/>
            <w:vAlign w:val="center"/>
          </w:tcPr>
          <w:p>
            <w:pPr>
              <w:ind w:left="-108" w:right="-108"/>
              <w:jc w:val="center"/>
              <w:rPr>
                <w:rFonts w:cs="Arial"/>
                <w:sz w:val="18"/>
                <w:szCs w:val="18"/>
              </w:rPr>
            </w:pPr>
            <w:r>
              <w:rPr>
                <w:rFonts w:cs="Arial"/>
                <w:sz w:val="18"/>
                <w:szCs w:val="18"/>
              </w:rPr>
              <w:t>1</w:t>
            </w:r>
          </w:p>
        </w:tc>
        <w:tc>
          <w:tcPr>
            <w:tcW w:w="1062" w:type="dxa"/>
            <w:vAlign w:val="center"/>
          </w:tcPr>
          <w:p>
            <w:pPr>
              <w:ind w:left="-108" w:right="-108"/>
              <w:jc w:val="center"/>
              <w:rPr>
                <w:rFonts w:cs="Arial"/>
                <w:sz w:val="18"/>
                <w:szCs w:val="18"/>
              </w:rPr>
            </w:pPr>
            <w:r>
              <w:rPr>
                <w:rFonts w:cs="Arial"/>
                <w:sz w:val="18"/>
                <w:szCs w:val="18"/>
              </w:rPr>
              <w:t>3</w:t>
            </w:r>
          </w:p>
        </w:tc>
        <w:tc>
          <w:tcPr>
            <w:tcW w:w="1080" w:type="dxa"/>
            <w:vAlign w:val="center"/>
          </w:tcPr>
          <w:p>
            <w:pPr>
              <w:ind w:left="-108" w:right="-108"/>
              <w:jc w:val="center"/>
              <w:rPr>
                <w:rFonts w:cs="Arial"/>
                <w:sz w:val="18"/>
                <w:szCs w:val="18"/>
              </w:rPr>
            </w:pPr>
            <w:r>
              <w:rPr>
                <w:rFonts w:cs="Arial"/>
                <w:sz w:val="18"/>
                <w:szCs w:val="18"/>
              </w:rPr>
              <w:t>28-12-17</w:t>
            </w:r>
          </w:p>
        </w:tc>
        <w:tc>
          <w:tcPr>
            <w:tcW w:w="270" w:type="dxa"/>
            <w:tcBorders>
              <w:top w:val="nil"/>
              <w:bottom w:val="nil"/>
            </w:tcBorders>
          </w:tcPr>
          <w:p>
            <w:pPr>
              <w:ind w:left="-108" w:right="-108"/>
              <w:jc w:val="center"/>
              <w:rPr>
                <w:rFonts w:cs="Arial"/>
                <w:sz w:val="18"/>
                <w:szCs w:val="18"/>
              </w:rPr>
            </w:pPr>
          </w:p>
        </w:tc>
        <w:tc>
          <w:tcPr>
            <w:tcW w:w="720" w:type="dxa"/>
            <w:vAlign w:val="center"/>
          </w:tcPr>
          <w:p>
            <w:pPr>
              <w:ind w:left="-108" w:right="-108"/>
              <w:jc w:val="center"/>
              <w:rPr>
                <w:rFonts w:cs="Arial"/>
                <w:sz w:val="18"/>
                <w:szCs w:val="18"/>
              </w:rPr>
            </w:pPr>
          </w:p>
        </w:tc>
        <w:tc>
          <w:tcPr>
            <w:tcW w:w="720" w:type="dxa"/>
            <w:vAlign w:val="center"/>
          </w:tcPr>
          <w:p>
            <w:pPr>
              <w:ind w:left="-108" w:right="-108"/>
              <w:jc w:val="center"/>
              <w:rPr>
                <w:rFonts w:cs="Arial"/>
                <w:sz w:val="18"/>
                <w:szCs w:val="18"/>
              </w:rPr>
            </w:pPr>
          </w:p>
        </w:tc>
        <w:tc>
          <w:tcPr>
            <w:tcW w:w="810" w:type="dxa"/>
            <w:vAlign w:val="center"/>
          </w:tcPr>
          <w:p>
            <w:pPr>
              <w:ind w:left="-108" w:right="-108"/>
              <w:jc w:val="center"/>
              <w:rPr>
                <w:rFonts w:cs="Arial"/>
                <w:sz w:val="18"/>
                <w:szCs w:val="18"/>
              </w:rPr>
            </w:pPr>
          </w:p>
        </w:tc>
        <w:tc>
          <w:tcPr>
            <w:tcW w:w="990" w:type="dxa"/>
            <w:vAlign w:val="center"/>
          </w:tcPr>
          <w:p>
            <w:pPr>
              <w:ind w:left="-108" w:right="-108"/>
              <w:jc w:val="center"/>
              <w:rPr>
                <w:rFonts w:cs="Arial"/>
                <w:sz w:val="18"/>
                <w:szCs w:val="18"/>
              </w:rPr>
            </w:pPr>
          </w:p>
        </w:tc>
        <w:tc>
          <w:tcPr>
            <w:tcW w:w="1080" w:type="dxa"/>
            <w:vAlign w:val="center"/>
          </w:tcPr>
          <w:p>
            <w:pPr>
              <w:ind w:left="-108" w:right="-108"/>
              <w:jc w:val="center"/>
              <w:rPr>
                <w:rFonts w:cs="Arial"/>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846" w:type="dxa"/>
            <w:vAlign w:val="center"/>
          </w:tcPr>
          <w:p>
            <w:pPr>
              <w:ind w:left="-108" w:right="-108"/>
              <w:jc w:val="center"/>
              <w:rPr>
                <w:rFonts w:cs="Arial"/>
                <w:sz w:val="18"/>
                <w:szCs w:val="18"/>
              </w:rPr>
            </w:pPr>
          </w:p>
        </w:tc>
        <w:tc>
          <w:tcPr>
            <w:tcW w:w="846" w:type="dxa"/>
            <w:vAlign w:val="center"/>
          </w:tcPr>
          <w:p>
            <w:pPr>
              <w:ind w:left="-63" w:right="-108"/>
              <w:jc w:val="center"/>
              <w:rPr>
                <w:rFonts w:cs="Arial"/>
                <w:sz w:val="18"/>
                <w:szCs w:val="18"/>
              </w:rPr>
            </w:pPr>
            <w:r>
              <w:rPr>
                <w:rFonts w:cs="Arial"/>
                <w:sz w:val="18"/>
                <w:szCs w:val="18"/>
              </w:rPr>
              <w:t>4-5</w:t>
            </w:r>
          </w:p>
        </w:tc>
        <w:tc>
          <w:tcPr>
            <w:tcW w:w="846" w:type="dxa"/>
            <w:vAlign w:val="center"/>
          </w:tcPr>
          <w:p>
            <w:pPr>
              <w:ind w:left="-108" w:right="-108"/>
              <w:jc w:val="center"/>
              <w:rPr>
                <w:rFonts w:cs="Arial"/>
                <w:sz w:val="18"/>
                <w:szCs w:val="18"/>
              </w:rPr>
            </w:pPr>
            <w:ins w:id="388" w:author="Palash Pandit" w:date="2021-05-07T11:49:00Z">
              <w:r>
                <w:rPr>
                  <w:rFonts w:cs="Arial"/>
                  <w:sz w:val="18"/>
                  <w:szCs w:val="18"/>
                </w:rPr>
                <w:t>2</w:t>
              </w:r>
            </w:ins>
            <w:del w:id="389" w:author="Palash Pandit" w:date="2021-05-07T11:49:00Z">
              <w:r>
                <w:rPr>
                  <w:rFonts w:cs="Arial"/>
                  <w:sz w:val="18"/>
                  <w:szCs w:val="18"/>
                </w:rPr>
                <w:delText>1</w:delText>
              </w:r>
            </w:del>
          </w:p>
        </w:tc>
        <w:tc>
          <w:tcPr>
            <w:tcW w:w="1062" w:type="dxa"/>
            <w:vAlign w:val="center"/>
          </w:tcPr>
          <w:p>
            <w:pPr>
              <w:ind w:left="-108" w:right="-108"/>
              <w:jc w:val="center"/>
              <w:rPr>
                <w:rFonts w:cs="Arial"/>
                <w:sz w:val="18"/>
                <w:szCs w:val="18"/>
              </w:rPr>
            </w:pPr>
            <w:del w:id="390" w:author="Palash Pandit" w:date="2021-05-07T11:49:00Z">
              <w:r>
                <w:rPr>
                  <w:rFonts w:cs="Arial"/>
                  <w:sz w:val="18"/>
                  <w:szCs w:val="18"/>
                </w:rPr>
                <w:delText>3</w:delText>
              </w:r>
            </w:del>
            <w:ins w:id="391" w:author="Palash Pandit" w:date="2021-05-07T11:49:00Z">
              <w:r>
                <w:rPr>
                  <w:rFonts w:cs="Arial"/>
                  <w:sz w:val="18"/>
                  <w:szCs w:val="18"/>
                </w:rPr>
                <w:t>1</w:t>
              </w:r>
            </w:ins>
          </w:p>
        </w:tc>
        <w:tc>
          <w:tcPr>
            <w:tcW w:w="1080" w:type="dxa"/>
            <w:vAlign w:val="center"/>
          </w:tcPr>
          <w:p>
            <w:pPr>
              <w:ind w:left="-108" w:right="-108"/>
              <w:jc w:val="center"/>
              <w:rPr>
                <w:rFonts w:cs="Arial"/>
                <w:sz w:val="18"/>
                <w:szCs w:val="18"/>
              </w:rPr>
            </w:pPr>
            <w:ins w:id="392" w:author="Palash Pandit" w:date="2021-05-07T11:52:00Z">
              <w:r>
                <w:rPr>
                  <w:rFonts w:cs="Arial"/>
                  <w:sz w:val="18"/>
                  <w:szCs w:val="18"/>
                </w:rPr>
                <w:t>07-05-21</w:t>
              </w:r>
            </w:ins>
            <w:del w:id="393" w:author="Palash Pandit" w:date="2021-05-07T11:50:00Z">
              <w:r>
                <w:rPr>
                  <w:rFonts w:cs="Arial"/>
                  <w:sz w:val="18"/>
                  <w:szCs w:val="18"/>
                </w:rPr>
                <w:delText>28-12-17</w:delText>
              </w:r>
            </w:del>
          </w:p>
        </w:tc>
        <w:tc>
          <w:tcPr>
            <w:tcW w:w="270" w:type="dxa"/>
            <w:tcBorders>
              <w:top w:val="nil"/>
              <w:bottom w:val="nil"/>
            </w:tcBorders>
          </w:tcPr>
          <w:p>
            <w:pPr>
              <w:ind w:left="-108" w:right="-108"/>
              <w:jc w:val="center"/>
              <w:rPr>
                <w:rFonts w:cs="Arial"/>
                <w:sz w:val="18"/>
                <w:szCs w:val="18"/>
              </w:rPr>
            </w:pPr>
          </w:p>
        </w:tc>
        <w:tc>
          <w:tcPr>
            <w:tcW w:w="720" w:type="dxa"/>
            <w:vAlign w:val="center"/>
          </w:tcPr>
          <w:p>
            <w:pPr>
              <w:ind w:left="-108" w:right="-108"/>
              <w:jc w:val="center"/>
              <w:rPr>
                <w:rFonts w:cs="Arial"/>
                <w:sz w:val="18"/>
                <w:szCs w:val="18"/>
              </w:rPr>
            </w:pPr>
          </w:p>
        </w:tc>
        <w:tc>
          <w:tcPr>
            <w:tcW w:w="720" w:type="dxa"/>
            <w:vAlign w:val="center"/>
          </w:tcPr>
          <w:p>
            <w:pPr>
              <w:ind w:left="-108" w:right="-108"/>
              <w:jc w:val="center"/>
              <w:rPr>
                <w:rFonts w:cs="Arial"/>
                <w:sz w:val="18"/>
                <w:szCs w:val="18"/>
              </w:rPr>
            </w:pPr>
          </w:p>
        </w:tc>
        <w:tc>
          <w:tcPr>
            <w:tcW w:w="810" w:type="dxa"/>
            <w:vAlign w:val="center"/>
          </w:tcPr>
          <w:p>
            <w:pPr>
              <w:ind w:left="-108" w:right="-108"/>
              <w:jc w:val="center"/>
              <w:rPr>
                <w:rFonts w:cs="Arial"/>
                <w:sz w:val="18"/>
                <w:szCs w:val="18"/>
              </w:rPr>
            </w:pPr>
          </w:p>
        </w:tc>
        <w:tc>
          <w:tcPr>
            <w:tcW w:w="990" w:type="dxa"/>
            <w:vAlign w:val="center"/>
          </w:tcPr>
          <w:p>
            <w:pPr>
              <w:ind w:left="-108" w:right="-108"/>
              <w:jc w:val="center"/>
              <w:rPr>
                <w:rFonts w:cs="Arial"/>
                <w:sz w:val="18"/>
                <w:szCs w:val="18"/>
              </w:rPr>
            </w:pPr>
          </w:p>
        </w:tc>
        <w:tc>
          <w:tcPr>
            <w:tcW w:w="1080" w:type="dxa"/>
            <w:vAlign w:val="center"/>
          </w:tcPr>
          <w:p>
            <w:pPr>
              <w:ind w:left="-108" w:right="-108"/>
              <w:jc w:val="center"/>
              <w:rPr>
                <w:rFonts w:cs="Arial"/>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31" w:hRule="atLeast"/>
        </w:trPr>
        <w:tc>
          <w:tcPr>
            <w:tcW w:w="846" w:type="dxa"/>
            <w:vAlign w:val="center"/>
          </w:tcPr>
          <w:p>
            <w:pPr>
              <w:ind w:left="-108" w:right="-108"/>
              <w:jc w:val="center"/>
              <w:rPr>
                <w:rFonts w:cs="Arial"/>
                <w:sz w:val="18"/>
                <w:szCs w:val="18"/>
              </w:rPr>
            </w:pPr>
          </w:p>
        </w:tc>
        <w:tc>
          <w:tcPr>
            <w:tcW w:w="846" w:type="dxa"/>
            <w:vAlign w:val="center"/>
          </w:tcPr>
          <w:p>
            <w:pPr>
              <w:ind w:left="-63" w:right="-108"/>
              <w:jc w:val="center"/>
              <w:rPr>
                <w:rFonts w:cs="Arial"/>
                <w:sz w:val="18"/>
                <w:szCs w:val="18"/>
              </w:rPr>
            </w:pPr>
            <w:r>
              <w:rPr>
                <w:rFonts w:cs="Arial"/>
                <w:sz w:val="18"/>
                <w:szCs w:val="18"/>
              </w:rPr>
              <w:t>4-6</w:t>
            </w:r>
          </w:p>
        </w:tc>
        <w:tc>
          <w:tcPr>
            <w:tcW w:w="846" w:type="dxa"/>
            <w:vAlign w:val="center"/>
          </w:tcPr>
          <w:p>
            <w:pPr>
              <w:ind w:left="-108" w:right="-108"/>
              <w:jc w:val="center"/>
              <w:rPr>
                <w:rFonts w:cs="Arial"/>
                <w:sz w:val="18"/>
                <w:szCs w:val="18"/>
              </w:rPr>
            </w:pPr>
            <w:ins w:id="394" w:author="Palash Pandit" w:date="2021-05-07T11:49:00Z">
              <w:r>
                <w:rPr>
                  <w:rFonts w:cs="Arial"/>
                  <w:sz w:val="18"/>
                  <w:szCs w:val="18"/>
                </w:rPr>
                <w:t>2</w:t>
              </w:r>
            </w:ins>
            <w:del w:id="395" w:author="Palash Pandit" w:date="2021-05-07T11:49:00Z">
              <w:r>
                <w:rPr>
                  <w:rFonts w:cs="Arial"/>
                  <w:sz w:val="18"/>
                  <w:szCs w:val="18"/>
                </w:rPr>
                <w:delText>1</w:delText>
              </w:r>
            </w:del>
          </w:p>
        </w:tc>
        <w:tc>
          <w:tcPr>
            <w:tcW w:w="1062" w:type="dxa"/>
            <w:vAlign w:val="center"/>
          </w:tcPr>
          <w:p>
            <w:pPr>
              <w:ind w:left="-108" w:right="-108"/>
              <w:jc w:val="center"/>
              <w:rPr>
                <w:rFonts w:cs="Arial"/>
                <w:sz w:val="18"/>
                <w:szCs w:val="18"/>
              </w:rPr>
            </w:pPr>
            <w:del w:id="396" w:author="Palash Pandit" w:date="2021-05-07T11:49:00Z">
              <w:r>
                <w:rPr>
                  <w:rFonts w:cs="Arial"/>
                  <w:sz w:val="18"/>
                  <w:szCs w:val="18"/>
                </w:rPr>
                <w:delText>2</w:delText>
              </w:r>
            </w:del>
            <w:ins w:id="397" w:author="Palash Pandit" w:date="2021-05-07T11:49:00Z">
              <w:r>
                <w:rPr>
                  <w:rFonts w:cs="Arial"/>
                  <w:sz w:val="18"/>
                  <w:szCs w:val="18"/>
                </w:rPr>
                <w:t>1</w:t>
              </w:r>
            </w:ins>
          </w:p>
        </w:tc>
        <w:tc>
          <w:tcPr>
            <w:tcW w:w="1080" w:type="dxa"/>
            <w:vAlign w:val="center"/>
          </w:tcPr>
          <w:p>
            <w:pPr>
              <w:ind w:left="-108" w:right="-108"/>
              <w:jc w:val="center"/>
              <w:rPr>
                <w:rFonts w:cs="Arial"/>
                <w:sz w:val="18"/>
                <w:szCs w:val="18"/>
              </w:rPr>
            </w:pPr>
            <w:ins w:id="398" w:author="Palash Pandit" w:date="2021-05-07T11:52:00Z">
              <w:r>
                <w:rPr>
                  <w:rFonts w:cs="Arial"/>
                  <w:sz w:val="18"/>
                  <w:szCs w:val="18"/>
                </w:rPr>
                <w:t>07-05-21</w:t>
              </w:r>
            </w:ins>
            <w:del w:id="399" w:author="Palash Pandit" w:date="2021-05-07T11:50:00Z">
              <w:r>
                <w:rPr>
                  <w:rFonts w:cs="Arial"/>
                  <w:sz w:val="18"/>
                  <w:szCs w:val="18"/>
                </w:rPr>
                <w:delText>16-05-16</w:delText>
              </w:r>
            </w:del>
          </w:p>
        </w:tc>
        <w:tc>
          <w:tcPr>
            <w:tcW w:w="270" w:type="dxa"/>
            <w:tcBorders>
              <w:top w:val="nil"/>
              <w:bottom w:val="nil"/>
            </w:tcBorders>
          </w:tcPr>
          <w:p>
            <w:pPr>
              <w:ind w:left="-108" w:right="-108"/>
              <w:jc w:val="center"/>
              <w:rPr>
                <w:rFonts w:cs="Arial"/>
                <w:sz w:val="18"/>
                <w:szCs w:val="18"/>
              </w:rPr>
            </w:pPr>
          </w:p>
        </w:tc>
        <w:tc>
          <w:tcPr>
            <w:tcW w:w="720" w:type="dxa"/>
            <w:vAlign w:val="center"/>
          </w:tcPr>
          <w:p>
            <w:pPr>
              <w:ind w:left="-108" w:right="-108"/>
              <w:jc w:val="center"/>
              <w:rPr>
                <w:rFonts w:cs="Arial"/>
                <w:sz w:val="18"/>
                <w:szCs w:val="18"/>
              </w:rPr>
            </w:pPr>
          </w:p>
        </w:tc>
        <w:tc>
          <w:tcPr>
            <w:tcW w:w="720" w:type="dxa"/>
            <w:vAlign w:val="center"/>
          </w:tcPr>
          <w:p>
            <w:pPr>
              <w:ind w:left="-108" w:right="-108"/>
              <w:jc w:val="center"/>
              <w:rPr>
                <w:rFonts w:cs="Arial"/>
                <w:sz w:val="18"/>
                <w:szCs w:val="18"/>
              </w:rPr>
            </w:pPr>
          </w:p>
        </w:tc>
        <w:tc>
          <w:tcPr>
            <w:tcW w:w="810" w:type="dxa"/>
            <w:vAlign w:val="center"/>
          </w:tcPr>
          <w:p>
            <w:pPr>
              <w:ind w:left="-108" w:right="-108"/>
              <w:jc w:val="center"/>
              <w:rPr>
                <w:rFonts w:cs="Arial"/>
                <w:sz w:val="18"/>
                <w:szCs w:val="18"/>
              </w:rPr>
            </w:pPr>
          </w:p>
        </w:tc>
        <w:tc>
          <w:tcPr>
            <w:tcW w:w="990" w:type="dxa"/>
            <w:vAlign w:val="center"/>
          </w:tcPr>
          <w:p>
            <w:pPr>
              <w:ind w:left="-108" w:right="-108"/>
              <w:jc w:val="center"/>
              <w:rPr>
                <w:rFonts w:cs="Arial"/>
                <w:sz w:val="18"/>
                <w:szCs w:val="18"/>
              </w:rPr>
            </w:pPr>
          </w:p>
        </w:tc>
        <w:tc>
          <w:tcPr>
            <w:tcW w:w="1080" w:type="dxa"/>
            <w:vAlign w:val="center"/>
          </w:tcPr>
          <w:p>
            <w:pPr>
              <w:ind w:left="-108" w:right="-108"/>
              <w:jc w:val="center"/>
              <w:rPr>
                <w:rFonts w:cs="Arial"/>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846" w:type="dxa"/>
            <w:vAlign w:val="center"/>
          </w:tcPr>
          <w:p>
            <w:pPr>
              <w:ind w:left="-108" w:right="-108"/>
              <w:jc w:val="center"/>
              <w:rPr>
                <w:rFonts w:cs="Arial"/>
                <w:sz w:val="18"/>
                <w:szCs w:val="18"/>
              </w:rPr>
            </w:pPr>
          </w:p>
        </w:tc>
        <w:tc>
          <w:tcPr>
            <w:tcW w:w="846" w:type="dxa"/>
            <w:vAlign w:val="center"/>
          </w:tcPr>
          <w:p>
            <w:pPr>
              <w:ind w:left="-63" w:right="-108"/>
              <w:jc w:val="center"/>
              <w:rPr>
                <w:rFonts w:cs="Arial"/>
                <w:sz w:val="18"/>
                <w:szCs w:val="18"/>
              </w:rPr>
            </w:pPr>
            <w:r>
              <w:rPr>
                <w:rFonts w:cs="Arial"/>
                <w:sz w:val="18"/>
                <w:szCs w:val="18"/>
              </w:rPr>
              <w:t>4-7</w:t>
            </w:r>
          </w:p>
        </w:tc>
        <w:tc>
          <w:tcPr>
            <w:tcW w:w="846" w:type="dxa"/>
            <w:vAlign w:val="center"/>
          </w:tcPr>
          <w:p>
            <w:pPr>
              <w:ind w:left="-108" w:right="-108"/>
              <w:jc w:val="center"/>
              <w:rPr>
                <w:rFonts w:cs="Arial"/>
                <w:sz w:val="18"/>
                <w:szCs w:val="18"/>
              </w:rPr>
            </w:pPr>
            <w:ins w:id="400" w:author="Palash Pandit" w:date="2021-05-07T11:49:00Z">
              <w:r>
                <w:rPr>
                  <w:rFonts w:cs="Arial"/>
                  <w:sz w:val="18"/>
                  <w:szCs w:val="18"/>
                </w:rPr>
                <w:t>2</w:t>
              </w:r>
            </w:ins>
            <w:del w:id="401" w:author="Palash Pandit" w:date="2021-05-07T11:49:00Z">
              <w:r>
                <w:rPr>
                  <w:rFonts w:cs="Arial"/>
                  <w:sz w:val="18"/>
                  <w:szCs w:val="18"/>
                </w:rPr>
                <w:delText>1</w:delText>
              </w:r>
            </w:del>
          </w:p>
        </w:tc>
        <w:tc>
          <w:tcPr>
            <w:tcW w:w="1062" w:type="dxa"/>
            <w:vAlign w:val="center"/>
          </w:tcPr>
          <w:p>
            <w:pPr>
              <w:ind w:left="-108" w:right="-108"/>
              <w:jc w:val="center"/>
              <w:rPr>
                <w:rFonts w:cs="Arial"/>
                <w:sz w:val="18"/>
                <w:szCs w:val="18"/>
              </w:rPr>
            </w:pPr>
            <w:del w:id="402" w:author="Palash Pandit" w:date="2021-05-07T11:49:00Z">
              <w:r>
                <w:rPr>
                  <w:rFonts w:cs="Arial"/>
                  <w:sz w:val="18"/>
                  <w:szCs w:val="18"/>
                </w:rPr>
                <w:delText>2</w:delText>
              </w:r>
            </w:del>
            <w:ins w:id="403" w:author="Palash Pandit" w:date="2021-05-07T11:49:00Z">
              <w:r>
                <w:rPr>
                  <w:rFonts w:cs="Arial"/>
                  <w:sz w:val="18"/>
                  <w:szCs w:val="18"/>
                </w:rPr>
                <w:t>1</w:t>
              </w:r>
            </w:ins>
          </w:p>
        </w:tc>
        <w:tc>
          <w:tcPr>
            <w:tcW w:w="1080" w:type="dxa"/>
            <w:vAlign w:val="center"/>
          </w:tcPr>
          <w:p>
            <w:pPr>
              <w:ind w:left="-108" w:right="-108"/>
              <w:jc w:val="center"/>
              <w:rPr>
                <w:rFonts w:cs="Arial"/>
                <w:sz w:val="18"/>
                <w:szCs w:val="18"/>
              </w:rPr>
            </w:pPr>
            <w:ins w:id="404" w:author="Palash Pandit" w:date="2021-05-07T11:52:00Z">
              <w:r>
                <w:rPr>
                  <w:rFonts w:cs="Arial"/>
                  <w:sz w:val="18"/>
                  <w:szCs w:val="18"/>
                </w:rPr>
                <w:t>07-05-21</w:t>
              </w:r>
            </w:ins>
            <w:del w:id="405" w:author="Palash Pandit" w:date="2021-05-07T11:50:00Z">
              <w:r>
                <w:rPr>
                  <w:rFonts w:cs="Arial"/>
                  <w:sz w:val="18"/>
                  <w:szCs w:val="18"/>
                </w:rPr>
                <w:delText>16-05-16</w:delText>
              </w:r>
            </w:del>
          </w:p>
        </w:tc>
        <w:tc>
          <w:tcPr>
            <w:tcW w:w="270" w:type="dxa"/>
            <w:tcBorders>
              <w:top w:val="nil"/>
              <w:bottom w:val="nil"/>
            </w:tcBorders>
          </w:tcPr>
          <w:p>
            <w:pPr>
              <w:ind w:left="-108" w:right="-108"/>
              <w:jc w:val="center"/>
              <w:rPr>
                <w:rFonts w:cs="Arial"/>
                <w:sz w:val="18"/>
                <w:szCs w:val="18"/>
              </w:rPr>
            </w:pPr>
          </w:p>
        </w:tc>
        <w:tc>
          <w:tcPr>
            <w:tcW w:w="720" w:type="dxa"/>
            <w:vAlign w:val="center"/>
          </w:tcPr>
          <w:p>
            <w:pPr>
              <w:ind w:left="-108" w:right="-108"/>
              <w:jc w:val="center"/>
              <w:rPr>
                <w:rFonts w:cs="Arial"/>
                <w:sz w:val="18"/>
                <w:szCs w:val="18"/>
              </w:rPr>
            </w:pPr>
          </w:p>
        </w:tc>
        <w:tc>
          <w:tcPr>
            <w:tcW w:w="720" w:type="dxa"/>
            <w:vAlign w:val="center"/>
          </w:tcPr>
          <w:p>
            <w:pPr>
              <w:ind w:left="-108" w:right="-108"/>
              <w:jc w:val="center"/>
              <w:rPr>
                <w:rFonts w:cs="Arial"/>
                <w:sz w:val="18"/>
                <w:szCs w:val="18"/>
              </w:rPr>
            </w:pPr>
          </w:p>
        </w:tc>
        <w:tc>
          <w:tcPr>
            <w:tcW w:w="810" w:type="dxa"/>
            <w:vAlign w:val="center"/>
          </w:tcPr>
          <w:p>
            <w:pPr>
              <w:ind w:left="-108" w:right="-108"/>
              <w:jc w:val="center"/>
              <w:rPr>
                <w:rFonts w:cs="Arial"/>
                <w:sz w:val="18"/>
                <w:szCs w:val="18"/>
              </w:rPr>
            </w:pPr>
          </w:p>
        </w:tc>
        <w:tc>
          <w:tcPr>
            <w:tcW w:w="990" w:type="dxa"/>
            <w:vAlign w:val="center"/>
          </w:tcPr>
          <w:p>
            <w:pPr>
              <w:ind w:left="-108" w:right="-108"/>
              <w:jc w:val="center"/>
              <w:rPr>
                <w:rFonts w:cs="Arial"/>
                <w:sz w:val="18"/>
                <w:szCs w:val="18"/>
              </w:rPr>
            </w:pPr>
          </w:p>
        </w:tc>
        <w:tc>
          <w:tcPr>
            <w:tcW w:w="1080" w:type="dxa"/>
            <w:vAlign w:val="center"/>
          </w:tcPr>
          <w:p>
            <w:pPr>
              <w:ind w:left="-108" w:right="-108"/>
              <w:jc w:val="center"/>
              <w:rPr>
                <w:rFonts w:cs="Arial"/>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846" w:type="dxa"/>
            <w:vAlign w:val="center"/>
          </w:tcPr>
          <w:p>
            <w:pPr>
              <w:ind w:left="-108" w:right="-108"/>
              <w:jc w:val="center"/>
              <w:rPr>
                <w:rFonts w:cs="Arial"/>
                <w:sz w:val="18"/>
                <w:szCs w:val="18"/>
              </w:rPr>
            </w:pPr>
          </w:p>
        </w:tc>
        <w:tc>
          <w:tcPr>
            <w:tcW w:w="846" w:type="dxa"/>
            <w:vAlign w:val="center"/>
          </w:tcPr>
          <w:p>
            <w:pPr>
              <w:ind w:left="-63" w:right="-108"/>
              <w:jc w:val="center"/>
              <w:rPr>
                <w:rFonts w:cs="Arial"/>
                <w:sz w:val="18"/>
                <w:szCs w:val="18"/>
              </w:rPr>
            </w:pPr>
            <w:r>
              <w:rPr>
                <w:rFonts w:cs="Arial"/>
                <w:sz w:val="18"/>
                <w:szCs w:val="18"/>
              </w:rPr>
              <w:t>4-8</w:t>
            </w:r>
          </w:p>
        </w:tc>
        <w:tc>
          <w:tcPr>
            <w:tcW w:w="846" w:type="dxa"/>
            <w:vAlign w:val="center"/>
          </w:tcPr>
          <w:p>
            <w:pPr>
              <w:ind w:left="-108" w:right="-108"/>
              <w:jc w:val="center"/>
              <w:rPr>
                <w:rFonts w:cs="Arial"/>
                <w:sz w:val="18"/>
                <w:szCs w:val="18"/>
              </w:rPr>
            </w:pPr>
            <w:r>
              <w:rPr>
                <w:rFonts w:cs="Arial"/>
                <w:sz w:val="18"/>
                <w:szCs w:val="18"/>
              </w:rPr>
              <w:t>1</w:t>
            </w:r>
          </w:p>
        </w:tc>
        <w:tc>
          <w:tcPr>
            <w:tcW w:w="1062" w:type="dxa"/>
            <w:vAlign w:val="center"/>
          </w:tcPr>
          <w:p>
            <w:pPr>
              <w:ind w:left="-108" w:right="-108"/>
              <w:jc w:val="center"/>
              <w:rPr>
                <w:rFonts w:cs="Arial"/>
                <w:sz w:val="18"/>
                <w:szCs w:val="18"/>
              </w:rPr>
            </w:pPr>
            <w:r>
              <w:rPr>
                <w:rFonts w:cs="Arial"/>
                <w:sz w:val="18"/>
                <w:szCs w:val="18"/>
              </w:rPr>
              <w:t>0</w:t>
            </w:r>
          </w:p>
        </w:tc>
        <w:tc>
          <w:tcPr>
            <w:tcW w:w="1080" w:type="dxa"/>
            <w:vAlign w:val="center"/>
          </w:tcPr>
          <w:p>
            <w:pPr>
              <w:ind w:left="-108" w:right="-108"/>
              <w:jc w:val="center"/>
              <w:rPr>
                <w:rFonts w:cs="Arial"/>
                <w:sz w:val="18"/>
                <w:szCs w:val="18"/>
              </w:rPr>
            </w:pPr>
            <w:r>
              <w:rPr>
                <w:rFonts w:cs="Arial"/>
                <w:sz w:val="18"/>
                <w:szCs w:val="18"/>
              </w:rPr>
              <w:t>29-04-16</w:t>
            </w:r>
          </w:p>
        </w:tc>
        <w:tc>
          <w:tcPr>
            <w:tcW w:w="270" w:type="dxa"/>
            <w:tcBorders>
              <w:top w:val="nil"/>
              <w:bottom w:val="nil"/>
            </w:tcBorders>
          </w:tcPr>
          <w:p>
            <w:pPr>
              <w:ind w:left="-108" w:right="-108"/>
              <w:jc w:val="center"/>
              <w:rPr>
                <w:rFonts w:cs="Arial"/>
                <w:sz w:val="18"/>
                <w:szCs w:val="18"/>
              </w:rPr>
            </w:pPr>
          </w:p>
        </w:tc>
        <w:tc>
          <w:tcPr>
            <w:tcW w:w="720" w:type="dxa"/>
            <w:vAlign w:val="center"/>
          </w:tcPr>
          <w:p>
            <w:pPr>
              <w:ind w:left="-108" w:right="-108"/>
              <w:jc w:val="center"/>
              <w:rPr>
                <w:rFonts w:cs="Arial"/>
                <w:sz w:val="18"/>
                <w:szCs w:val="18"/>
              </w:rPr>
            </w:pPr>
          </w:p>
        </w:tc>
        <w:tc>
          <w:tcPr>
            <w:tcW w:w="720" w:type="dxa"/>
            <w:vAlign w:val="center"/>
          </w:tcPr>
          <w:p>
            <w:pPr>
              <w:ind w:left="-108" w:right="-108"/>
              <w:jc w:val="center"/>
              <w:rPr>
                <w:rFonts w:cs="Arial"/>
                <w:sz w:val="18"/>
                <w:szCs w:val="18"/>
              </w:rPr>
            </w:pPr>
          </w:p>
        </w:tc>
        <w:tc>
          <w:tcPr>
            <w:tcW w:w="810" w:type="dxa"/>
            <w:vAlign w:val="center"/>
          </w:tcPr>
          <w:p>
            <w:pPr>
              <w:ind w:left="-108" w:right="-108"/>
              <w:jc w:val="center"/>
              <w:rPr>
                <w:rFonts w:cs="Arial"/>
                <w:sz w:val="18"/>
                <w:szCs w:val="18"/>
              </w:rPr>
            </w:pPr>
          </w:p>
        </w:tc>
        <w:tc>
          <w:tcPr>
            <w:tcW w:w="990" w:type="dxa"/>
            <w:vAlign w:val="center"/>
          </w:tcPr>
          <w:p>
            <w:pPr>
              <w:ind w:left="-108" w:right="-108"/>
              <w:jc w:val="center"/>
              <w:rPr>
                <w:rFonts w:cs="Arial"/>
                <w:sz w:val="18"/>
                <w:szCs w:val="18"/>
              </w:rPr>
            </w:pPr>
          </w:p>
        </w:tc>
        <w:tc>
          <w:tcPr>
            <w:tcW w:w="1080" w:type="dxa"/>
            <w:vAlign w:val="center"/>
          </w:tcPr>
          <w:p>
            <w:pPr>
              <w:ind w:left="-108" w:right="-108"/>
              <w:jc w:val="center"/>
              <w:rPr>
                <w:rFonts w:cs="Arial"/>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846" w:type="dxa"/>
            <w:vAlign w:val="center"/>
          </w:tcPr>
          <w:p>
            <w:pPr>
              <w:ind w:left="-108" w:right="-108"/>
              <w:jc w:val="center"/>
              <w:rPr>
                <w:rFonts w:cs="Arial"/>
                <w:sz w:val="18"/>
                <w:szCs w:val="18"/>
              </w:rPr>
            </w:pPr>
          </w:p>
        </w:tc>
        <w:tc>
          <w:tcPr>
            <w:tcW w:w="846" w:type="dxa"/>
            <w:vAlign w:val="center"/>
          </w:tcPr>
          <w:p>
            <w:pPr>
              <w:ind w:left="-63" w:right="-108"/>
              <w:jc w:val="center"/>
              <w:rPr>
                <w:rFonts w:cs="Arial"/>
                <w:sz w:val="18"/>
                <w:szCs w:val="18"/>
              </w:rPr>
            </w:pPr>
            <w:r>
              <w:rPr>
                <w:rFonts w:cs="Arial"/>
                <w:sz w:val="18"/>
                <w:szCs w:val="18"/>
              </w:rPr>
              <w:t>4-9</w:t>
            </w:r>
          </w:p>
        </w:tc>
        <w:tc>
          <w:tcPr>
            <w:tcW w:w="846" w:type="dxa"/>
            <w:vAlign w:val="center"/>
          </w:tcPr>
          <w:p>
            <w:pPr>
              <w:ind w:left="-108" w:right="-108"/>
              <w:jc w:val="center"/>
              <w:rPr>
                <w:rFonts w:cs="Arial"/>
                <w:sz w:val="18"/>
                <w:szCs w:val="18"/>
              </w:rPr>
            </w:pPr>
            <w:ins w:id="406" w:author="Palash Pandit" w:date="2021-05-07T11:49:00Z">
              <w:r>
                <w:rPr>
                  <w:rFonts w:cs="Arial"/>
                  <w:sz w:val="18"/>
                  <w:szCs w:val="18"/>
                </w:rPr>
                <w:t>2</w:t>
              </w:r>
            </w:ins>
            <w:del w:id="407" w:author="Palash Pandit" w:date="2021-05-07T11:49:00Z">
              <w:r>
                <w:rPr>
                  <w:rFonts w:cs="Arial"/>
                  <w:sz w:val="18"/>
                  <w:szCs w:val="18"/>
                </w:rPr>
                <w:delText>1</w:delText>
              </w:r>
            </w:del>
          </w:p>
        </w:tc>
        <w:tc>
          <w:tcPr>
            <w:tcW w:w="1062" w:type="dxa"/>
            <w:vAlign w:val="center"/>
          </w:tcPr>
          <w:p>
            <w:pPr>
              <w:ind w:left="-108" w:right="-108"/>
              <w:jc w:val="center"/>
              <w:rPr>
                <w:rFonts w:cs="Arial"/>
                <w:sz w:val="18"/>
                <w:szCs w:val="18"/>
              </w:rPr>
            </w:pPr>
            <w:del w:id="408" w:author="Palash Pandit" w:date="2021-05-07T11:49:00Z">
              <w:r>
                <w:rPr>
                  <w:rFonts w:cs="Arial"/>
                  <w:sz w:val="18"/>
                  <w:szCs w:val="18"/>
                </w:rPr>
                <w:delText>0</w:delText>
              </w:r>
            </w:del>
            <w:ins w:id="409" w:author="Palash Pandit" w:date="2021-05-07T11:49:00Z">
              <w:r>
                <w:rPr>
                  <w:rFonts w:cs="Arial"/>
                  <w:sz w:val="18"/>
                  <w:szCs w:val="18"/>
                </w:rPr>
                <w:t>1</w:t>
              </w:r>
            </w:ins>
          </w:p>
        </w:tc>
        <w:tc>
          <w:tcPr>
            <w:tcW w:w="1080" w:type="dxa"/>
            <w:vAlign w:val="center"/>
          </w:tcPr>
          <w:p>
            <w:pPr>
              <w:ind w:left="-108" w:right="-108"/>
              <w:jc w:val="center"/>
              <w:rPr>
                <w:rFonts w:cs="Arial"/>
                <w:sz w:val="18"/>
                <w:szCs w:val="18"/>
              </w:rPr>
            </w:pPr>
            <w:ins w:id="410" w:author="Palash Pandit" w:date="2021-05-07T11:52:00Z">
              <w:r>
                <w:rPr>
                  <w:rFonts w:cs="Arial"/>
                  <w:sz w:val="18"/>
                  <w:szCs w:val="18"/>
                </w:rPr>
                <w:t>07-05-21</w:t>
              </w:r>
            </w:ins>
            <w:del w:id="411" w:author="Palash Pandit" w:date="2021-05-07T11:50:00Z">
              <w:r>
                <w:rPr>
                  <w:rFonts w:cs="Arial"/>
                  <w:sz w:val="18"/>
                  <w:szCs w:val="18"/>
                </w:rPr>
                <w:delText>29-04-16</w:delText>
              </w:r>
            </w:del>
          </w:p>
        </w:tc>
        <w:tc>
          <w:tcPr>
            <w:tcW w:w="270" w:type="dxa"/>
            <w:tcBorders>
              <w:top w:val="nil"/>
              <w:bottom w:val="nil"/>
            </w:tcBorders>
          </w:tcPr>
          <w:p>
            <w:pPr>
              <w:ind w:left="-108" w:right="-108"/>
              <w:jc w:val="center"/>
              <w:rPr>
                <w:rFonts w:cs="Arial"/>
                <w:sz w:val="18"/>
                <w:szCs w:val="18"/>
              </w:rPr>
            </w:pPr>
          </w:p>
        </w:tc>
        <w:tc>
          <w:tcPr>
            <w:tcW w:w="720" w:type="dxa"/>
            <w:vAlign w:val="center"/>
          </w:tcPr>
          <w:p>
            <w:pPr>
              <w:ind w:left="-108" w:right="-108"/>
              <w:jc w:val="center"/>
              <w:rPr>
                <w:rFonts w:cs="Arial"/>
                <w:sz w:val="18"/>
                <w:szCs w:val="18"/>
              </w:rPr>
            </w:pPr>
          </w:p>
        </w:tc>
        <w:tc>
          <w:tcPr>
            <w:tcW w:w="720" w:type="dxa"/>
            <w:vAlign w:val="center"/>
          </w:tcPr>
          <w:p>
            <w:pPr>
              <w:ind w:left="-108" w:right="-108"/>
              <w:jc w:val="center"/>
              <w:rPr>
                <w:rFonts w:cs="Arial"/>
                <w:sz w:val="18"/>
                <w:szCs w:val="18"/>
              </w:rPr>
            </w:pPr>
          </w:p>
        </w:tc>
        <w:tc>
          <w:tcPr>
            <w:tcW w:w="810" w:type="dxa"/>
            <w:vAlign w:val="center"/>
          </w:tcPr>
          <w:p>
            <w:pPr>
              <w:ind w:left="-108" w:right="-108"/>
              <w:jc w:val="center"/>
              <w:rPr>
                <w:rFonts w:cs="Arial"/>
                <w:sz w:val="18"/>
                <w:szCs w:val="18"/>
              </w:rPr>
            </w:pPr>
          </w:p>
        </w:tc>
        <w:tc>
          <w:tcPr>
            <w:tcW w:w="990" w:type="dxa"/>
            <w:vAlign w:val="center"/>
          </w:tcPr>
          <w:p>
            <w:pPr>
              <w:ind w:left="-108" w:right="-108"/>
              <w:jc w:val="center"/>
              <w:rPr>
                <w:rFonts w:cs="Arial"/>
                <w:sz w:val="18"/>
                <w:szCs w:val="18"/>
              </w:rPr>
            </w:pPr>
          </w:p>
        </w:tc>
        <w:tc>
          <w:tcPr>
            <w:tcW w:w="1080" w:type="dxa"/>
            <w:vAlign w:val="center"/>
          </w:tcPr>
          <w:p>
            <w:pPr>
              <w:ind w:left="-108" w:right="-108"/>
              <w:jc w:val="center"/>
              <w:rPr>
                <w:rFonts w:cs="Arial"/>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846" w:type="dxa"/>
            <w:vAlign w:val="center"/>
          </w:tcPr>
          <w:p>
            <w:pPr>
              <w:ind w:left="-108" w:right="-108"/>
              <w:jc w:val="center"/>
              <w:rPr>
                <w:rFonts w:cs="Arial"/>
                <w:sz w:val="18"/>
                <w:szCs w:val="18"/>
              </w:rPr>
            </w:pPr>
          </w:p>
        </w:tc>
        <w:tc>
          <w:tcPr>
            <w:tcW w:w="846" w:type="dxa"/>
            <w:vAlign w:val="center"/>
          </w:tcPr>
          <w:p>
            <w:pPr>
              <w:ind w:left="-108" w:right="-108"/>
              <w:jc w:val="center"/>
              <w:rPr>
                <w:rFonts w:cs="Arial"/>
                <w:sz w:val="18"/>
                <w:szCs w:val="18"/>
              </w:rPr>
            </w:pPr>
            <w:r>
              <w:rPr>
                <w:rFonts w:cs="Arial"/>
                <w:sz w:val="18"/>
                <w:szCs w:val="18"/>
              </w:rPr>
              <w:t>4-10</w:t>
            </w:r>
          </w:p>
        </w:tc>
        <w:tc>
          <w:tcPr>
            <w:tcW w:w="846" w:type="dxa"/>
            <w:vAlign w:val="center"/>
          </w:tcPr>
          <w:p>
            <w:pPr>
              <w:ind w:left="-108" w:right="-108"/>
              <w:jc w:val="center"/>
              <w:rPr>
                <w:rFonts w:cs="Arial"/>
                <w:sz w:val="18"/>
                <w:szCs w:val="18"/>
              </w:rPr>
            </w:pPr>
            <w:ins w:id="412" w:author="Palash Pandit" w:date="2021-05-07T11:49:00Z">
              <w:r>
                <w:rPr>
                  <w:rFonts w:cs="Arial"/>
                  <w:sz w:val="18"/>
                  <w:szCs w:val="18"/>
                </w:rPr>
                <w:t>2</w:t>
              </w:r>
            </w:ins>
            <w:del w:id="413" w:author="Palash Pandit" w:date="2021-05-07T11:49:00Z">
              <w:r>
                <w:rPr>
                  <w:rFonts w:cs="Arial"/>
                  <w:sz w:val="18"/>
                  <w:szCs w:val="18"/>
                </w:rPr>
                <w:delText>1</w:delText>
              </w:r>
            </w:del>
          </w:p>
        </w:tc>
        <w:tc>
          <w:tcPr>
            <w:tcW w:w="1062" w:type="dxa"/>
            <w:vAlign w:val="center"/>
          </w:tcPr>
          <w:p>
            <w:pPr>
              <w:ind w:left="-108" w:right="-108"/>
              <w:jc w:val="center"/>
              <w:rPr>
                <w:rFonts w:cs="Arial"/>
                <w:sz w:val="18"/>
                <w:szCs w:val="18"/>
              </w:rPr>
            </w:pPr>
            <w:r>
              <w:rPr>
                <w:rFonts w:cs="Arial"/>
                <w:sz w:val="18"/>
                <w:szCs w:val="18"/>
              </w:rPr>
              <w:t>1</w:t>
            </w:r>
          </w:p>
        </w:tc>
        <w:tc>
          <w:tcPr>
            <w:tcW w:w="1080" w:type="dxa"/>
            <w:vAlign w:val="center"/>
          </w:tcPr>
          <w:p>
            <w:pPr>
              <w:ind w:left="-108" w:right="-108"/>
              <w:jc w:val="center"/>
              <w:rPr>
                <w:rFonts w:cs="Arial"/>
                <w:sz w:val="18"/>
                <w:szCs w:val="18"/>
              </w:rPr>
            </w:pPr>
            <w:ins w:id="414" w:author="Palash Pandit" w:date="2021-05-07T11:52:00Z">
              <w:r>
                <w:rPr>
                  <w:rFonts w:cs="Arial"/>
                  <w:sz w:val="18"/>
                  <w:szCs w:val="18"/>
                </w:rPr>
                <w:t>07-05-21</w:t>
              </w:r>
            </w:ins>
            <w:del w:id="415" w:author="Palash Pandit" w:date="2021-05-07T11:50:00Z">
              <w:r>
                <w:rPr>
                  <w:rFonts w:cs="Arial"/>
                  <w:sz w:val="18"/>
                  <w:szCs w:val="18"/>
                </w:rPr>
                <w:delText>27-09-19</w:delText>
              </w:r>
            </w:del>
          </w:p>
        </w:tc>
        <w:tc>
          <w:tcPr>
            <w:tcW w:w="270" w:type="dxa"/>
            <w:tcBorders>
              <w:top w:val="nil"/>
              <w:bottom w:val="nil"/>
            </w:tcBorders>
          </w:tcPr>
          <w:p>
            <w:pPr>
              <w:ind w:left="-108" w:right="-108"/>
              <w:jc w:val="center"/>
              <w:rPr>
                <w:rFonts w:cs="Arial"/>
                <w:sz w:val="18"/>
                <w:szCs w:val="18"/>
              </w:rPr>
            </w:pPr>
          </w:p>
        </w:tc>
        <w:tc>
          <w:tcPr>
            <w:tcW w:w="720" w:type="dxa"/>
            <w:vAlign w:val="center"/>
          </w:tcPr>
          <w:p>
            <w:pPr>
              <w:ind w:left="-108" w:right="-108"/>
              <w:jc w:val="center"/>
              <w:rPr>
                <w:rFonts w:cs="Arial"/>
                <w:sz w:val="18"/>
                <w:szCs w:val="18"/>
              </w:rPr>
            </w:pPr>
          </w:p>
        </w:tc>
        <w:tc>
          <w:tcPr>
            <w:tcW w:w="720" w:type="dxa"/>
            <w:vAlign w:val="center"/>
          </w:tcPr>
          <w:p>
            <w:pPr>
              <w:ind w:left="-108" w:right="-108"/>
              <w:jc w:val="center"/>
              <w:rPr>
                <w:rFonts w:cs="Arial"/>
                <w:sz w:val="18"/>
                <w:szCs w:val="18"/>
              </w:rPr>
            </w:pPr>
          </w:p>
        </w:tc>
        <w:tc>
          <w:tcPr>
            <w:tcW w:w="810" w:type="dxa"/>
            <w:vAlign w:val="center"/>
          </w:tcPr>
          <w:p>
            <w:pPr>
              <w:ind w:left="-108" w:right="-108"/>
              <w:jc w:val="center"/>
              <w:rPr>
                <w:rFonts w:cs="Arial"/>
                <w:sz w:val="18"/>
                <w:szCs w:val="18"/>
              </w:rPr>
            </w:pPr>
          </w:p>
        </w:tc>
        <w:tc>
          <w:tcPr>
            <w:tcW w:w="990" w:type="dxa"/>
            <w:vAlign w:val="center"/>
          </w:tcPr>
          <w:p>
            <w:pPr>
              <w:ind w:left="-108" w:right="-108"/>
              <w:jc w:val="center"/>
              <w:rPr>
                <w:rFonts w:cs="Arial"/>
                <w:sz w:val="18"/>
                <w:szCs w:val="18"/>
              </w:rPr>
            </w:pPr>
          </w:p>
        </w:tc>
        <w:tc>
          <w:tcPr>
            <w:tcW w:w="1080" w:type="dxa"/>
            <w:vAlign w:val="center"/>
          </w:tcPr>
          <w:p>
            <w:pPr>
              <w:ind w:left="-108" w:right="-108"/>
              <w:jc w:val="center"/>
              <w:rPr>
                <w:rFonts w:cs="Arial"/>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846" w:type="dxa"/>
            <w:vAlign w:val="center"/>
          </w:tcPr>
          <w:p>
            <w:pPr>
              <w:ind w:left="-108" w:right="-108"/>
              <w:jc w:val="center"/>
              <w:rPr>
                <w:rFonts w:cs="Arial"/>
                <w:sz w:val="18"/>
                <w:szCs w:val="18"/>
              </w:rPr>
            </w:pPr>
          </w:p>
        </w:tc>
        <w:tc>
          <w:tcPr>
            <w:tcW w:w="846" w:type="dxa"/>
            <w:vAlign w:val="center"/>
          </w:tcPr>
          <w:p>
            <w:pPr>
              <w:ind w:left="-108" w:right="-108"/>
              <w:jc w:val="center"/>
              <w:rPr>
                <w:rFonts w:cs="Arial"/>
                <w:sz w:val="18"/>
                <w:szCs w:val="18"/>
              </w:rPr>
            </w:pPr>
            <w:ins w:id="416" w:author="Palash Pandit" w:date="2021-05-03T15:15:00Z">
              <w:r>
                <w:rPr>
                  <w:rFonts w:cs="Arial"/>
                  <w:sz w:val="18"/>
                  <w:szCs w:val="18"/>
                </w:rPr>
                <w:t>4-11</w:t>
              </w:r>
            </w:ins>
            <w:del w:id="417" w:author="Palash Pandit" w:date="2021-05-03T15:15:00Z">
              <w:r>
                <w:rPr>
                  <w:rFonts w:cs="Arial"/>
                  <w:sz w:val="18"/>
                  <w:szCs w:val="18"/>
                </w:rPr>
                <w:delText>4-11</w:delText>
              </w:r>
            </w:del>
          </w:p>
        </w:tc>
        <w:tc>
          <w:tcPr>
            <w:tcW w:w="846" w:type="dxa"/>
            <w:vAlign w:val="center"/>
          </w:tcPr>
          <w:p>
            <w:pPr>
              <w:ind w:left="-108" w:right="-108"/>
              <w:jc w:val="center"/>
              <w:rPr>
                <w:rFonts w:cs="Arial"/>
                <w:sz w:val="18"/>
                <w:szCs w:val="18"/>
              </w:rPr>
            </w:pPr>
            <w:ins w:id="418" w:author="Palash Pandit" w:date="2021-05-07T11:49:00Z">
              <w:r>
                <w:rPr>
                  <w:rFonts w:cs="Arial"/>
                  <w:sz w:val="18"/>
                  <w:szCs w:val="18"/>
                </w:rPr>
                <w:t>1</w:t>
              </w:r>
            </w:ins>
            <w:del w:id="419" w:author="Palash Pandit" w:date="2021-05-03T15:15:00Z">
              <w:r>
                <w:rPr>
                  <w:rFonts w:cs="Arial"/>
                  <w:sz w:val="18"/>
                  <w:szCs w:val="18"/>
                </w:rPr>
                <w:delText>1</w:delText>
              </w:r>
            </w:del>
          </w:p>
        </w:tc>
        <w:tc>
          <w:tcPr>
            <w:tcW w:w="1062" w:type="dxa"/>
            <w:vAlign w:val="center"/>
          </w:tcPr>
          <w:p>
            <w:pPr>
              <w:ind w:left="-108" w:right="-108"/>
              <w:jc w:val="center"/>
              <w:rPr>
                <w:rFonts w:cs="Arial"/>
                <w:sz w:val="18"/>
                <w:szCs w:val="18"/>
              </w:rPr>
            </w:pPr>
            <w:ins w:id="420" w:author="Palash Pandit" w:date="2021-05-07T11:49:00Z">
              <w:r>
                <w:rPr>
                  <w:rFonts w:cs="Arial"/>
                  <w:sz w:val="18"/>
                  <w:szCs w:val="18"/>
                </w:rPr>
                <w:t>0</w:t>
              </w:r>
            </w:ins>
            <w:del w:id="421" w:author="Palash Pandit" w:date="2021-05-03T15:15:00Z">
              <w:r>
                <w:rPr>
                  <w:rFonts w:cs="Arial"/>
                  <w:sz w:val="18"/>
                  <w:szCs w:val="18"/>
                </w:rPr>
                <w:delText>3</w:delText>
              </w:r>
            </w:del>
          </w:p>
        </w:tc>
        <w:tc>
          <w:tcPr>
            <w:tcW w:w="1080" w:type="dxa"/>
            <w:vAlign w:val="center"/>
          </w:tcPr>
          <w:p>
            <w:pPr>
              <w:ind w:left="-108" w:right="-108"/>
              <w:jc w:val="center"/>
              <w:rPr>
                <w:rFonts w:cs="Arial"/>
                <w:sz w:val="18"/>
                <w:szCs w:val="18"/>
              </w:rPr>
            </w:pPr>
            <w:ins w:id="422" w:author="Palash Pandit" w:date="2021-05-07T11:51:00Z">
              <w:r>
                <w:rPr>
                  <w:rFonts w:cs="Arial"/>
                  <w:sz w:val="18"/>
                  <w:szCs w:val="18"/>
                </w:rPr>
                <w:t>29-04-16</w:t>
              </w:r>
            </w:ins>
            <w:del w:id="423" w:author="Palash Pandit" w:date="2021-05-03T15:15:00Z">
              <w:r>
                <w:rPr>
                  <w:rFonts w:cs="Arial"/>
                  <w:sz w:val="18"/>
                  <w:szCs w:val="18"/>
                </w:rPr>
                <w:delText>28-12-17</w:delText>
              </w:r>
            </w:del>
          </w:p>
        </w:tc>
        <w:tc>
          <w:tcPr>
            <w:tcW w:w="270" w:type="dxa"/>
            <w:tcBorders>
              <w:top w:val="nil"/>
              <w:bottom w:val="nil"/>
            </w:tcBorders>
          </w:tcPr>
          <w:p>
            <w:pPr>
              <w:ind w:left="-108" w:right="-108"/>
              <w:jc w:val="center"/>
              <w:rPr>
                <w:rFonts w:cs="Arial"/>
                <w:sz w:val="18"/>
                <w:szCs w:val="18"/>
              </w:rPr>
            </w:pPr>
          </w:p>
        </w:tc>
        <w:tc>
          <w:tcPr>
            <w:tcW w:w="720" w:type="dxa"/>
            <w:vAlign w:val="center"/>
          </w:tcPr>
          <w:p>
            <w:pPr>
              <w:ind w:left="-108" w:right="-108"/>
              <w:jc w:val="center"/>
              <w:rPr>
                <w:rFonts w:cs="Arial"/>
                <w:sz w:val="18"/>
                <w:szCs w:val="18"/>
              </w:rPr>
            </w:pPr>
          </w:p>
        </w:tc>
        <w:tc>
          <w:tcPr>
            <w:tcW w:w="720" w:type="dxa"/>
            <w:vAlign w:val="center"/>
          </w:tcPr>
          <w:p>
            <w:pPr>
              <w:ind w:left="-108" w:right="-108"/>
              <w:jc w:val="center"/>
              <w:rPr>
                <w:rFonts w:cs="Arial"/>
                <w:sz w:val="18"/>
                <w:szCs w:val="18"/>
              </w:rPr>
            </w:pPr>
          </w:p>
        </w:tc>
        <w:tc>
          <w:tcPr>
            <w:tcW w:w="810" w:type="dxa"/>
            <w:vAlign w:val="center"/>
          </w:tcPr>
          <w:p>
            <w:pPr>
              <w:ind w:left="-108" w:right="-108"/>
              <w:jc w:val="center"/>
              <w:rPr>
                <w:rFonts w:cs="Arial"/>
                <w:sz w:val="18"/>
                <w:szCs w:val="18"/>
              </w:rPr>
            </w:pPr>
          </w:p>
        </w:tc>
        <w:tc>
          <w:tcPr>
            <w:tcW w:w="990" w:type="dxa"/>
            <w:vAlign w:val="center"/>
          </w:tcPr>
          <w:p>
            <w:pPr>
              <w:ind w:left="-108" w:right="-108"/>
              <w:jc w:val="center"/>
              <w:rPr>
                <w:rFonts w:cs="Arial"/>
                <w:sz w:val="18"/>
                <w:szCs w:val="18"/>
              </w:rPr>
            </w:pPr>
          </w:p>
        </w:tc>
        <w:tc>
          <w:tcPr>
            <w:tcW w:w="1080" w:type="dxa"/>
            <w:vAlign w:val="center"/>
          </w:tcPr>
          <w:p>
            <w:pPr>
              <w:ind w:left="-108" w:right="-108"/>
              <w:jc w:val="center"/>
              <w:rPr>
                <w:rFonts w:cs="Arial"/>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846" w:type="dxa"/>
            <w:vAlign w:val="center"/>
          </w:tcPr>
          <w:p>
            <w:pPr>
              <w:ind w:left="-108" w:right="-108"/>
              <w:jc w:val="center"/>
              <w:rPr>
                <w:rFonts w:cs="Arial"/>
                <w:sz w:val="18"/>
                <w:szCs w:val="18"/>
              </w:rPr>
            </w:pPr>
          </w:p>
        </w:tc>
        <w:tc>
          <w:tcPr>
            <w:tcW w:w="846" w:type="dxa"/>
            <w:vAlign w:val="center"/>
          </w:tcPr>
          <w:p>
            <w:pPr>
              <w:ind w:left="-108" w:right="-108"/>
              <w:jc w:val="center"/>
              <w:rPr>
                <w:rFonts w:cs="Arial"/>
                <w:sz w:val="18"/>
                <w:szCs w:val="18"/>
              </w:rPr>
            </w:pPr>
            <w:ins w:id="424" w:author="Palash Pandit" w:date="2021-05-03T15:15:00Z">
              <w:r>
                <w:rPr>
                  <w:rFonts w:cs="Arial"/>
                  <w:sz w:val="18"/>
                  <w:szCs w:val="18"/>
                </w:rPr>
                <w:t>4-12</w:t>
              </w:r>
            </w:ins>
            <w:del w:id="425" w:author="Palash Pandit" w:date="2021-05-03T15:15:00Z">
              <w:r>
                <w:rPr>
                  <w:rFonts w:cs="Arial"/>
                  <w:sz w:val="18"/>
                  <w:szCs w:val="18"/>
                </w:rPr>
                <w:delText>4-12</w:delText>
              </w:r>
            </w:del>
          </w:p>
        </w:tc>
        <w:tc>
          <w:tcPr>
            <w:tcW w:w="846" w:type="dxa"/>
            <w:vAlign w:val="center"/>
          </w:tcPr>
          <w:p>
            <w:pPr>
              <w:ind w:left="-108" w:right="-108"/>
              <w:jc w:val="center"/>
              <w:rPr>
                <w:rFonts w:cs="Arial"/>
                <w:sz w:val="18"/>
                <w:szCs w:val="18"/>
              </w:rPr>
            </w:pPr>
            <w:ins w:id="426" w:author="Palash Pandit" w:date="2021-05-05T14:21:00Z">
              <w:r>
                <w:rPr>
                  <w:rFonts w:cs="Arial"/>
                  <w:sz w:val="18"/>
                  <w:szCs w:val="18"/>
                </w:rPr>
                <w:t>2</w:t>
              </w:r>
            </w:ins>
            <w:del w:id="427" w:author="Palash Pandit" w:date="2021-05-03T15:15:00Z">
              <w:r>
                <w:rPr>
                  <w:rFonts w:cs="Arial"/>
                  <w:sz w:val="18"/>
                  <w:szCs w:val="18"/>
                </w:rPr>
                <w:delText>1</w:delText>
              </w:r>
            </w:del>
          </w:p>
        </w:tc>
        <w:tc>
          <w:tcPr>
            <w:tcW w:w="1062" w:type="dxa"/>
            <w:vAlign w:val="center"/>
          </w:tcPr>
          <w:p>
            <w:pPr>
              <w:ind w:left="-108" w:right="-108"/>
              <w:jc w:val="center"/>
              <w:rPr>
                <w:rFonts w:cs="Arial"/>
                <w:sz w:val="18"/>
                <w:szCs w:val="18"/>
              </w:rPr>
            </w:pPr>
            <w:ins w:id="428" w:author="Palash Pandit" w:date="2021-05-05T14:21:00Z">
              <w:r>
                <w:rPr>
                  <w:rFonts w:cs="Arial"/>
                  <w:sz w:val="18"/>
                  <w:szCs w:val="18"/>
                </w:rPr>
                <w:t>1</w:t>
              </w:r>
            </w:ins>
            <w:del w:id="429" w:author="Palash Pandit" w:date="2021-05-03T15:15:00Z">
              <w:r>
                <w:rPr>
                  <w:rFonts w:cs="Arial"/>
                  <w:sz w:val="18"/>
                  <w:szCs w:val="18"/>
                </w:rPr>
                <w:delText>3</w:delText>
              </w:r>
            </w:del>
          </w:p>
        </w:tc>
        <w:tc>
          <w:tcPr>
            <w:tcW w:w="1080" w:type="dxa"/>
            <w:vAlign w:val="center"/>
          </w:tcPr>
          <w:p>
            <w:pPr>
              <w:ind w:left="-108" w:right="-108"/>
              <w:jc w:val="center"/>
              <w:rPr>
                <w:rFonts w:cs="Arial"/>
                <w:sz w:val="18"/>
                <w:szCs w:val="18"/>
              </w:rPr>
            </w:pPr>
            <w:ins w:id="430" w:author="Palash Pandit" w:date="2021-05-07T11:52:00Z">
              <w:r>
                <w:rPr>
                  <w:rFonts w:cs="Arial"/>
                  <w:sz w:val="18"/>
                  <w:szCs w:val="18"/>
                </w:rPr>
                <w:t>07-05-21</w:t>
              </w:r>
            </w:ins>
            <w:del w:id="431" w:author="Palash Pandit" w:date="2021-05-03T15:15:00Z">
              <w:r>
                <w:rPr>
                  <w:rFonts w:cs="Arial"/>
                  <w:sz w:val="18"/>
                  <w:szCs w:val="18"/>
                </w:rPr>
                <w:delText>28-12-17</w:delText>
              </w:r>
            </w:del>
          </w:p>
        </w:tc>
        <w:tc>
          <w:tcPr>
            <w:tcW w:w="270" w:type="dxa"/>
            <w:tcBorders>
              <w:top w:val="nil"/>
              <w:bottom w:val="nil"/>
            </w:tcBorders>
          </w:tcPr>
          <w:p>
            <w:pPr>
              <w:ind w:left="-108" w:right="-108"/>
              <w:jc w:val="center"/>
              <w:rPr>
                <w:rFonts w:cs="Arial"/>
                <w:sz w:val="18"/>
                <w:szCs w:val="18"/>
              </w:rPr>
            </w:pPr>
          </w:p>
        </w:tc>
        <w:tc>
          <w:tcPr>
            <w:tcW w:w="720" w:type="dxa"/>
            <w:vAlign w:val="center"/>
          </w:tcPr>
          <w:p>
            <w:pPr>
              <w:ind w:left="-108" w:right="-108"/>
              <w:jc w:val="center"/>
              <w:rPr>
                <w:rFonts w:cs="Arial"/>
                <w:sz w:val="18"/>
                <w:szCs w:val="18"/>
              </w:rPr>
            </w:pPr>
          </w:p>
        </w:tc>
        <w:tc>
          <w:tcPr>
            <w:tcW w:w="720" w:type="dxa"/>
            <w:vAlign w:val="center"/>
          </w:tcPr>
          <w:p>
            <w:pPr>
              <w:ind w:left="-108" w:right="-108"/>
              <w:jc w:val="center"/>
              <w:rPr>
                <w:rFonts w:cs="Arial"/>
                <w:sz w:val="18"/>
                <w:szCs w:val="18"/>
              </w:rPr>
            </w:pPr>
          </w:p>
        </w:tc>
        <w:tc>
          <w:tcPr>
            <w:tcW w:w="810" w:type="dxa"/>
            <w:vAlign w:val="center"/>
          </w:tcPr>
          <w:p>
            <w:pPr>
              <w:ind w:left="-108" w:right="-108"/>
              <w:jc w:val="center"/>
              <w:rPr>
                <w:rFonts w:cs="Arial"/>
                <w:sz w:val="18"/>
                <w:szCs w:val="18"/>
              </w:rPr>
            </w:pPr>
          </w:p>
        </w:tc>
        <w:tc>
          <w:tcPr>
            <w:tcW w:w="990" w:type="dxa"/>
            <w:vAlign w:val="center"/>
          </w:tcPr>
          <w:p>
            <w:pPr>
              <w:ind w:left="-108" w:right="-108"/>
              <w:jc w:val="center"/>
              <w:rPr>
                <w:rFonts w:cs="Arial"/>
                <w:sz w:val="18"/>
                <w:szCs w:val="18"/>
              </w:rPr>
            </w:pPr>
          </w:p>
        </w:tc>
        <w:tc>
          <w:tcPr>
            <w:tcW w:w="1080" w:type="dxa"/>
            <w:vAlign w:val="center"/>
          </w:tcPr>
          <w:p>
            <w:pPr>
              <w:ind w:left="-108" w:right="-108"/>
              <w:jc w:val="center"/>
              <w:rPr>
                <w:rFonts w:cs="Arial"/>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846" w:type="dxa"/>
            <w:vAlign w:val="center"/>
          </w:tcPr>
          <w:p>
            <w:pPr>
              <w:ind w:left="-108" w:right="-108"/>
              <w:jc w:val="center"/>
              <w:rPr>
                <w:rFonts w:cs="Arial"/>
                <w:sz w:val="18"/>
                <w:szCs w:val="18"/>
              </w:rPr>
            </w:pPr>
          </w:p>
        </w:tc>
        <w:tc>
          <w:tcPr>
            <w:tcW w:w="846" w:type="dxa"/>
            <w:vAlign w:val="center"/>
          </w:tcPr>
          <w:p>
            <w:pPr>
              <w:ind w:left="-108" w:right="-108"/>
              <w:jc w:val="center"/>
              <w:rPr>
                <w:rFonts w:cs="Arial"/>
                <w:sz w:val="18"/>
                <w:szCs w:val="18"/>
              </w:rPr>
            </w:pPr>
            <w:ins w:id="432" w:author="Palash Pandit" w:date="2021-05-03T15:15:00Z">
              <w:r>
                <w:rPr>
                  <w:rFonts w:cs="Arial"/>
                  <w:sz w:val="18"/>
                  <w:szCs w:val="18"/>
                </w:rPr>
                <w:t>4-13</w:t>
              </w:r>
            </w:ins>
            <w:del w:id="433" w:author="Palash Pandit" w:date="2021-05-03T15:15:00Z">
              <w:r>
                <w:rPr>
                  <w:rFonts w:cs="Arial"/>
                  <w:sz w:val="18"/>
                  <w:szCs w:val="18"/>
                </w:rPr>
                <w:delText>4-13</w:delText>
              </w:r>
            </w:del>
          </w:p>
        </w:tc>
        <w:tc>
          <w:tcPr>
            <w:tcW w:w="846" w:type="dxa"/>
            <w:vAlign w:val="center"/>
          </w:tcPr>
          <w:p>
            <w:pPr>
              <w:ind w:left="-108" w:right="-108"/>
              <w:jc w:val="center"/>
              <w:rPr>
                <w:rFonts w:cs="Arial"/>
                <w:sz w:val="18"/>
                <w:szCs w:val="18"/>
              </w:rPr>
            </w:pPr>
            <w:ins w:id="434" w:author="Palash Pandit" w:date="2021-05-05T14:21:00Z">
              <w:r>
                <w:rPr>
                  <w:rFonts w:cs="Arial"/>
                  <w:sz w:val="18"/>
                  <w:szCs w:val="18"/>
                </w:rPr>
                <w:t>2</w:t>
              </w:r>
            </w:ins>
            <w:del w:id="435" w:author="Palash Pandit" w:date="2021-05-03T15:15:00Z">
              <w:r>
                <w:rPr>
                  <w:rFonts w:cs="Arial"/>
                  <w:sz w:val="18"/>
                  <w:szCs w:val="18"/>
                </w:rPr>
                <w:delText>1</w:delText>
              </w:r>
            </w:del>
          </w:p>
        </w:tc>
        <w:tc>
          <w:tcPr>
            <w:tcW w:w="1062" w:type="dxa"/>
            <w:vAlign w:val="center"/>
          </w:tcPr>
          <w:p>
            <w:pPr>
              <w:ind w:left="-108" w:right="-108"/>
              <w:jc w:val="center"/>
              <w:rPr>
                <w:rFonts w:cs="Arial"/>
                <w:sz w:val="18"/>
                <w:szCs w:val="18"/>
              </w:rPr>
            </w:pPr>
            <w:ins w:id="436" w:author="Palash Pandit" w:date="2021-05-05T14:21:00Z">
              <w:r>
                <w:rPr>
                  <w:rFonts w:cs="Arial"/>
                  <w:sz w:val="18"/>
                  <w:szCs w:val="18"/>
                </w:rPr>
                <w:t>1</w:t>
              </w:r>
            </w:ins>
            <w:del w:id="437" w:author="Palash Pandit" w:date="2021-05-03T15:15:00Z">
              <w:r>
                <w:rPr>
                  <w:rFonts w:cs="Arial"/>
                  <w:sz w:val="18"/>
                  <w:szCs w:val="18"/>
                </w:rPr>
                <w:delText>3</w:delText>
              </w:r>
            </w:del>
          </w:p>
        </w:tc>
        <w:tc>
          <w:tcPr>
            <w:tcW w:w="1080" w:type="dxa"/>
            <w:vAlign w:val="center"/>
          </w:tcPr>
          <w:p>
            <w:pPr>
              <w:ind w:left="-108" w:right="-108"/>
              <w:jc w:val="center"/>
              <w:rPr>
                <w:rFonts w:cs="Arial"/>
                <w:sz w:val="18"/>
                <w:szCs w:val="18"/>
              </w:rPr>
            </w:pPr>
            <w:ins w:id="438" w:author="Palash Pandit" w:date="2021-05-07T11:52:00Z">
              <w:r>
                <w:rPr>
                  <w:rFonts w:cs="Arial"/>
                  <w:sz w:val="18"/>
                  <w:szCs w:val="18"/>
                </w:rPr>
                <w:t>07-05-21</w:t>
              </w:r>
            </w:ins>
            <w:del w:id="439" w:author="Palash Pandit" w:date="2021-05-03T15:15:00Z">
              <w:r>
                <w:rPr>
                  <w:rFonts w:cs="Arial"/>
                  <w:sz w:val="18"/>
                  <w:szCs w:val="18"/>
                </w:rPr>
                <w:delText>28-12-17</w:delText>
              </w:r>
            </w:del>
          </w:p>
        </w:tc>
        <w:tc>
          <w:tcPr>
            <w:tcW w:w="270" w:type="dxa"/>
            <w:tcBorders>
              <w:top w:val="nil"/>
              <w:bottom w:val="nil"/>
            </w:tcBorders>
          </w:tcPr>
          <w:p>
            <w:pPr>
              <w:ind w:left="-108" w:right="-108"/>
              <w:jc w:val="center"/>
              <w:rPr>
                <w:rFonts w:cs="Arial"/>
                <w:sz w:val="18"/>
                <w:szCs w:val="18"/>
              </w:rPr>
            </w:pPr>
          </w:p>
        </w:tc>
        <w:tc>
          <w:tcPr>
            <w:tcW w:w="720" w:type="dxa"/>
            <w:vAlign w:val="center"/>
          </w:tcPr>
          <w:p>
            <w:pPr>
              <w:ind w:left="-108" w:right="-108"/>
              <w:jc w:val="center"/>
              <w:rPr>
                <w:rFonts w:cs="Arial"/>
                <w:sz w:val="18"/>
                <w:szCs w:val="18"/>
              </w:rPr>
            </w:pPr>
          </w:p>
        </w:tc>
        <w:tc>
          <w:tcPr>
            <w:tcW w:w="720" w:type="dxa"/>
            <w:vAlign w:val="center"/>
          </w:tcPr>
          <w:p>
            <w:pPr>
              <w:ind w:left="-108" w:right="-108"/>
              <w:jc w:val="center"/>
              <w:rPr>
                <w:rFonts w:cs="Arial"/>
                <w:sz w:val="18"/>
                <w:szCs w:val="18"/>
              </w:rPr>
            </w:pPr>
          </w:p>
        </w:tc>
        <w:tc>
          <w:tcPr>
            <w:tcW w:w="810" w:type="dxa"/>
            <w:vAlign w:val="center"/>
          </w:tcPr>
          <w:p>
            <w:pPr>
              <w:ind w:left="-108" w:right="-108"/>
              <w:jc w:val="center"/>
              <w:rPr>
                <w:rFonts w:cs="Arial"/>
                <w:sz w:val="18"/>
                <w:szCs w:val="18"/>
              </w:rPr>
            </w:pPr>
          </w:p>
        </w:tc>
        <w:tc>
          <w:tcPr>
            <w:tcW w:w="990" w:type="dxa"/>
            <w:vAlign w:val="center"/>
          </w:tcPr>
          <w:p>
            <w:pPr>
              <w:ind w:left="-108" w:right="-108"/>
              <w:jc w:val="center"/>
              <w:rPr>
                <w:rFonts w:cs="Arial"/>
                <w:sz w:val="18"/>
                <w:szCs w:val="18"/>
              </w:rPr>
            </w:pPr>
          </w:p>
        </w:tc>
        <w:tc>
          <w:tcPr>
            <w:tcW w:w="1080" w:type="dxa"/>
            <w:vAlign w:val="center"/>
          </w:tcPr>
          <w:p>
            <w:pPr>
              <w:ind w:left="-108" w:right="-108"/>
              <w:jc w:val="center"/>
              <w:rPr>
                <w:rFonts w:cs="Arial"/>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846" w:type="dxa"/>
            <w:vAlign w:val="center"/>
          </w:tcPr>
          <w:p>
            <w:pPr>
              <w:ind w:left="-108" w:right="-108"/>
              <w:jc w:val="center"/>
              <w:rPr>
                <w:rFonts w:cs="Arial"/>
                <w:sz w:val="18"/>
                <w:szCs w:val="18"/>
              </w:rPr>
            </w:pPr>
          </w:p>
        </w:tc>
        <w:tc>
          <w:tcPr>
            <w:tcW w:w="846" w:type="dxa"/>
            <w:vAlign w:val="center"/>
          </w:tcPr>
          <w:p>
            <w:pPr>
              <w:ind w:left="-108" w:right="-108"/>
              <w:jc w:val="center"/>
              <w:rPr>
                <w:rFonts w:cs="Arial"/>
                <w:sz w:val="18"/>
                <w:szCs w:val="18"/>
              </w:rPr>
            </w:pPr>
            <w:ins w:id="440" w:author="Palash Pandit" w:date="2021-05-03T15:16:00Z">
              <w:r>
                <w:rPr>
                  <w:rFonts w:cs="Arial"/>
                  <w:sz w:val="18"/>
                  <w:szCs w:val="18"/>
                </w:rPr>
                <w:t>4-14</w:t>
              </w:r>
            </w:ins>
            <w:ins w:id="441" w:author="RajashekarReddy Kasireddy" w:date="2020-05-29T14:19:00Z">
              <w:del w:id="442" w:author="Palash Pandit" w:date="2021-05-03T15:15:00Z">
                <w:r>
                  <w:rPr>
                    <w:rFonts w:cs="Arial"/>
                    <w:sz w:val="18"/>
                    <w:szCs w:val="18"/>
                  </w:rPr>
                  <w:delText>4-14</w:delText>
                </w:r>
              </w:del>
            </w:ins>
          </w:p>
        </w:tc>
        <w:tc>
          <w:tcPr>
            <w:tcW w:w="846" w:type="dxa"/>
            <w:vAlign w:val="center"/>
          </w:tcPr>
          <w:p>
            <w:pPr>
              <w:ind w:left="-108" w:right="-108"/>
              <w:jc w:val="center"/>
              <w:rPr>
                <w:rFonts w:cs="Arial"/>
                <w:sz w:val="18"/>
                <w:szCs w:val="18"/>
              </w:rPr>
            </w:pPr>
            <w:ins w:id="443" w:author="Palash Pandit" w:date="2021-05-05T14:21:00Z">
              <w:r>
                <w:rPr>
                  <w:rFonts w:cs="Arial"/>
                  <w:sz w:val="18"/>
                  <w:szCs w:val="18"/>
                </w:rPr>
                <w:t>2</w:t>
              </w:r>
            </w:ins>
            <w:ins w:id="444" w:author="RajashekarReddy Kasireddy" w:date="2020-05-29T14:19:00Z">
              <w:del w:id="445" w:author="Palash Pandit" w:date="2021-05-03T15:15:00Z">
                <w:r>
                  <w:rPr>
                    <w:rFonts w:cs="Arial"/>
                    <w:sz w:val="18"/>
                    <w:szCs w:val="18"/>
                  </w:rPr>
                  <w:delText>1</w:delText>
                </w:r>
              </w:del>
            </w:ins>
          </w:p>
        </w:tc>
        <w:tc>
          <w:tcPr>
            <w:tcW w:w="1062" w:type="dxa"/>
            <w:vAlign w:val="center"/>
          </w:tcPr>
          <w:p>
            <w:pPr>
              <w:ind w:left="-108" w:right="-108"/>
              <w:jc w:val="center"/>
              <w:rPr>
                <w:rFonts w:cs="Arial"/>
                <w:sz w:val="18"/>
                <w:szCs w:val="18"/>
              </w:rPr>
            </w:pPr>
            <w:ins w:id="446" w:author="RajashekarReddy Kasireddy" w:date="2020-05-29T14:19:00Z">
              <w:del w:id="447" w:author="Palash Pandit" w:date="2021-05-03T15:15:00Z">
                <w:r>
                  <w:rPr>
                    <w:rFonts w:cs="Arial"/>
                    <w:sz w:val="18"/>
                    <w:szCs w:val="18"/>
                  </w:rPr>
                  <w:delText>5</w:delText>
                </w:r>
              </w:del>
            </w:ins>
            <w:ins w:id="448" w:author="Palash Pandit" w:date="2021-05-05T14:21:00Z">
              <w:r>
                <w:rPr>
                  <w:rFonts w:cs="Arial"/>
                  <w:sz w:val="18"/>
                  <w:szCs w:val="18"/>
                </w:rPr>
                <w:t>1</w:t>
              </w:r>
            </w:ins>
          </w:p>
        </w:tc>
        <w:tc>
          <w:tcPr>
            <w:tcW w:w="1080" w:type="dxa"/>
            <w:vAlign w:val="center"/>
          </w:tcPr>
          <w:p>
            <w:pPr>
              <w:ind w:left="-108" w:right="-108"/>
              <w:jc w:val="center"/>
              <w:rPr>
                <w:rFonts w:cs="Arial"/>
                <w:sz w:val="18"/>
                <w:szCs w:val="18"/>
              </w:rPr>
            </w:pPr>
            <w:ins w:id="449" w:author="Palash Pandit" w:date="2021-05-07T11:52:00Z">
              <w:r>
                <w:rPr>
                  <w:rFonts w:cs="Arial"/>
                  <w:sz w:val="18"/>
                  <w:szCs w:val="18"/>
                </w:rPr>
                <w:t>07-05-21</w:t>
              </w:r>
            </w:ins>
            <w:ins w:id="450" w:author="RajashekarReddy Kasireddy" w:date="2020-05-29T14:19:00Z">
              <w:del w:id="451" w:author="Palash Pandit" w:date="2021-05-03T15:15:00Z">
                <w:r>
                  <w:rPr>
                    <w:rFonts w:cs="Arial"/>
                    <w:sz w:val="18"/>
                    <w:szCs w:val="18"/>
                  </w:rPr>
                  <w:delText>29-05-20</w:delText>
                </w:r>
              </w:del>
            </w:ins>
          </w:p>
        </w:tc>
        <w:tc>
          <w:tcPr>
            <w:tcW w:w="270" w:type="dxa"/>
            <w:tcBorders>
              <w:top w:val="nil"/>
              <w:bottom w:val="nil"/>
            </w:tcBorders>
          </w:tcPr>
          <w:p>
            <w:pPr>
              <w:ind w:left="-108" w:right="-108"/>
              <w:jc w:val="center"/>
              <w:rPr>
                <w:rFonts w:cs="Arial"/>
                <w:sz w:val="18"/>
                <w:szCs w:val="18"/>
              </w:rPr>
            </w:pPr>
          </w:p>
        </w:tc>
        <w:tc>
          <w:tcPr>
            <w:tcW w:w="720" w:type="dxa"/>
            <w:vAlign w:val="center"/>
          </w:tcPr>
          <w:p>
            <w:pPr>
              <w:ind w:left="-108" w:right="-108"/>
              <w:jc w:val="center"/>
              <w:rPr>
                <w:rFonts w:cs="Arial"/>
                <w:sz w:val="18"/>
                <w:szCs w:val="18"/>
              </w:rPr>
            </w:pPr>
          </w:p>
        </w:tc>
        <w:tc>
          <w:tcPr>
            <w:tcW w:w="720" w:type="dxa"/>
            <w:vAlign w:val="center"/>
          </w:tcPr>
          <w:p>
            <w:pPr>
              <w:ind w:left="-108" w:right="-108"/>
              <w:jc w:val="center"/>
              <w:rPr>
                <w:rFonts w:cs="Arial"/>
                <w:sz w:val="18"/>
                <w:szCs w:val="18"/>
              </w:rPr>
            </w:pPr>
          </w:p>
        </w:tc>
        <w:tc>
          <w:tcPr>
            <w:tcW w:w="810" w:type="dxa"/>
            <w:vAlign w:val="center"/>
          </w:tcPr>
          <w:p>
            <w:pPr>
              <w:ind w:left="-108" w:right="-108"/>
              <w:jc w:val="center"/>
              <w:rPr>
                <w:rFonts w:cs="Arial"/>
                <w:sz w:val="18"/>
                <w:szCs w:val="18"/>
              </w:rPr>
            </w:pPr>
          </w:p>
        </w:tc>
        <w:tc>
          <w:tcPr>
            <w:tcW w:w="990" w:type="dxa"/>
            <w:vAlign w:val="center"/>
          </w:tcPr>
          <w:p>
            <w:pPr>
              <w:ind w:left="-108" w:right="-108"/>
              <w:jc w:val="center"/>
              <w:rPr>
                <w:rFonts w:cs="Arial"/>
                <w:sz w:val="18"/>
                <w:szCs w:val="18"/>
              </w:rPr>
            </w:pPr>
          </w:p>
        </w:tc>
        <w:tc>
          <w:tcPr>
            <w:tcW w:w="1080" w:type="dxa"/>
            <w:vAlign w:val="center"/>
          </w:tcPr>
          <w:p>
            <w:pPr>
              <w:ind w:left="-108" w:right="-108"/>
              <w:jc w:val="center"/>
              <w:rPr>
                <w:rFonts w:cs="Arial"/>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846" w:type="dxa"/>
            <w:vAlign w:val="center"/>
          </w:tcPr>
          <w:p>
            <w:pPr>
              <w:ind w:left="-108" w:right="-108"/>
              <w:jc w:val="center"/>
              <w:rPr>
                <w:rFonts w:cs="Arial"/>
                <w:sz w:val="18"/>
                <w:szCs w:val="18"/>
              </w:rPr>
            </w:pPr>
          </w:p>
        </w:tc>
        <w:tc>
          <w:tcPr>
            <w:tcW w:w="846" w:type="dxa"/>
            <w:vAlign w:val="center"/>
          </w:tcPr>
          <w:p>
            <w:pPr>
              <w:ind w:left="-108" w:right="-108"/>
              <w:jc w:val="center"/>
              <w:rPr>
                <w:rFonts w:cs="Arial"/>
                <w:sz w:val="18"/>
                <w:szCs w:val="18"/>
              </w:rPr>
            </w:pPr>
            <w:ins w:id="452" w:author="Palash Pandit" w:date="2021-05-03T15:16:00Z">
              <w:r>
                <w:rPr>
                  <w:rFonts w:cs="Arial"/>
                  <w:sz w:val="18"/>
                  <w:szCs w:val="18"/>
                </w:rPr>
                <w:t>4-15</w:t>
              </w:r>
            </w:ins>
          </w:p>
        </w:tc>
        <w:tc>
          <w:tcPr>
            <w:tcW w:w="846" w:type="dxa"/>
            <w:vAlign w:val="center"/>
          </w:tcPr>
          <w:p>
            <w:pPr>
              <w:ind w:left="-108" w:right="-108"/>
              <w:jc w:val="center"/>
              <w:rPr>
                <w:rFonts w:cs="Arial"/>
                <w:sz w:val="18"/>
                <w:szCs w:val="18"/>
              </w:rPr>
            </w:pPr>
            <w:ins w:id="453" w:author="Palash Pandit" w:date="2021-05-05T14:21:00Z">
              <w:r>
                <w:rPr>
                  <w:rFonts w:cs="Arial"/>
                  <w:sz w:val="18"/>
                  <w:szCs w:val="18"/>
                </w:rPr>
                <w:t>2</w:t>
              </w:r>
            </w:ins>
          </w:p>
        </w:tc>
        <w:tc>
          <w:tcPr>
            <w:tcW w:w="1062" w:type="dxa"/>
            <w:vAlign w:val="center"/>
          </w:tcPr>
          <w:p>
            <w:pPr>
              <w:ind w:left="-108" w:right="-108"/>
              <w:jc w:val="center"/>
              <w:rPr>
                <w:rFonts w:cs="Arial"/>
                <w:sz w:val="18"/>
                <w:szCs w:val="18"/>
              </w:rPr>
            </w:pPr>
            <w:ins w:id="454" w:author="Palash Pandit" w:date="2021-05-05T14:21:00Z">
              <w:r>
                <w:rPr>
                  <w:rFonts w:cs="Arial"/>
                  <w:sz w:val="18"/>
                  <w:szCs w:val="18"/>
                </w:rPr>
                <w:t>1</w:t>
              </w:r>
            </w:ins>
          </w:p>
        </w:tc>
        <w:tc>
          <w:tcPr>
            <w:tcW w:w="1080" w:type="dxa"/>
            <w:vAlign w:val="center"/>
          </w:tcPr>
          <w:p>
            <w:pPr>
              <w:ind w:left="-108" w:right="-108"/>
              <w:jc w:val="center"/>
              <w:rPr>
                <w:rFonts w:cs="Arial"/>
                <w:sz w:val="18"/>
                <w:szCs w:val="18"/>
              </w:rPr>
            </w:pPr>
            <w:ins w:id="455" w:author="Palash Pandit" w:date="2021-05-07T11:52:00Z">
              <w:r>
                <w:rPr>
                  <w:rFonts w:cs="Arial"/>
                  <w:sz w:val="18"/>
                  <w:szCs w:val="18"/>
                </w:rPr>
                <w:t>07-05-21</w:t>
              </w:r>
            </w:ins>
          </w:p>
        </w:tc>
        <w:tc>
          <w:tcPr>
            <w:tcW w:w="270" w:type="dxa"/>
            <w:tcBorders>
              <w:top w:val="nil"/>
              <w:bottom w:val="nil"/>
            </w:tcBorders>
          </w:tcPr>
          <w:p>
            <w:pPr>
              <w:ind w:left="-108" w:right="-108"/>
              <w:jc w:val="center"/>
              <w:rPr>
                <w:rFonts w:cs="Arial"/>
                <w:sz w:val="18"/>
                <w:szCs w:val="18"/>
              </w:rPr>
            </w:pPr>
          </w:p>
        </w:tc>
        <w:tc>
          <w:tcPr>
            <w:tcW w:w="720" w:type="dxa"/>
            <w:vAlign w:val="center"/>
          </w:tcPr>
          <w:p>
            <w:pPr>
              <w:ind w:left="-108" w:right="-108"/>
              <w:jc w:val="center"/>
              <w:rPr>
                <w:rFonts w:cs="Arial"/>
                <w:sz w:val="18"/>
                <w:szCs w:val="18"/>
              </w:rPr>
            </w:pPr>
          </w:p>
        </w:tc>
        <w:tc>
          <w:tcPr>
            <w:tcW w:w="720" w:type="dxa"/>
            <w:vAlign w:val="center"/>
          </w:tcPr>
          <w:p>
            <w:pPr>
              <w:ind w:left="-108" w:right="-108"/>
              <w:jc w:val="center"/>
              <w:rPr>
                <w:rFonts w:cs="Arial"/>
                <w:sz w:val="18"/>
                <w:szCs w:val="18"/>
              </w:rPr>
            </w:pPr>
          </w:p>
        </w:tc>
        <w:tc>
          <w:tcPr>
            <w:tcW w:w="810" w:type="dxa"/>
            <w:vAlign w:val="center"/>
          </w:tcPr>
          <w:p>
            <w:pPr>
              <w:ind w:left="-108" w:right="-108"/>
              <w:jc w:val="center"/>
              <w:rPr>
                <w:rFonts w:cs="Arial"/>
                <w:sz w:val="18"/>
                <w:szCs w:val="18"/>
              </w:rPr>
            </w:pPr>
          </w:p>
        </w:tc>
        <w:tc>
          <w:tcPr>
            <w:tcW w:w="990" w:type="dxa"/>
            <w:vAlign w:val="center"/>
          </w:tcPr>
          <w:p>
            <w:pPr>
              <w:ind w:left="-108" w:right="-108"/>
              <w:jc w:val="center"/>
              <w:rPr>
                <w:rFonts w:cs="Arial"/>
                <w:sz w:val="18"/>
                <w:szCs w:val="18"/>
              </w:rPr>
            </w:pPr>
          </w:p>
        </w:tc>
        <w:tc>
          <w:tcPr>
            <w:tcW w:w="1080" w:type="dxa"/>
            <w:vAlign w:val="center"/>
          </w:tcPr>
          <w:p>
            <w:pPr>
              <w:ind w:left="-108" w:right="-108"/>
              <w:jc w:val="center"/>
              <w:rPr>
                <w:rFonts w:cs="Arial"/>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846" w:type="dxa"/>
            <w:vAlign w:val="center"/>
          </w:tcPr>
          <w:p>
            <w:pPr>
              <w:ind w:left="-108" w:right="-108"/>
              <w:jc w:val="center"/>
              <w:rPr>
                <w:rFonts w:cs="Arial"/>
                <w:sz w:val="18"/>
                <w:szCs w:val="18"/>
              </w:rPr>
            </w:pPr>
          </w:p>
        </w:tc>
        <w:tc>
          <w:tcPr>
            <w:tcW w:w="846" w:type="dxa"/>
            <w:vAlign w:val="center"/>
          </w:tcPr>
          <w:p>
            <w:pPr>
              <w:ind w:left="-108" w:right="-108"/>
              <w:jc w:val="center"/>
              <w:rPr>
                <w:rFonts w:cs="Arial"/>
                <w:sz w:val="18"/>
                <w:szCs w:val="18"/>
              </w:rPr>
            </w:pPr>
            <w:ins w:id="456" w:author="Palash Pandit" w:date="2021-05-03T15:16:00Z">
              <w:r>
                <w:rPr>
                  <w:rFonts w:cs="Arial"/>
                  <w:sz w:val="18"/>
                  <w:szCs w:val="18"/>
                </w:rPr>
                <w:t>4-16</w:t>
              </w:r>
            </w:ins>
          </w:p>
        </w:tc>
        <w:tc>
          <w:tcPr>
            <w:tcW w:w="846" w:type="dxa"/>
            <w:vAlign w:val="center"/>
          </w:tcPr>
          <w:p>
            <w:pPr>
              <w:ind w:left="-108" w:right="-108"/>
              <w:jc w:val="center"/>
              <w:rPr>
                <w:rFonts w:cs="Arial"/>
                <w:sz w:val="18"/>
                <w:szCs w:val="18"/>
              </w:rPr>
            </w:pPr>
            <w:ins w:id="457" w:author="Palash Pandit" w:date="2021-05-05T14:21:00Z">
              <w:r>
                <w:rPr>
                  <w:rFonts w:cs="Arial"/>
                  <w:sz w:val="18"/>
                  <w:szCs w:val="18"/>
                </w:rPr>
                <w:t>2</w:t>
              </w:r>
            </w:ins>
          </w:p>
        </w:tc>
        <w:tc>
          <w:tcPr>
            <w:tcW w:w="1062" w:type="dxa"/>
            <w:vAlign w:val="center"/>
          </w:tcPr>
          <w:p>
            <w:pPr>
              <w:ind w:left="-108" w:right="-108"/>
              <w:jc w:val="center"/>
              <w:rPr>
                <w:rFonts w:cs="Arial"/>
                <w:sz w:val="18"/>
                <w:szCs w:val="18"/>
              </w:rPr>
            </w:pPr>
            <w:ins w:id="458" w:author="Palash Pandit" w:date="2021-05-05T14:21:00Z">
              <w:r>
                <w:rPr>
                  <w:rFonts w:cs="Arial"/>
                  <w:sz w:val="18"/>
                  <w:szCs w:val="18"/>
                </w:rPr>
                <w:t>1</w:t>
              </w:r>
            </w:ins>
          </w:p>
        </w:tc>
        <w:tc>
          <w:tcPr>
            <w:tcW w:w="1080" w:type="dxa"/>
            <w:vAlign w:val="center"/>
          </w:tcPr>
          <w:p>
            <w:pPr>
              <w:ind w:left="-108" w:right="-108"/>
              <w:jc w:val="center"/>
              <w:rPr>
                <w:rFonts w:cs="Arial"/>
                <w:sz w:val="18"/>
                <w:szCs w:val="18"/>
              </w:rPr>
            </w:pPr>
            <w:ins w:id="459" w:author="Palash Pandit" w:date="2021-05-07T11:52:00Z">
              <w:r>
                <w:rPr>
                  <w:rFonts w:cs="Arial"/>
                  <w:sz w:val="18"/>
                  <w:szCs w:val="18"/>
                </w:rPr>
                <w:t>07-05-21</w:t>
              </w:r>
            </w:ins>
          </w:p>
        </w:tc>
        <w:tc>
          <w:tcPr>
            <w:tcW w:w="270" w:type="dxa"/>
            <w:tcBorders>
              <w:top w:val="nil"/>
              <w:bottom w:val="nil"/>
            </w:tcBorders>
          </w:tcPr>
          <w:p>
            <w:pPr>
              <w:ind w:left="-108" w:right="-108"/>
              <w:jc w:val="center"/>
              <w:rPr>
                <w:rFonts w:cs="Arial"/>
                <w:sz w:val="18"/>
                <w:szCs w:val="18"/>
              </w:rPr>
            </w:pPr>
          </w:p>
        </w:tc>
        <w:tc>
          <w:tcPr>
            <w:tcW w:w="720" w:type="dxa"/>
            <w:vAlign w:val="center"/>
          </w:tcPr>
          <w:p>
            <w:pPr>
              <w:ind w:left="-108" w:right="-108"/>
              <w:jc w:val="center"/>
              <w:rPr>
                <w:rFonts w:cs="Arial"/>
                <w:sz w:val="18"/>
                <w:szCs w:val="18"/>
              </w:rPr>
            </w:pPr>
          </w:p>
        </w:tc>
        <w:tc>
          <w:tcPr>
            <w:tcW w:w="720" w:type="dxa"/>
            <w:vAlign w:val="center"/>
          </w:tcPr>
          <w:p>
            <w:pPr>
              <w:ind w:left="-108" w:right="-108"/>
              <w:jc w:val="center"/>
              <w:rPr>
                <w:rFonts w:cs="Arial"/>
                <w:sz w:val="18"/>
                <w:szCs w:val="18"/>
              </w:rPr>
            </w:pPr>
          </w:p>
        </w:tc>
        <w:tc>
          <w:tcPr>
            <w:tcW w:w="810" w:type="dxa"/>
            <w:vAlign w:val="center"/>
          </w:tcPr>
          <w:p>
            <w:pPr>
              <w:ind w:left="-108" w:right="-108"/>
              <w:jc w:val="center"/>
              <w:rPr>
                <w:rFonts w:cs="Arial"/>
                <w:sz w:val="18"/>
                <w:szCs w:val="18"/>
              </w:rPr>
            </w:pPr>
          </w:p>
        </w:tc>
        <w:tc>
          <w:tcPr>
            <w:tcW w:w="990" w:type="dxa"/>
            <w:vAlign w:val="center"/>
          </w:tcPr>
          <w:p>
            <w:pPr>
              <w:ind w:left="-108" w:right="-108"/>
              <w:jc w:val="center"/>
              <w:rPr>
                <w:rFonts w:cs="Arial"/>
                <w:sz w:val="18"/>
                <w:szCs w:val="18"/>
              </w:rPr>
            </w:pPr>
          </w:p>
        </w:tc>
        <w:tc>
          <w:tcPr>
            <w:tcW w:w="1080" w:type="dxa"/>
            <w:vAlign w:val="center"/>
          </w:tcPr>
          <w:p>
            <w:pPr>
              <w:ind w:left="-108" w:right="-108"/>
              <w:jc w:val="center"/>
              <w:rPr>
                <w:rFonts w:cs="Arial"/>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846" w:type="dxa"/>
            <w:vAlign w:val="center"/>
          </w:tcPr>
          <w:p>
            <w:pPr>
              <w:ind w:left="-108" w:right="-108"/>
              <w:jc w:val="center"/>
              <w:rPr>
                <w:rFonts w:cs="Arial"/>
                <w:sz w:val="18"/>
                <w:szCs w:val="18"/>
              </w:rPr>
            </w:pPr>
          </w:p>
        </w:tc>
        <w:tc>
          <w:tcPr>
            <w:tcW w:w="846" w:type="dxa"/>
            <w:vAlign w:val="center"/>
          </w:tcPr>
          <w:p>
            <w:pPr>
              <w:ind w:left="-108" w:right="-108"/>
              <w:jc w:val="center"/>
              <w:rPr>
                <w:rFonts w:cs="Arial"/>
                <w:sz w:val="18"/>
                <w:szCs w:val="18"/>
              </w:rPr>
            </w:pPr>
            <w:ins w:id="460" w:author="Palash Pandit" w:date="2021-05-03T15:16:00Z">
              <w:r>
                <w:rPr>
                  <w:rFonts w:cs="Arial"/>
                  <w:sz w:val="18"/>
                  <w:szCs w:val="18"/>
                </w:rPr>
                <w:t>4-17</w:t>
              </w:r>
            </w:ins>
          </w:p>
        </w:tc>
        <w:tc>
          <w:tcPr>
            <w:tcW w:w="846" w:type="dxa"/>
            <w:vAlign w:val="center"/>
          </w:tcPr>
          <w:p>
            <w:pPr>
              <w:ind w:left="-108" w:right="-108"/>
              <w:jc w:val="center"/>
              <w:rPr>
                <w:rFonts w:cs="Arial"/>
                <w:sz w:val="18"/>
                <w:szCs w:val="18"/>
              </w:rPr>
            </w:pPr>
            <w:ins w:id="461" w:author="Palash Pandit" w:date="2021-05-05T14:21:00Z">
              <w:r>
                <w:rPr>
                  <w:rFonts w:cs="Arial"/>
                  <w:sz w:val="18"/>
                  <w:szCs w:val="18"/>
                </w:rPr>
                <w:t>2</w:t>
              </w:r>
            </w:ins>
          </w:p>
        </w:tc>
        <w:tc>
          <w:tcPr>
            <w:tcW w:w="1062" w:type="dxa"/>
            <w:vAlign w:val="center"/>
          </w:tcPr>
          <w:p>
            <w:pPr>
              <w:ind w:left="-108" w:right="-108"/>
              <w:jc w:val="center"/>
              <w:rPr>
                <w:rFonts w:cs="Arial"/>
                <w:sz w:val="18"/>
                <w:szCs w:val="18"/>
              </w:rPr>
            </w:pPr>
            <w:ins w:id="462" w:author="Palash Pandit" w:date="2021-05-05T14:21:00Z">
              <w:r>
                <w:rPr>
                  <w:rFonts w:cs="Arial"/>
                  <w:sz w:val="18"/>
                  <w:szCs w:val="18"/>
                </w:rPr>
                <w:t>1</w:t>
              </w:r>
            </w:ins>
          </w:p>
        </w:tc>
        <w:tc>
          <w:tcPr>
            <w:tcW w:w="1080" w:type="dxa"/>
            <w:vAlign w:val="center"/>
          </w:tcPr>
          <w:p>
            <w:pPr>
              <w:ind w:left="-108" w:right="-108"/>
              <w:jc w:val="center"/>
              <w:rPr>
                <w:rFonts w:cs="Arial"/>
                <w:sz w:val="18"/>
                <w:szCs w:val="18"/>
              </w:rPr>
            </w:pPr>
            <w:ins w:id="463" w:author="Palash Pandit" w:date="2021-05-07T11:52:00Z">
              <w:r>
                <w:rPr>
                  <w:rFonts w:cs="Arial"/>
                  <w:sz w:val="18"/>
                  <w:szCs w:val="18"/>
                </w:rPr>
                <w:t>07-05-21</w:t>
              </w:r>
            </w:ins>
          </w:p>
        </w:tc>
        <w:tc>
          <w:tcPr>
            <w:tcW w:w="270" w:type="dxa"/>
            <w:tcBorders>
              <w:top w:val="nil"/>
              <w:bottom w:val="nil"/>
            </w:tcBorders>
          </w:tcPr>
          <w:p>
            <w:pPr>
              <w:ind w:left="-108" w:right="-108"/>
              <w:jc w:val="center"/>
              <w:rPr>
                <w:rFonts w:cs="Arial"/>
                <w:sz w:val="18"/>
                <w:szCs w:val="18"/>
              </w:rPr>
            </w:pPr>
          </w:p>
        </w:tc>
        <w:tc>
          <w:tcPr>
            <w:tcW w:w="720" w:type="dxa"/>
            <w:vAlign w:val="center"/>
          </w:tcPr>
          <w:p>
            <w:pPr>
              <w:ind w:left="-108" w:right="-108"/>
              <w:jc w:val="center"/>
              <w:rPr>
                <w:rFonts w:cs="Arial"/>
                <w:sz w:val="18"/>
                <w:szCs w:val="18"/>
              </w:rPr>
            </w:pPr>
          </w:p>
        </w:tc>
        <w:tc>
          <w:tcPr>
            <w:tcW w:w="720" w:type="dxa"/>
            <w:vAlign w:val="center"/>
          </w:tcPr>
          <w:p>
            <w:pPr>
              <w:ind w:left="-108" w:right="-108"/>
              <w:jc w:val="center"/>
              <w:rPr>
                <w:rFonts w:cs="Arial"/>
                <w:sz w:val="18"/>
                <w:szCs w:val="18"/>
              </w:rPr>
            </w:pPr>
          </w:p>
        </w:tc>
        <w:tc>
          <w:tcPr>
            <w:tcW w:w="810" w:type="dxa"/>
            <w:vAlign w:val="center"/>
          </w:tcPr>
          <w:p>
            <w:pPr>
              <w:ind w:left="-108" w:right="-108"/>
              <w:jc w:val="center"/>
              <w:rPr>
                <w:rFonts w:cs="Arial"/>
                <w:sz w:val="18"/>
                <w:szCs w:val="18"/>
              </w:rPr>
            </w:pPr>
          </w:p>
        </w:tc>
        <w:tc>
          <w:tcPr>
            <w:tcW w:w="990" w:type="dxa"/>
            <w:vAlign w:val="center"/>
          </w:tcPr>
          <w:p>
            <w:pPr>
              <w:ind w:left="-108" w:right="-108"/>
              <w:jc w:val="center"/>
              <w:rPr>
                <w:rFonts w:cs="Arial"/>
                <w:sz w:val="18"/>
                <w:szCs w:val="18"/>
              </w:rPr>
            </w:pPr>
          </w:p>
        </w:tc>
        <w:tc>
          <w:tcPr>
            <w:tcW w:w="1080" w:type="dxa"/>
            <w:vAlign w:val="center"/>
          </w:tcPr>
          <w:p>
            <w:pPr>
              <w:ind w:left="-108" w:right="-108"/>
              <w:jc w:val="center"/>
              <w:rPr>
                <w:rFonts w:cs="Arial"/>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ins w:id="464" w:author="Palash Pandit" w:date="2021-05-03T15:15:00Z"/>
        </w:trPr>
        <w:tc>
          <w:tcPr>
            <w:tcW w:w="846" w:type="dxa"/>
            <w:vAlign w:val="center"/>
          </w:tcPr>
          <w:p>
            <w:pPr>
              <w:ind w:left="-108" w:right="-108"/>
              <w:jc w:val="center"/>
              <w:rPr>
                <w:ins w:id="465" w:author="Palash Pandit" w:date="2021-05-03T15:15:00Z"/>
                <w:rFonts w:cs="Arial"/>
                <w:sz w:val="18"/>
                <w:szCs w:val="18"/>
              </w:rPr>
            </w:pPr>
          </w:p>
        </w:tc>
        <w:tc>
          <w:tcPr>
            <w:tcW w:w="846" w:type="dxa"/>
            <w:vAlign w:val="center"/>
          </w:tcPr>
          <w:p>
            <w:pPr>
              <w:ind w:left="-108" w:right="-108"/>
              <w:jc w:val="center"/>
              <w:rPr>
                <w:ins w:id="466" w:author="Palash Pandit" w:date="2021-05-03T15:15:00Z"/>
                <w:rFonts w:cs="Arial"/>
                <w:sz w:val="18"/>
                <w:szCs w:val="18"/>
              </w:rPr>
            </w:pPr>
          </w:p>
        </w:tc>
        <w:tc>
          <w:tcPr>
            <w:tcW w:w="846" w:type="dxa"/>
            <w:vAlign w:val="center"/>
          </w:tcPr>
          <w:p>
            <w:pPr>
              <w:ind w:left="-108" w:right="-108"/>
              <w:jc w:val="center"/>
              <w:rPr>
                <w:ins w:id="467" w:author="Palash Pandit" w:date="2021-05-03T15:15:00Z"/>
                <w:rFonts w:cs="Arial"/>
                <w:sz w:val="18"/>
                <w:szCs w:val="18"/>
              </w:rPr>
            </w:pPr>
          </w:p>
        </w:tc>
        <w:tc>
          <w:tcPr>
            <w:tcW w:w="1062" w:type="dxa"/>
            <w:vAlign w:val="center"/>
          </w:tcPr>
          <w:p>
            <w:pPr>
              <w:ind w:left="-108" w:right="-108"/>
              <w:jc w:val="center"/>
              <w:rPr>
                <w:ins w:id="468" w:author="Palash Pandit" w:date="2021-05-03T15:15:00Z"/>
                <w:rFonts w:cs="Arial"/>
                <w:sz w:val="18"/>
                <w:szCs w:val="18"/>
              </w:rPr>
            </w:pPr>
          </w:p>
        </w:tc>
        <w:tc>
          <w:tcPr>
            <w:tcW w:w="1080" w:type="dxa"/>
            <w:vAlign w:val="center"/>
          </w:tcPr>
          <w:p>
            <w:pPr>
              <w:ind w:left="-108" w:right="-108"/>
              <w:jc w:val="center"/>
              <w:rPr>
                <w:ins w:id="469" w:author="Palash Pandit" w:date="2021-05-03T15:15:00Z"/>
                <w:rFonts w:cs="Arial"/>
                <w:sz w:val="18"/>
                <w:szCs w:val="18"/>
              </w:rPr>
            </w:pPr>
          </w:p>
        </w:tc>
        <w:tc>
          <w:tcPr>
            <w:tcW w:w="270" w:type="dxa"/>
            <w:tcBorders>
              <w:top w:val="nil"/>
              <w:bottom w:val="nil"/>
            </w:tcBorders>
          </w:tcPr>
          <w:p>
            <w:pPr>
              <w:ind w:left="-108" w:right="-108"/>
              <w:jc w:val="center"/>
              <w:rPr>
                <w:ins w:id="470" w:author="Palash Pandit" w:date="2021-05-03T15:15:00Z"/>
                <w:rFonts w:cs="Arial"/>
                <w:sz w:val="18"/>
                <w:szCs w:val="18"/>
              </w:rPr>
            </w:pPr>
          </w:p>
        </w:tc>
        <w:tc>
          <w:tcPr>
            <w:tcW w:w="720" w:type="dxa"/>
            <w:vAlign w:val="center"/>
          </w:tcPr>
          <w:p>
            <w:pPr>
              <w:ind w:left="-108" w:right="-108"/>
              <w:jc w:val="center"/>
              <w:rPr>
                <w:ins w:id="471" w:author="Palash Pandit" w:date="2021-05-03T15:15:00Z"/>
                <w:rFonts w:cs="Arial"/>
                <w:sz w:val="18"/>
                <w:szCs w:val="18"/>
              </w:rPr>
            </w:pPr>
          </w:p>
        </w:tc>
        <w:tc>
          <w:tcPr>
            <w:tcW w:w="720" w:type="dxa"/>
            <w:vAlign w:val="center"/>
          </w:tcPr>
          <w:p>
            <w:pPr>
              <w:ind w:left="-108" w:right="-108"/>
              <w:jc w:val="center"/>
              <w:rPr>
                <w:ins w:id="472" w:author="Palash Pandit" w:date="2021-05-03T15:15:00Z"/>
                <w:rFonts w:cs="Arial"/>
                <w:sz w:val="18"/>
                <w:szCs w:val="18"/>
              </w:rPr>
            </w:pPr>
          </w:p>
        </w:tc>
        <w:tc>
          <w:tcPr>
            <w:tcW w:w="810" w:type="dxa"/>
            <w:vAlign w:val="center"/>
          </w:tcPr>
          <w:p>
            <w:pPr>
              <w:ind w:left="-108" w:right="-108"/>
              <w:jc w:val="center"/>
              <w:rPr>
                <w:ins w:id="473" w:author="Palash Pandit" w:date="2021-05-03T15:15:00Z"/>
                <w:rFonts w:cs="Arial"/>
                <w:sz w:val="18"/>
                <w:szCs w:val="18"/>
              </w:rPr>
            </w:pPr>
          </w:p>
        </w:tc>
        <w:tc>
          <w:tcPr>
            <w:tcW w:w="990" w:type="dxa"/>
            <w:vAlign w:val="center"/>
          </w:tcPr>
          <w:p>
            <w:pPr>
              <w:ind w:left="-108" w:right="-108"/>
              <w:jc w:val="center"/>
              <w:rPr>
                <w:ins w:id="474" w:author="Palash Pandit" w:date="2021-05-03T15:15:00Z"/>
                <w:rFonts w:cs="Arial"/>
                <w:sz w:val="18"/>
                <w:szCs w:val="18"/>
              </w:rPr>
            </w:pPr>
          </w:p>
        </w:tc>
        <w:tc>
          <w:tcPr>
            <w:tcW w:w="1080" w:type="dxa"/>
            <w:vAlign w:val="center"/>
          </w:tcPr>
          <w:p>
            <w:pPr>
              <w:ind w:left="-108" w:right="-108"/>
              <w:jc w:val="center"/>
              <w:rPr>
                <w:ins w:id="475" w:author="Palash Pandit" w:date="2021-05-03T15:15:00Z"/>
                <w:rFonts w:cs="Arial"/>
                <w:sz w:val="18"/>
                <w:szCs w:val="18"/>
              </w:rPr>
            </w:pPr>
          </w:p>
        </w:tc>
      </w:tr>
    </w:tbl>
    <w:p>
      <w:pPr>
        <w:ind w:left="-108" w:right="-108"/>
        <w:jc w:val="center"/>
        <w:rPr>
          <w:rFonts w:cs="Arial"/>
          <w:sz w:val="18"/>
          <w:szCs w:val="18"/>
        </w:rPr>
      </w:pPr>
    </w:p>
    <w:bookmarkEnd w:id="13"/>
    <w:bookmarkEnd w:id="14"/>
    <w:bookmarkEnd w:id="15"/>
    <w:bookmarkEnd w:id="16"/>
    <w:bookmarkEnd w:id="17"/>
    <w:bookmarkEnd w:id="18"/>
    <w:p>
      <w:pPr>
        <w:ind w:left="-108" w:right="-108"/>
        <w:jc w:val="center"/>
        <w:rPr>
          <w:rFonts w:cs="Arial"/>
          <w:sz w:val="18"/>
          <w:szCs w:val="18"/>
        </w:rPr>
      </w:pPr>
      <w:bookmarkStart w:id="22" w:name="_Toc187483944"/>
      <w:bookmarkStart w:id="23" w:name="_Toc216835056"/>
      <w:bookmarkStart w:id="24" w:name="_Toc187483225"/>
      <w:r>
        <w:rPr>
          <w:rFonts w:cs="Arial"/>
        </w:rPr>
        <w:br w:type="page"/>
      </w:r>
    </w:p>
    <w:bookmarkEnd w:id="22"/>
    <w:bookmarkEnd w:id="23"/>
    <w:bookmarkEnd w:id="24"/>
    <w:p>
      <w:pPr>
        <w:pStyle w:val="2"/>
        <w:numPr>
          <w:ilvl w:val="1"/>
          <w:numId w:val="4"/>
        </w:numPr>
        <w:ind w:left="540" w:hanging="180"/>
      </w:pPr>
      <w:bookmarkStart w:id="25" w:name="_Toc449860905"/>
      <w:bookmarkStart w:id="26" w:name="_Toc502738113"/>
      <w:bookmarkStart w:id="27" w:name="_Toc449860811"/>
      <w:r>
        <w:t>DISTRIBUTION LIST</w:t>
      </w:r>
      <w:bookmarkEnd w:id="25"/>
      <w:bookmarkEnd w:id="26"/>
      <w:bookmarkEnd w:id="27"/>
    </w:p>
    <w:p>
      <w:pPr>
        <w:ind w:left="0"/>
        <w:rPr>
          <w:lang w:val="en-GB"/>
        </w:rPr>
      </w:pPr>
    </w:p>
    <w:tbl>
      <w:tblPr>
        <w:tblStyle w:val="1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08"/>
        <w:gridCol w:w="3312"/>
        <w:gridCol w:w="2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23" w:hRule="atLeast"/>
        </w:trPr>
        <w:tc>
          <w:tcPr>
            <w:tcW w:w="2808" w:type="dxa"/>
            <w:shd w:val="clear" w:color="auto" w:fill="8DB3E2" w:themeFill="text2" w:themeFillTint="66"/>
            <w:vAlign w:val="center"/>
          </w:tcPr>
          <w:p>
            <w:pPr>
              <w:jc w:val="center"/>
              <w:rPr>
                <w:rFonts w:cs="Arial"/>
                <w:b/>
              </w:rPr>
            </w:pPr>
            <w:r>
              <w:rPr>
                <w:rFonts w:cs="Arial"/>
                <w:b/>
              </w:rPr>
              <w:t>NAME</w:t>
            </w:r>
          </w:p>
        </w:tc>
        <w:tc>
          <w:tcPr>
            <w:tcW w:w="3312" w:type="dxa"/>
            <w:shd w:val="clear" w:color="auto" w:fill="8DB3E2" w:themeFill="text2" w:themeFillTint="66"/>
            <w:vAlign w:val="center"/>
          </w:tcPr>
          <w:p>
            <w:pPr>
              <w:jc w:val="center"/>
              <w:rPr>
                <w:rFonts w:cs="Arial"/>
                <w:b/>
              </w:rPr>
            </w:pPr>
            <w:r>
              <w:rPr>
                <w:rFonts w:cs="Arial"/>
                <w:b/>
              </w:rPr>
              <w:t>DEPT / AREA</w:t>
            </w:r>
          </w:p>
        </w:tc>
        <w:tc>
          <w:tcPr>
            <w:tcW w:w="2970" w:type="dxa"/>
            <w:shd w:val="clear" w:color="auto" w:fill="8DB3E2" w:themeFill="text2" w:themeFillTint="66"/>
            <w:vAlign w:val="center"/>
          </w:tcPr>
          <w:p>
            <w:pPr>
              <w:jc w:val="center"/>
              <w:rPr>
                <w:rFonts w:cs="Arial"/>
                <w:b/>
              </w:rPr>
            </w:pPr>
            <w:r>
              <w:rPr>
                <w:rFonts w:cs="Arial"/>
                <w:b/>
              </w:rPr>
              <w:t>DESIGNATION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del w:id="476" w:author="Palash Pandit" w:date="2021-05-07T11:21:00Z"/>
        </w:trPr>
        <w:tc>
          <w:tcPr>
            <w:tcW w:w="2808" w:type="dxa"/>
            <w:vAlign w:val="center"/>
          </w:tcPr>
          <w:p>
            <w:pPr>
              <w:pStyle w:val="27"/>
              <w:tabs>
                <w:tab w:val="clear" w:pos="4320"/>
                <w:tab w:val="clear" w:pos="8640"/>
              </w:tabs>
              <w:ind w:left="0"/>
              <w:rPr>
                <w:del w:id="477" w:author="Palash Pandit" w:date="2021-05-07T11:21:00Z"/>
                <w:szCs w:val="22"/>
              </w:rPr>
            </w:pPr>
            <w:del w:id="478" w:author="Palash Pandit" w:date="2021-05-07T11:21:00Z">
              <w:r>
                <w:rPr>
                  <w:szCs w:val="22"/>
                </w:rPr>
                <w:delText>Norhaya Omar</w:delText>
              </w:r>
            </w:del>
          </w:p>
        </w:tc>
        <w:tc>
          <w:tcPr>
            <w:tcW w:w="3312" w:type="dxa"/>
            <w:vAlign w:val="center"/>
          </w:tcPr>
          <w:p>
            <w:pPr>
              <w:pStyle w:val="27"/>
              <w:tabs>
                <w:tab w:val="clear" w:pos="4320"/>
                <w:tab w:val="clear" w:pos="8640"/>
              </w:tabs>
              <w:ind w:left="0"/>
              <w:rPr>
                <w:del w:id="479" w:author="Palash Pandit" w:date="2021-05-07T11:21:00Z"/>
                <w:szCs w:val="22"/>
              </w:rPr>
            </w:pPr>
            <w:del w:id="480" w:author="Palash Pandit" w:date="2021-05-07T11:21:00Z">
              <w:r>
                <w:rPr>
                  <w:szCs w:val="22"/>
                </w:rPr>
                <w:delText>OPS - Flight Operations</w:delText>
              </w:r>
            </w:del>
          </w:p>
        </w:tc>
        <w:tc>
          <w:tcPr>
            <w:tcW w:w="2970" w:type="dxa"/>
            <w:vAlign w:val="center"/>
          </w:tcPr>
          <w:p>
            <w:pPr>
              <w:pStyle w:val="27"/>
              <w:tabs>
                <w:tab w:val="clear" w:pos="4320"/>
                <w:tab w:val="clear" w:pos="8640"/>
              </w:tabs>
              <w:ind w:left="0"/>
              <w:rPr>
                <w:del w:id="481" w:author="Palash Pandit" w:date="2021-05-07T11:21:00Z"/>
                <w:szCs w:val="22"/>
              </w:rPr>
            </w:pPr>
            <w:del w:id="482" w:author="Palash Pandit" w:date="2021-05-07T11:21:00Z">
              <w:r>
                <w:rPr>
                  <w:szCs w:val="22"/>
                </w:rPr>
                <w:delText>CCF System Owner</w:delText>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808" w:type="dxa"/>
            <w:vAlign w:val="center"/>
          </w:tcPr>
          <w:p>
            <w:pPr>
              <w:pStyle w:val="27"/>
              <w:tabs>
                <w:tab w:val="clear" w:pos="4320"/>
                <w:tab w:val="clear" w:pos="8640"/>
              </w:tabs>
              <w:ind w:left="0"/>
              <w:rPr>
                <w:szCs w:val="22"/>
              </w:rPr>
            </w:pPr>
            <w:ins w:id="483" w:author="Palash Pandit" w:date="2021-05-07T11:21:00Z">
              <w:del w:id="484" w:author="Jamaludin Abu Bakar" w:date="2021-05-10T08:53:00Z">
                <w:r>
                  <w:rPr>
                    <w:szCs w:val="22"/>
                  </w:rPr>
                  <w:delText>Jamaluddin Abu Bakar</w:delText>
                </w:r>
              </w:del>
            </w:ins>
            <w:ins w:id="485" w:author="Jamaludin Abu Bakar" w:date="2021-05-10T08:53:00Z">
              <w:r>
                <w:rPr>
                  <w:szCs w:val="22"/>
                </w:rPr>
                <w:t>Capt Mohd Jaafar</w:t>
              </w:r>
            </w:ins>
            <w:ins w:id="486" w:author="Jamaludin Abu Bakar" w:date="2021-05-10T08:54:00Z">
              <w:r>
                <w:rPr>
                  <w:szCs w:val="22"/>
                </w:rPr>
                <w:t xml:space="preserve"> Abdul Rahman @ Aman</w:t>
              </w:r>
            </w:ins>
            <w:del w:id="487" w:author="Palash Pandit" w:date="2021-05-07T11:21:00Z">
              <w:r>
                <w:rPr>
                  <w:szCs w:val="22"/>
                </w:rPr>
                <w:delText>Mohd Jaafar Abdul Rahman</w:delText>
              </w:r>
            </w:del>
          </w:p>
        </w:tc>
        <w:tc>
          <w:tcPr>
            <w:tcW w:w="3312" w:type="dxa"/>
            <w:vAlign w:val="center"/>
          </w:tcPr>
          <w:p>
            <w:pPr>
              <w:pStyle w:val="27"/>
              <w:tabs>
                <w:tab w:val="clear" w:pos="4320"/>
                <w:tab w:val="clear" w:pos="8640"/>
              </w:tabs>
              <w:ind w:left="0"/>
              <w:rPr>
                <w:szCs w:val="22"/>
              </w:rPr>
            </w:pPr>
            <w:r>
              <w:rPr>
                <w:szCs w:val="22"/>
              </w:rPr>
              <w:t>OPS - Flight Operations</w:t>
            </w:r>
          </w:p>
        </w:tc>
        <w:tc>
          <w:tcPr>
            <w:tcW w:w="2970" w:type="dxa"/>
            <w:vAlign w:val="center"/>
          </w:tcPr>
          <w:p>
            <w:pPr>
              <w:pStyle w:val="27"/>
              <w:tabs>
                <w:tab w:val="clear" w:pos="4320"/>
                <w:tab w:val="clear" w:pos="8640"/>
              </w:tabs>
              <w:ind w:left="0"/>
              <w:rPr>
                <w:szCs w:val="22"/>
              </w:rPr>
            </w:pPr>
            <w:del w:id="488" w:author="Palash Pandit" w:date="2021-05-07T11:21:00Z">
              <w:r>
                <w:rPr>
                  <w:szCs w:val="22"/>
                </w:rPr>
                <w:delText xml:space="preserve">TCF </w:delText>
              </w:r>
            </w:del>
            <w:r>
              <w:rPr>
                <w:szCs w:val="22"/>
              </w:rPr>
              <w:t>System Owner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808" w:type="dxa"/>
            <w:vAlign w:val="center"/>
          </w:tcPr>
          <w:p>
            <w:pPr>
              <w:pStyle w:val="27"/>
              <w:tabs>
                <w:tab w:val="clear" w:pos="4320"/>
                <w:tab w:val="clear" w:pos="8640"/>
              </w:tabs>
              <w:ind w:left="0"/>
              <w:rPr>
                <w:szCs w:val="22"/>
              </w:rPr>
            </w:pPr>
            <w:r>
              <w:rPr>
                <w:szCs w:val="22"/>
              </w:rPr>
              <w:t>Siti Hafsah Mohd Desa</w:t>
            </w:r>
          </w:p>
        </w:tc>
        <w:tc>
          <w:tcPr>
            <w:tcW w:w="3312" w:type="dxa"/>
            <w:vAlign w:val="center"/>
          </w:tcPr>
          <w:p>
            <w:pPr>
              <w:pStyle w:val="27"/>
              <w:tabs>
                <w:tab w:val="clear" w:pos="4320"/>
                <w:tab w:val="clear" w:pos="8640"/>
              </w:tabs>
              <w:ind w:left="0"/>
              <w:rPr>
                <w:szCs w:val="22"/>
              </w:rPr>
            </w:pPr>
            <w:r>
              <w:rPr>
                <w:szCs w:val="22"/>
              </w:rPr>
              <w:t>Group IT</w:t>
            </w:r>
          </w:p>
        </w:tc>
        <w:tc>
          <w:tcPr>
            <w:tcW w:w="2970" w:type="dxa"/>
            <w:vAlign w:val="center"/>
          </w:tcPr>
          <w:p>
            <w:pPr>
              <w:pStyle w:val="27"/>
              <w:tabs>
                <w:tab w:val="clear" w:pos="4320"/>
                <w:tab w:val="clear" w:pos="8640"/>
              </w:tabs>
              <w:ind w:left="0"/>
              <w:rPr>
                <w:szCs w:val="22"/>
              </w:rPr>
            </w:pPr>
            <w:r>
              <w:rPr>
                <w:szCs w:val="22"/>
              </w:rPr>
              <w:t>HEAD IT SDM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3" w:hRule="atLeast"/>
        </w:trPr>
        <w:tc>
          <w:tcPr>
            <w:tcW w:w="2808" w:type="dxa"/>
            <w:vAlign w:val="center"/>
          </w:tcPr>
          <w:p>
            <w:pPr>
              <w:pStyle w:val="27"/>
              <w:tabs>
                <w:tab w:val="clear" w:pos="4320"/>
                <w:tab w:val="clear" w:pos="8640"/>
              </w:tabs>
              <w:ind w:left="0"/>
              <w:rPr>
                <w:rFonts w:eastAsia="Arial" w:cs="Arial"/>
                <w:sz w:val="22"/>
                <w:szCs w:val="22"/>
                <w:lang w:val="en-IN"/>
              </w:rPr>
            </w:pPr>
            <w:r>
              <w:rPr>
                <w:rFonts w:eastAsia="Arial" w:cs="Arial"/>
                <w:sz w:val="21"/>
                <w:szCs w:val="21"/>
                <w:lang w:val="en-IN"/>
                <w:rPrChange w:id="489" w:author="Palash Pandit" w:date="2021-05-03T15:31:00Z">
                  <w:rPr>
                    <w:rFonts w:eastAsia="Arial" w:cs="Arial"/>
                    <w:sz w:val="22"/>
                    <w:szCs w:val="22"/>
                    <w:lang w:val="en-IN"/>
                  </w:rPr>
                </w:rPrChange>
              </w:rPr>
              <w:t xml:space="preserve">Wan </w:t>
            </w:r>
            <w:r>
              <w:rPr>
                <w:rFonts w:eastAsia="Arial" w:cs="Arial"/>
                <w:sz w:val="21"/>
                <w:szCs w:val="21"/>
                <w:lang w:val="en-IN"/>
                <w:rPrChange w:id="490" w:author="Palash Pandit" w:date="2021-05-03T15:31:00Z">
                  <w:rPr>
                    <w:rFonts w:eastAsia="Arial" w:cs="Arial"/>
                    <w:sz w:val="22"/>
                    <w:szCs w:val="22"/>
                    <w:lang w:val="en-IN"/>
                  </w:rPr>
                </w:rPrChange>
              </w:rPr>
              <w:t>Mohd</w:t>
            </w:r>
            <w:r>
              <w:rPr>
                <w:rFonts w:eastAsia="Arial" w:cs="Arial"/>
                <w:sz w:val="21"/>
                <w:szCs w:val="21"/>
                <w:lang w:val="en-IN"/>
                <w:rPrChange w:id="491" w:author="Palash Pandit" w:date="2021-05-03T15:31:00Z">
                  <w:rPr>
                    <w:rFonts w:eastAsia="Arial" w:cs="Arial"/>
                    <w:sz w:val="22"/>
                    <w:szCs w:val="22"/>
                    <w:lang w:val="en-IN"/>
                  </w:rPr>
                </w:rPrChange>
              </w:rPr>
              <w:t xml:space="preserve"> </w:t>
            </w:r>
            <w:r>
              <w:rPr>
                <w:rFonts w:eastAsia="Arial" w:cs="Arial"/>
                <w:sz w:val="21"/>
                <w:szCs w:val="21"/>
                <w:lang w:val="en-IN"/>
                <w:rPrChange w:id="492" w:author="Palash Pandit" w:date="2021-05-03T15:31:00Z">
                  <w:rPr>
                    <w:rFonts w:eastAsia="Arial" w:cs="Arial"/>
                    <w:sz w:val="22"/>
                    <w:szCs w:val="22"/>
                    <w:lang w:val="en-IN"/>
                  </w:rPr>
                </w:rPrChange>
              </w:rPr>
              <w:t>Husni</w:t>
            </w:r>
            <w:r>
              <w:rPr>
                <w:rFonts w:eastAsia="Arial" w:cs="Arial"/>
                <w:sz w:val="21"/>
                <w:szCs w:val="21"/>
                <w:lang w:val="en-IN"/>
                <w:rPrChange w:id="493" w:author="Palash Pandit" w:date="2021-05-03T15:31:00Z">
                  <w:rPr>
                    <w:rFonts w:eastAsia="Arial" w:cs="Arial"/>
                    <w:sz w:val="22"/>
                    <w:szCs w:val="22"/>
                    <w:lang w:val="en-IN"/>
                  </w:rPr>
                </w:rPrChange>
              </w:rPr>
              <w:t xml:space="preserve"> Wan Hussein</w:t>
            </w:r>
          </w:p>
        </w:tc>
        <w:tc>
          <w:tcPr>
            <w:tcW w:w="3312" w:type="dxa"/>
            <w:vAlign w:val="center"/>
          </w:tcPr>
          <w:p>
            <w:pPr>
              <w:pStyle w:val="27"/>
              <w:tabs>
                <w:tab w:val="clear" w:pos="4320"/>
                <w:tab w:val="clear" w:pos="8640"/>
              </w:tabs>
              <w:ind w:left="0"/>
              <w:rPr>
                <w:szCs w:val="22"/>
              </w:rPr>
            </w:pPr>
            <w:r>
              <w:rPr>
                <w:szCs w:val="22"/>
              </w:rPr>
              <w:t xml:space="preserve">AMS </w:t>
            </w:r>
          </w:p>
        </w:tc>
        <w:tc>
          <w:tcPr>
            <w:tcW w:w="2970" w:type="dxa"/>
            <w:vAlign w:val="center"/>
          </w:tcPr>
          <w:p>
            <w:pPr>
              <w:pStyle w:val="27"/>
              <w:tabs>
                <w:tab w:val="clear" w:pos="4320"/>
                <w:tab w:val="clear" w:pos="8640"/>
              </w:tabs>
              <w:ind w:left="0"/>
              <w:rPr>
                <w:szCs w:val="22"/>
              </w:rPr>
            </w:pPr>
            <w:r>
              <w:rPr>
                <w:szCs w:val="22"/>
              </w:rPr>
              <w:t>AMS SDM</w:t>
            </w:r>
          </w:p>
        </w:tc>
      </w:tr>
    </w:tbl>
    <w:p>
      <w:pPr>
        <w:pStyle w:val="21"/>
        <w:jc w:val="center"/>
        <w:rPr>
          <w:color w:val="auto"/>
          <w:lang w:val="en-GB"/>
        </w:rPr>
      </w:pPr>
      <w:r>
        <w:rPr>
          <w:color w:val="auto"/>
        </w:rPr>
        <w:t xml:space="preserve">Table </w:t>
      </w:r>
      <w:r>
        <w:rPr>
          <w:color w:val="auto"/>
        </w:rPr>
        <w:fldChar w:fldCharType="begin"/>
      </w:r>
      <w:r>
        <w:rPr>
          <w:color w:val="auto"/>
        </w:rPr>
        <w:instrText xml:space="preserve"> SEQ Table \* ARABIC </w:instrText>
      </w:r>
      <w:r>
        <w:rPr>
          <w:color w:val="auto"/>
        </w:rPr>
        <w:fldChar w:fldCharType="separate"/>
      </w:r>
      <w:r>
        <w:rPr>
          <w:color w:val="auto"/>
        </w:rPr>
        <w:t>1</w:t>
      </w:r>
      <w:r>
        <w:rPr>
          <w:color w:val="auto"/>
        </w:rPr>
        <w:fldChar w:fldCharType="end"/>
      </w:r>
    </w:p>
    <w:p>
      <w:pPr>
        <w:pStyle w:val="2"/>
        <w:numPr>
          <w:ilvl w:val="1"/>
          <w:numId w:val="4"/>
        </w:numPr>
        <w:ind w:left="540" w:hanging="180"/>
      </w:pPr>
      <w:bookmarkStart w:id="28" w:name="_Toc449860906"/>
      <w:bookmarkStart w:id="29" w:name="_Toc449860812"/>
      <w:bookmarkStart w:id="30" w:name="_Toc502738114"/>
      <w:r>
        <w:t>LIST OF ABBREVIATIONS</w:t>
      </w:r>
      <w:bookmarkEnd w:id="28"/>
      <w:bookmarkEnd w:id="29"/>
      <w:bookmarkEnd w:id="30"/>
    </w:p>
    <w:p>
      <w:pPr>
        <w:ind w:left="0"/>
        <w:rPr>
          <w:lang w:val="en-GB"/>
        </w:rPr>
      </w:pPr>
    </w:p>
    <w:p>
      <w:pPr>
        <w:spacing w:before="40" w:after="40" w:line="240" w:lineRule="atLeast"/>
        <w:jc w:val="both"/>
        <w:rPr>
          <w:lang w:val="en-GB"/>
        </w:rPr>
      </w:pPr>
      <w:r>
        <w:rPr>
          <w:lang w:val="en-GB"/>
        </w:rPr>
        <w:t>The following are the abbreviations used for the purpose of simplification.</w:t>
      </w:r>
    </w:p>
    <w:p>
      <w:pPr>
        <w:spacing w:before="40" w:after="40" w:line="240" w:lineRule="atLeast"/>
        <w:jc w:val="both"/>
        <w:rPr>
          <w:lang w:val="en-GB"/>
        </w:rPr>
      </w:pPr>
    </w:p>
    <w:tbl>
      <w:tblPr>
        <w:tblStyle w:val="1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66"/>
        <w:gridCol w:w="66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566" w:type="dxa"/>
            <w:shd w:val="clear" w:color="auto" w:fill="8DB3E2" w:themeFill="text2" w:themeFillTint="66"/>
            <w:vAlign w:val="center"/>
          </w:tcPr>
          <w:p>
            <w:pPr>
              <w:pStyle w:val="27"/>
              <w:tabs>
                <w:tab w:val="clear" w:pos="4320"/>
                <w:tab w:val="clear" w:pos="8640"/>
              </w:tabs>
              <w:ind w:left="0"/>
              <w:jc w:val="center"/>
              <w:rPr>
                <w:rFonts w:cs="Arial"/>
                <w:b/>
                <w:lang w:val="en-GB"/>
              </w:rPr>
            </w:pPr>
            <w:r>
              <w:rPr>
                <w:rFonts w:cs="Arial"/>
                <w:b/>
                <w:lang w:val="en-GB"/>
              </w:rPr>
              <w:t>Abbreviation</w:t>
            </w:r>
          </w:p>
        </w:tc>
        <w:tc>
          <w:tcPr>
            <w:tcW w:w="6669" w:type="dxa"/>
            <w:shd w:val="clear" w:color="auto" w:fill="8DB3E2" w:themeFill="text2" w:themeFillTint="66"/>
            <w:vAlign w:val="center"/>
          </w:tcPr>
          <w:p>
            <w:pPr>
              <w:pStyle w:val="27"/>
              <w:tabs>
                <w:tab w:val="clear" w:pos="4320"/>
                <w:tab w:val="clear" w:pos="8640"/>
              </w:tabs>
              <w:ind w:left="0"/>
              <w:jc w:val="center"/>
              <w:rPr>
                <w:rFonts w:cs="Arial"/>
                <w:b/>
                <w:lang w:val="en-GB"/>
              </w:rPr>
            </w:pPr>
            <w:r>
              <w:rPr>
                <w:rFonts w:cs="Arial"/>
                <w:b/>
                <w:lang w:val="en-GB"/>
              </w:rPr>
              <w:t>Denote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trPr>
        <w:tc>
          <w:tcPr>
            <w:tcW w:w="2566" w:type="dxa"/>
            <w:vAlign w:val="center"/>
          </w:tcPr>
          <w:p>
            <w:pPr>
              <w:pStyle w:val="27"/>
              <w:tabs>
                <w:tab w:val="clear" w:pos="4320"/>
                <w:tab w:val="clear" w:pos="8640"/>
              </w:tabs>
              <w:rPr>
                <w:szCs w:val="22"/>
              </w:rPr>
            </w:pPr>
            <w:r>
              <w:rPr>
                <w:szCs w:val="22"/>
              </w:rPr>
              <w:t>EVR</w:t>
            </w:r>
          </w:p>
        </w:tc>
        <w:tc>
          <w:tcPr>
            <w:tcW w:w="6669" w:type="dxa"/>
            <w:vAlign w:val="center"/>
          </w:tcPr>
          <w:p>
            <w:pPr>
              <w:pStyle w:val="27"/>
              <w:tabs>
                <w:tab w:val="clear" w:pos="4320"/>
                <w:tab w:val="clear" w:pos="8640"/>
              </w:tabs>
              <w:rPr>
                <w:szCs w:val="22"/>
              </w:rPr>
            </w:pPr>
            <w:r>
              <w:rPr>
                <w:szCs w:val="22"/>
              </w:rPr>
              <w:t>Electronic Voyage Report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4" w:hRule="atLeast"/>
        </w:trPr>
        <w:tc>
          <w:tcPr>
            <w:tcW w:w="2566" w:type="dxa"/>
            <w:vAlign w:val="center"/>
          </w:tcPr>
          <w:p>
            <w:pPr>
              <w:pStyle w:val="27"/>
              <w:tabs>
                <w:tab w:val="clear" w:pos="4320"/>
                <w:tab w:val="clear" w:pos="8640"/>
              </w:tabs>
              <w:rPr>
                <w:szCs w:val="22"/>
              </w:rPr>
            </w:pPr>
            <w:r>
              <w:rPr>
                <w:szCs w:val="22"/>
              </w:rPr>
              <w:t>CCF</w:t>
            </w:r>
          </w:p>
        </w:tc>
        <w:tc>
          <w:tcPr>
            <w:tcW w:w="6669" w:type="dxa"/>
            <w:vAlign w:val="center"/>
          </w:tcPr>
          <w:p>
            <w:pPr>
              <w:pStyle w:val="27"/>
              <w:tabs>
                <w:tab w:val="clear" w:pos="4320"/>
                <w:tab w:val="clear" w:pos="8640"/>
              </w:tabs>
              <w:rPr>
                <w:szCs w:val="22"/>
              </w:rPr>
            </w:pPr>
            <w:r>
              <w:rPr>
                <w:szCs w:val="22"/>
              </w:rPr>
              <w:t>Cabin Crew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trPr>
        <w:tc>
          <w:tcPr>
            <w:tcW w:w="2566" w:type="dxa"/>
            <w:vAlign w:val="center"/>
          </w:tcPr>
          <w:p>
            <w:pPr>
              <w:pStyle w:val="27"/>
              <w:tabs>
                <w:tab w:val="clear" w:pos="4320"/>
                <w:tab w:val="clear" w:pos="8640"/>
              </w:tabs>
              <w:rPr>
                <w:szCs w:val="22"/>
              </w:rPr>
            </w:pPr>
            <w:r>
              <w:rPr>
                <w:szCs w:val="22"/>
              </w:rPr>
              <w:t>TCF</w:t>
            </w:r>
          </w:p>
        </w:tc>
        <w:tc>
          <w:tcPr>
            <w:tcW w:w="6669" w:type="dxa"/>
            <w:vAlign w:val="center"/>
          </w:tcPr>
          <w:p>
            <w:pPr>
              <w:pStyle w:val="27"/>
              <w:tabs>
                <w:tab w:val="clear" w:pos="4320"/>
                <w:tab w:val="clear" w:pos="8640"/>
              </w:tabs>
              <w:rPr>
                <w:szCs w:val="22"/>
              </w:rPr>
            </w:pPr>
            <w:r>
              <w:rPr>
                <w:szCs w:val="22"/>
              </w:rPr>
              <w:t>Technical Crew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2566" w:type="dxa"/>
            <w:vAlign w:val="center"/>
          </w:tcPr>
          <w:p>
            <w:pPr>
              <w:pStyle w:val="27"/>
              <w:tabs>
                <w:tab w:val="clear" w:pos="4320"/>
                <w:tab w:val="clear" w:pos="8640"/>
              </w:tabs>
              <w:rPr>
                <w:szCs w:val="22"/>
              </w:rPr>
            </w:pPr>
            <w:r>
              <w:rPr>
                <w:szCs w:val="22"/>
              </w:rPr>
              <w:t>CCVR</w:t>
            </w:r>
          </w:p>
        </w:tc>
        <w:tc>
          <w:tcPr>
            <w:tcW w:w="6669" w:type="dxa"/>
            <w:vAlign w:val="center"/>
          </w:tcPr>
          <w:p>
            <w:pPr>
              <w:pStyle w:val="27"/>
              <w:tabs>
                <w:tab w:val="clear" w:pos="4320"/>
                <w:tab w:val="clear" w:pos="8640"/>
              </w:tabs>
              <w:rPr>
                <w:szCs w:val="22"/>
              </w:rPr>
            </w:pPr>
            <w:r>
              <w:rPr>
                <w:szCs w:val="22"/>
              </w:rPr>
              <w:t>Cabin Crew Voyage Report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trPr>
        <w:tc>
          <w:tcPr>
            <w:tcW w:w="2566" w:type="dxa"/>
            <w:vAlign w:val="center"/>
          </w:tcPr>
          <w:p>
            <w:pPr>
              <w:pStyle w:val="27"/>
              <w:tabs>
                <w:tab w:val="clear" w:pos="4320"/>
                <w:tab w:val="clear" w:pos="8640"/>
              </w:tabs>
              <w:rPr>
                <w:szCs w:val="22"/>
              </w:rPr>
            </w:pPr>
            <w:r>
              <w:rPr>
                <w:szCs w:val="22"/>
              </w:rPr>
              <w:t>TCVR</w:t>
            </w:r>
          </w:p>
        </w:tc>
        <w:tc>
          <w:tcPr>
            <w:tcW w:w="6669" w:type="dxa"/>
            <w:vAlign w:val="center"/>
          </w:tcPr>
          <w:p>
            <w:pPr>
              <w:pStyle w:val="27"/>
              <w:keepNext/>
              <w:tabs>
                <w:tab w:val="clear" w:pos="4320"/>
                <w:tab w:val="clear" w:pos="8640"/>
              </w:tabs>
              <w:rPr>
                <w:szCs w:val="22"/>
              </w:rPr>
            </w:pPr>
            <w:r>
              <w:rPr>
                <w:szCs w:val="22"/>
              </w:rPr>
              <w:t>Technical Crew Voyage Report</w:t>
            </w:r>
          </w:p>
        </w:tc>
      </w:tr>
    </w:tbl>
    <w:p>
      <w:pPr>
        <w:pStyle w:val="21"/>
        <w:jc w:val="center"/>
        <w:rPr>
          <w:color w:val="auto"/>
        </w:rPr>
      </w:pPr>
      <w:r>
        <w:rPr>
          <w:color w:val="auto"/>
        </w:rPr>
        <w:t xml:space="preserve">Table </w:t>
      </w:r>
      <w:r>
        <w:rPr>
          <w:color w:val="auto"/>
        </w:rPr>
        <w:fldChar w:fldCharType="begin"/>
      </w:r>
      <w:r>
        <w:rPr>
          <w:color w:val="auto"/>
        </w:rPr>
        <w:instrText xml:space="preserve"> SEQ Table \* ARABIC </w:instrText>
      </w:r>
      <w:r>
        <w:rPr>
          <w:color w:val="auto"/>
        </w:rPr>
        <w:fldChar w:fldCharType="separate"/>
      </w:r>
      <w:r>
        <w:rPr>
          <w:color w:val="auto"/>
        </w:rPr>
        <w:t>2</w:t>
      </w:r>
      <w:r>
        <w:rPr>
          <w:color w:val="auto"/>
        </w:rPr>
        <w:fldChar w:fldCharType="end"/>
      </w:r>
    </w:p>
    <w:p/>
    <w:p/>
    <w:p/>
    <w:p/>
    <w:p/>
    <w:p/>
    <w:p/>
    <w:p/>
    <w:p/>
    <w:p/>
    <w:p/>
    <w:p/>
    <w:p/>
    <w:p/>
    <w:p/>
    <w:p/>
    <w:p/>
    <w:p>
      <w:pPr>
        <w:rPr>
          <w:ins w:id="494" w:author="Palash Pandit" w:date="2021-05-07T11:26:00Z"/>
        </w:rPr>
      </w:pPr>
    </w:p>
    <w:p>
      <w:pPr>
        <w:rPr>
          <w:ins w:id="495" w:author="Palash Pandit" w:date="2021-05-07T11:26:00Z"/>
        </w:rPr>
      </w:pPr>
    </w:p>
    <w:p/>
    <w:p>
      <w:pPr>
        <w:pStyle w:val="2"/>
        <w:numPr>
          <w:ilvl w:val="1"/>
          <w:numId w:val="4"/>
        </w:numPr>
        <w:spacing w:before="40" w:after="40" w:line="240" w:lineRule="atLeast"/>
        <w:ind w:left="540" w:hanging="540"/>
      </w:pPr>
      <w:bookmarkStart w:id="31" w:name="_Toc283218706"/>
      <w:bookmarkStart w:id="32" w:name="_Toc283739253"/>
      <w:bookmarkStart w:id="33" w:name="_Toc187483945"/>
      <w:bookmarkStart w:id="34" w:name="_Toc187483226"/>
      <w:bookmarkStart w:id="35" w:name="_Toc216835057"/>
      <w:bookmarkStart w:id="36" w:name="_Toc187466030"/>
      <w:r>
        <w:tab/>
      </w:r>
      <w:bookmarkStart w:id="37" w:name="_Toc449860907"/>
      <w:bookmarkStart w:id="38" w:name="_Toc502738115"/>
      <w:bookmarkStart w:id="39" w:name="_Toc449860813"/>
      <w:r>
        <w:t>CONDITION OF USE</w:t>
      </w:r>
      <w:bookmarkEnd w:id="31"/>
      <w:bookmarkEnd w:id="32"/>
      <w:bookmarkEnd w:id="33"/>
      <w:bookmarkEnd w:id="34"/>
      <w:bookmarkEnd w:id="35"/>
      <w:bookmarkEnd w:id="37"/>
      <w:bookmarkEnd w:id="38"/>
      <w:bookmarkEnd w:id="39"/>
    </w:p>
    <w:p>
      <w:pPr>
        <w:rPr>
          <w:lang w:val="en-GB"/>
        </w:rPr>
      </w:pPr>
    </w:p>
    <w:bookmarkEnd w:id="36"/>
    <w:p>
      <w:pPr>
        <w:pStyle w:val="56"/>
        <w:numPr>
          <w:ilvl w:val="2"/>
          <w:numId w:val="5"/>
        </w:numPr>
        <w:ind w:left="72" w:right="1"/>
        <w:pPrChange w:id="496" w:author="Palash Pandit" w:date="2021-05-05T15:44:00Z">
          <w:pPr>
            <w:pStyle w:val="27"/>
            <w:tabs>
              <w:tab w:val="clear" w:pos="4320"/>
              <w:tab w:val="clear" w:pos="8640"/>
            </w:tabs>
            <w:ind w:left="72" w:right="1"/>
          </w:pPr>
        </w:pPrChange>
      </w:pPr>
      <w:r>
        <w:t>This manual is the property of Malaysia Airlines Berhad.</w:t>
      </w:r>
    </w:p>
    <w:p>
      <w:pPr>
        <w:pStyle w:val="56"/>
        <w:numPr>
          <w:ilvl w:val="2"/>
          <w:numId w:val="5"/>
        </w:numPr>
      </w:pPr>
      <w:r>
        <w:t xml:space="preserve">All copies assigned to individual position(s), section(s) or station(s) is on loan basis. If, for any reason, the position(s), section(s) or station(s) is abolished from the company organization, the respective copy(ies) of the manual must be returned to </w:t>
      </w:r>
      <w:r>
        <w:tab/>
      </w:r>
      <w:r>
        <w:t>Head IT service Delivery Manager.</w:t>
      </w:r>
    </w:p>
    <w:p>
      <w:pPr>
        <w:pStyle w:val="56"/>
        <w:numPr>
          <w:ilvl w:val="2"/>
          <w:numId w:val="5"/>
        </w:numPr>
      </w:pPr>
      <w:r>
        <w:t>In the event where the title of the position or section is changed, the department concerned shall inform (Head IT service Delivery Manager) promptly.</w:t>
      </w:r>
    </w:p>
    <w:p>
      <w:pPr>
        <w:pStyle w:val="56"/>
        <w:numPr>
          <w:ilvl w:val="2"/>
          <w:numId w:val="5"/>
        </w:numPr>
      </w:pPr>
      <w:r>
        <w:t>The content of this manual shall not be copied, or communicated in part or as a whole, to any person(s) not employed by the Company without the express written consent of the Head IT service Delivery Manager.</w:t>
      </w:r>
    </w:p>
    <w:p>
      <w:pPr>
        <w:pStyle w:val="56"/>
        <w:numPr>
          <w:ilvl w:val="2"/>
          <w:numId w:val="5"/>
        </w:numPr>
      </w:pPr>
      <w:r>
        <w:t>It is the responsibility of the holder to ensure that his/her copy is updated to the latest amendment and is in good state of condition.</w:t>
      </w:r>
    </w:p>
    <w:p>
      <w:pPr>
        <w:rPr>
          <w:rFonts w:cs="Arial"/>
        </w:rPr>
      </w:pPr>
    </w:p>
    <w:p>
      <w:pPr>
        <w:pStyle w:val="2"/>
        <w:numPr>
          <w:ilvl w:val="1"/>
          <w:numId w:val="4"/>
        </w:numPr>
        <w:ind w:left="540" w:hanging="540"/>
      </w:pPr>
      <w:bookmarkStart w:id="40" w:name="_Toc187483227"/>
      <w:bookmarkStart w:id="41" w:name="_Toc283218707"/>
      <w:bookmarkStart w:id="42" w:name="_Toc283739254"/>
      <w:bookmarkStart w:id="43" w:name="_Toc187483946"/>
      <w:bookmarkStart w:id="44" w:name="_Toc216835058"/>
      <w:r>
        <w:tab/>
      </w:r>
      <w:bookmarkStart w:id="45" w:name="_Toc449860814"/>
      <w:bookmarkStart w:id="46" w:name="_Toc449860908"/>
      <w:bookmarkStart w:id="47" w:name="_Toc502738116"/>
      <w:r>
        <w:t>CONTROL OF MANUAL</w:t>
      </w:r>
      <w:bookmarkEnd w:id="40"/>
      <w:bookmarkEnd w:id="41"/>
      <w:bookmarkEnd w:id="42"/>
      <w:bookmarkEnd w:id="43"/>
      <w:bookmarkEnd w:id="44"/>
      <w:bookmarkEnd w:id="45"/>
      <w:bookmarkEnd w:id="46"/>
      <w:bookmarkEnd w:id="47"/>
    </w:p>
    <w:p>
      <w:pPr>
        <w:pStyle w:val="56"/>
        <w:numPr>
          <w:ilvl w:val="2"/>
          <w:numId w:val="6"/>
        </w:numPr>
        <w:ind w:left="720" w:hanging="720"/>
        <w:pPrChange w:id="497" w:author="Palash Pandit" w:date="2021-05-05T15:44:00Z">
          <w:pPr>
            <w:pStyle w:val="56"/>
            <w:numPr>
              <w:ilvl w:val="2"/>
              <w:numId w:val="5"/>
            </w:numPr>
            <w:ind w:left="720" w:hanging="720"/>
          </w:pPr>
        </w:pPrChange>
      </w:pPr>
      <w:r>
        <w:t>The contents of this manual shall not be deleted, added, or altered in anyway without the approval of the Head IT service Delivery Manager.</w:t>
      </w:r>
    </w:p>
    <w:p>
      <w:pPr>
        <w:pStyle w:val="56"/>
        <w:numPr>
          <w:ilvl w:val="2"/>
          <w:numId w:val="6"/>
        </w:numPr>
      </w:pPr>
      <w:r>
        <w:t>Any page which carries an amendment must bear the new revision date. Any line which is amended shall be highlighted by a revision bar (i.e. dark vertical line) drawn close to the amended text on the outside border of the document.</w:t>
      </w:r>
    </w:p>
    <w:p>
      <w:pPr>
        <w:pStyle w:val="56"/>
        <w:numPr>
          <w:ilvl w:val="2"/>
          <w:numId w:val="6"/>
        </w:numPr>
      </w:pPr>
      <w:r>
        <w:t>A transmittal letter must accompany the amended pages to advise the holders how to effect the amendment to their copies.</w:t>
      </w:r>
    </w:p>
    <w:p>
      <w:pPr>
        <w:pStyle w:val="56"/>
        <w:numPr>
          <w:ilvl w:val="2"/>
          <w:numId w:val="6"/>
        </w:numPr>
      </w:pPr>
      <w:r>
        <w:t>Holders shall notify this department in writing for loss of manual and to obtain a replacement copy.</w:t>
      </w:r>
    </w:p>
    <w:p>
      <w:pPr>
        <w:pStyle w:val="56"/>
        <w:numPr>
          <w:ilvl w:val="2"/>
          <w:numId w:val="6"/>
        </w:numPr>
        <w:rPr>
          <w:rFonts w:cs="Arial"/>
        </w:rPr>
      </w:pPr>
      <w:r>
        <w:t>Head IT service Delivery Manager</w:t>
      </w:r>
      <w:r>
        <w:tab/>
      </w:r>
      <w:r>
        <w:t xml:space="preserve"> shall ensure that this manual is reviewed at least once a year and effect necessary amendments as and when necessary. Should any person(s) envisage improvements needed for the contents of this manual, the person should direct the request to Head IT service Delivery Manager. </w:t>
      </w: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rPr>
      </w:pPr>
    </w:p>
    <w:p>
      <w:pPr>
        <w:rPr>
          <w:rFonts w:cs="Arial"/>
          <w:b/>
        </w:rPr>
      </w:pPr>
    </w:p>
    <w:p>
      <w:pPr>
        <w:pStyle w:val="10"/>
        <w:numPr>
          <w:ilvl w:val="0"/>
          <w:numId w:val="0"/>
        </w:numPr>
        <w:ind w:left="720"/>
      </w:pPr>
      <w:r>
        <w:t>INTENTIONALLY LEFT BLANK</w:t>
      </w:r>
    </w:p>
    <w:p>
      <w:pPr>
        <w:rPr>
          <w:rFonts w:cs="Arial"/>
        </w:rPr>
      </w:pPr>
    </w:p>
    <w:p>
      <w:pPr>
        <w:rPr>
          <w:rFonts w:cs="Arial"/>
        </w:rPr>
        <w:sectPr>
          <w:footerReference r:id="rId12" w:type="default"/>
          <w:footerReference r:id="rId13" w:type="even"/>
          <w:pgSz w:w="11909" w:h="16834"/>
          <w:pgMar w:top="360" w:right="648" w:bottom="360" w:left="1296" w:header="360" w:footer="360" w:gutter="0"/>
          <w:pgNumType w:start="1" w:chapStyle="9"/>
          <w:cols w:space="720" w:num="1"/>
          <w:docGrid w:linePitch="272" w:charSpace="0"/>
        </w:sectPr>
      </w:pPr>
    </w:p>
    <w:p>
      <w:pPr>
        <w:rPr>
          <w:rFonts w:cs="Arial"/>
        </w:rPr>
      </w:pPr>
    </w:p>
    <w:p>
      <w:pPr>
        <w:rPr>
          <w:rFonts w:ascii="Arial Narrow" w:hAnsi="Arial Narrow"/>
          <w:lang w:val="en-GB"/>
        </w:rPr>
      </w:pPr>
    </w:p>
    <w:p>
      <w:pPr>
        <w:rPr>
          <w:rFonts w:ascii="Arial Narrow" w:hAnsi="Arial Narrow"/>
          <w:lang w:val="en-GB"/>
        </w:rPr>
      </w:pPr>
    </w:p>
    <w:p>
      <w:pPr>
        <w:rPr>
          <w:rFonts w:ascii="Arial Narrow" w:hAnsi="Arial Narrow"/>
          <w:lang w:val="en-GB"/>
        </w:rPr>
      </w:pPr>
    </w:p>
    <w:p>
      <w:pPr>
        <w:rPr>
          <w:rFonts w:ascii="Arial Narrow" w:hAnsi="Arial Narrow"/>
          <w:lang w:val="en-GB"/>
        </w:rPr>
      </w:pPr>
    </w:p>
    <w:p>
      <w:pPr>
        <w:rPr>
          <w:rFonts w:ascii="Arial Narrow" w:hAnsi="Arial Narrow"/>
        </w:rPr>
      </w:pPr>
    </w:p>
    <w:p>
      <w:pPr>
        <w:rPr>
          <w:rFonts w:ascii="Arial Narrow" w:hAnsi="Arial Narrow"/>
        </w:rPr>
      </w:pPr>
    </w:p>
    <w:p>
      <w:pPr>
        <w:rPr>
          <w:rFonts w:ascii="Arial Narrow" w:hAnsi="Arial Narrow"/>
        </w:rPr>
      </w:pPr>
    </w:p>
    <w:p>
      <w:pPr>
        <w:rPr>
          <w:rFonts w:ascii="Arial Narrow" w:hAnsi="Arial Narrow"/>
        </w:rPr>
      </w:pPr>
    </w:p>
    <w:p>
      <w:pPr>
        <w:rPr>
          <w:rFonts w:ascii="Arial Narrow" w:hAnsi="Arial Narrow"/>
        </w:rPr>
      </w:pPr>
    </w:p>
    <w:p>
      <w:pPr>
        <w:rPr>
          <w:rFonts w:ascii="Arial Narrow" w:hAnsi="Arial Narrow"/>
        </w:rPr>
      </w:pPr>
    </w:p>
    <w:p>
      <w:pPr>
        <w:rPr>
          <w:rFonts w:ascii="Arial Narrow" w:hAnsi="Arial Narrow"/>
        </w:rPr>
      </w:pPr>
    </w:p>
    <w:p>
      <w:pPr>
        <w:rPr>
          <w:rFonts w:ascii="Arial Narrow" w:hAnsi="Arial Narrow"/>
        </w:rPr>
      </w:pPr>
    </w:p>
    <w:p>
      <w:pPr>
        <w:rPr>
          <w:rFonts w:ascii="Arial Narrow" w:hAnsi="Arial Narrow"/>
        </w:rPr>
      </w:pPr>
    </w:p>
    <w:p>
      <w:pPr>
        <w:rPr>
          <w:rFonts w:ascii="Arial Narrow" w:hAnsi="Arial Narrow"/>
        </w:rPr>
      </w:pPr>
    </w:p>
    <w:p>
      <w:pPr>
        <w:jc w:val="center"/>
        <w:rPr>
          <w:ins w:id="498" w:author="Jamaludin Abu Bakar" w:date="2021-05-10T08:55:00Z"/>
          <w:rFonts w:ascii="Arial Narrow" w:hAnsi="Arial Narrow"/>
          <w:b/>
          <w:sz w:val="28"/>
          <w:szCs w:val="28"/>
        </w:rPr>
      </w:pPr>
    </w:p>
    <w:p>
      <w:pPr>
        <w:jc w:val="center"/>
        <w:rPr>
          <w:rFonts w:ascii="Arial Narrow" w:hAnsi="Arial Narrow"/>
          <w:b/>
          <w:sz w:val="28"/>
          <w:szCs w:val="28"/>
        </w:rPr>
      </w:pPr>
    </w:p>
    <w:p>
      <w:pPr>
        <w:jc w:val="center"/>
        <w:rPr>
          <w:rFonts w:ascii="Arial Narrow" w:hAnsi="Arial Narrow"/>
          <w:b/>
          <w:sz w:val="28"/>
          <w:szCs w:val="28"/>
        </w:rPr>
      </w:pPr>
    </w:p>
    <w:p>
      <w:pPr>
        <w:pStyle w:val="10"/>
      </w:pPr>
      <w:bookmarkStart w:id="48" w:name="_Toc449860909"/>
      <w:bookmarkStart w:id="49" w:name="_Toc187466032"/>
      <w:bookmarkStart w:id="50" w:name="_Toc187483228"/>
      <w:bookmarkStart w:id="51" w:name="_Toc187483947"/>
      <w:bookmarkStart w:id="52" w:name="_Toc283218708"/>
      <w:bookmarkStart w:id="53" w:name="_Toc216835059"/>
      <w:bookmarkStart w:id="54" w:name="_Toc283739255"/>
      <w:bookmarkStart w:id="55" w:name="_Toc449860815"/>
      <w:r>
        <w:t>- MANUAL BACKGROUND</w:t>
      </w:r>
      <w:bookmarkEnd w:id="48"/>
      <w:bookmarkEnd w:id="49"/>
      <w:bookmarkEnd w:id="50"/>
      <w:bookmarkEnd w:id="51"/>
      <w:bookmarkEnd w:id="52"/>
      <w:bookmarkEnd w:id="53"/>
      <w:bookmarkEnd w:id="54"/>
      <w:bookmarkEnd w:id="55"/>
    </w:p>
    <w:p>
      <w:pPr>
        <w:rPr>
          <w:rFonts w:ascii="Arial Narrow" w:hAnsi="Arial Narrow"/>
          <w:b/>
          <w:sz w:val="22"/>
          <w:szCs w:val="22"/>
          <w:lang w:val="en-GB"/>
        </w:rPr>
      </w:pPr>
      <w:bookmarkStart w:id="56" w:name="_Toc187483229"/>
      <w:bookmarkStart w:id="57" w:name="_Toc187483948"/>
      <w:r>
        <w:rPr>
          <w:rFonts w:ascii="Arial Narrow" w:hAnsi="Arial Narrow"/>
          <w:b/>
          <w:sz w:val="22"/>
          <w:szCs w:val="22"/>
          <w:lang w:val="en-GB"/>
        </w:rPr>
        <w:br w:type="page"/>
      </w:r>
      <w:bookmarkStart w:id="58" w:name="_Toc216835060"/>
    </w:p>
    <w:p>
      <w:pPr>
        <w:pStyle w:val="2"/>
        <w:numPr>
          <w:ilvl w:val="1"/>
          <w:numId w:val="7"/>
        </w:numPr>
        <w:spacing w:before="40" w:after="40" w:line="240" w:lineRule="atLeast"/>
        <w:ind w:left="576" w:hanging="216"/>
      </w:pPr>
      <w:bookmarkStart w:id="59" w:name="_Toc283218709"/>
      <w:bookmarkStart w:id="60" w:name="_Toc449860816"/>
      <w:bookmarkStart w:id="61" w:name="_Toc449860910"/>
      <w:bookmarkStart w:id="62" w:name="_Toc502738117"/>
      <w:bookmarkStart w:id="63" w:name="_Toc283739256"/>
      <w:r>
        <w:t>INTRODUCTION</w:t>
      </w:r>
      <w:bookmarkEnd w:id="56"/>
      <w:bookmarkEnd w:id="57"/>
      <w:bookmarkEnd w:id="58"/>
      <w:bookmarkEnd w:id="59"/>
      <w:bookmarkEnd w:id="60"/>
      <w:bookmarkEnd w:id="61"/>
      <w:bookmarkEnd w:id="62"/>
      <w:bookmarkEnd w:id="63"/>
    </w:p>
    <w:p>
      <w:pPr>
        <w:jc w:val="both"/>
      </w:pPr>
      <w:r>
        <w:rPr>
          <w:rFonts w:cs="Arial"/>
        </w:rPr>
        <w:t>This is the EVR SOD, hereinafter referred to as “the Policy” provides comprehensive operating procedures within the scope and application herein defined in Part 2 Section 3.0 for Malaysia Airlines Berhad (MAB).</w:t>
      </w:r>
    </w:p>
    <w:p>
      <w:pPr>
        <w:ind w:left="0"/>
        <w:jc w:val="both"/>
        <w:rPr>
          <w:rFonts w:cs="Arial"/>
        </w:rPr>
      </w:pPr>
    </w:p>
    <w:p>
      <w:pPr>
        <w:pStyle w:val="2"/>
        <w:numPr>
          <w:ilvl w:val="1"/>
          <w:numId w:val="7"/>
        </w:numPr>
        <w:ind w:left="540" w:hanging="180"/>
      </w:pPr>
      <w:bookmarkStart w:id="64" w:name="_Toc449860911"/>
      <w:bookmarkStart w:id="65" w:name="_Toc187483230"/>
      <w:bookmarkStart w:id="66" w:name="_Toc502738118"/>
      <w:bookmarkStart w:id="67" w:name="_Toc283218710"/>
      <w:bookmarkStart w:id="68" w:name="_Toc283739257"/>
      <w:bookmarkStart w:id="69" w:name="_Toc216835061"/>
      <w:bookmarkStart w:id="70" w:name="_Toc187483949"/>
      <w:bookmarkStart w:id="71" w:name="_Toc449860817"/>
      <w:r>
        <w:t>PURPOSE</w:t>
      </w:r>
      <w:bookmarkEnd w:id="64"/>
      <w:bookmarkEnd w:id="65"/>
      <w:bookmarkEnd w:id="66"/>
      <w:bookmarkEnd w:id="67"/>
      <w:bookmarkEnd w:id="68"/>
      <w:bookmarkEnd w:id="69"/>
      <w:bookmarkEnd w:id="70"/>
      <w:bookmarkEnd w:id="71"/>
    </w:p>
    <w:p>
      <w:pPr>
        <w:jc w:val="both"/>
      </w:pPr>
      <w:r>
        <w:t>The objective of this document is to provide relevant information required to operate and support a completed project, ready for implementation and handover to IT Operations.</w:t>
      </w:r>
    </w:p>
    <w:p>
      <w:pPr>
        <w:numPr>
          <w:ilvl w:val="2"/>
          <w:numId w:val="6"/>
        </w:numPr>
        <w:ind w:left="1267" w:hanging="720"/>
        <w:pPrChange w:id="499" w:author="Palash Pandit" w:date="2021-05-03T15:35:00Z">
          <w:pPr>
            <w:pStyle w:val="56"/>
            <w:numPr>
              <w:ilvl w:val="2"/>
              <w:numId w:val="6"/>
            </w:numPr>
            <w:ind w:left="720" w:hanging="720"/>
          </w:pPr>
        </w:pPrChange>
      </w:pPr>
    </w:p>
    <w:p>
      <w:pPr>
        <w:pStyle w:val="2"/>
        <w:numPr>
          <w:ilvl w:val="1"/>
          <w:numId w:val="7"/>
        </w:numPr>
        <w:ind w:left="540" w:hanging="180"/>
      </w:pPr>
      <w:bookmarkStart w:id="72" w:name="_Toc187483950"/>
      <w:bookmarkStart w:id="73" w:name="_Toc283218711"/>
      <w:bookmarkStart w:id="74" w:name="_Toc216835062"/>
      <w:bookmarkStart w:id="75" w:name="_Toc283739258"/>
      <w:bookmarkStart w:id="76" w:name="_Toc449860818"/>
      <w:bookmarkStart w:id="77" w:name="_Toc187483231"/>
      <w:bookmarkStart w:id="78" w:name="_Toc449860912"/>
      <w:bookmarkStart w:id="79" w:name="_Toc502738119"/>
      <w:r>
        <w:t>SCOPE AND APPLICATION</w:t>
      </w:r>
      <w:bookmarkEnd w:id="72"/>
      <w:bookmarkEnd w:id="73"/>
      <w:bookmarkEnd w:id="74"/>
      <w:bookmarkEnd w:id="75"/>
      <w:bookmarkEnd w:id="76"/>
      <w:bookmarkEnd w:id="77"/>
      <w:bookmarkEnd w:id="78"/>
      <w:bookmarkEnd w:id="79"/>
    </w:p>
    <w:p>
      <w:pPr>
        <w:jc w:val="both"/>
        <w:rPr>
          <w:rFonts w:cs="Arial"/>
          <w:szCs w:val="22"/>
        </w:rPr>
      </w:pPr>
      <w:r>
        <w:rPr>
          <w:rFonts w:cs="Arial"/>
          <w:szCs w:val="22"/>
        </w:rPr>
        <w:t>This document covers relevant information required to operate and support the EVR system in production environment. This covers the maintenance operation of the system, database and interfaces.</w:t>
      </w:r>
    </w:p>
    <w:p>
      <w:pPr>
        <w:rPr>
          <w:rFonts w:ascii="Arial Narrow" w:hAnsi="Arial Narrow"/>
          <w:sz w:val="22"/>
          <w:szCs w:val="22"/>
          <w:lang w:val="en-GB"/>
        </w:rPr>
      </w:pPr>
    </w:p>
    <w:p>
      <w:pPr>
        <w:pStyle w:val="2"/>
        <w:numPr>
          <w:ilvl w:val="1"/>
          <w:numId w:val="7"/>
        </w:numPr>
        <w:ind w:left="540" w:hanging="180"/>
      </w:pPr>
      <w:bookmarkStart w:id="80" w:name="_Toc449860913"/>
      <w:bookmarkStart w:id="81" w:name="_Toc187483951"/>
      <w:bookmarkStart w:id="82" w:name="_Toc216835063"/>
      <w:bookmarkStart w:id="83" w:name="_Toc283218712"/>
      <w:bookmarkStart w:id="84" w:name="_Toc187483232"/>
      <w:bookmarkStart w:id="85" w:name="_Toc283739259"/>
      <w:bookmarkStart w:id="86" w:name="_Toc502738120"/>
      <w:bookmarkStart w:id="87" w:name="_Toc449860819"/>
      <w:r>
        <w:t>DEFINITION OF TERMS</w:t>
      </w:r>
      <w:bookmarkEnd w:id="80"/>
      <w:bookmarkEnd w:id="81"/>
      <w:bookmarkEnd w:id="82"/>
      <w:bookmarkEnd w:id="83"/>
      <w:bookmarkEnd w:id="84"/>
      <w:bookmarkEnd w:id="85"/>
      <w:bookmarkEnd w:id="86"/>
      <w:bookmarkEnd w:id="87"/>
    </w:p>
    <w:p>
      <w:pPr>
        <w:ind w:left="1267"/>
      </w:pPr>
    </w:p>
    <w:tbl>
      <w:tblPr>
        <w:tblStyle w:val="12"/>
        <w:tblW w:w="0" w:type="auto"/>
        <w:tblInd w:w="9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0"/>
        <w:gridCol w:w="1935"/>
        <w:gridCol w:w="53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trPr>
        <w:tc>
          <w:tcPr>
            <w:tcW w:w="1248" w:type="dxa"/>
            <w:tcBorders>
              <w:top w:val="single" w:color="auto" w:sz="4" w:space="0"/>
              <w:left w:val="single" w:color="auto" w:sz="4" w:space="0"/>
              <w:bottom w:val="single" w:color="auto" w:sz="4" w:space="0"/>
              <w:right w:val="single" w:color="auto" w:sz="4" w:space="0"/>
            </w:tcBorders>
            <w:shd w:val="clear" w:color="auto" w:fill="8DB3E2" w:themeFill="text2" w:themeFillTint="66"/>
          </w:tcPr>
          <w:p>
            <w:pPr>
              <w:pStyle w:val="15"/>
              <w:spacing w:before="100" w:beforeAutospacing="1" w:after="100" w:afterAutospacing="1"/>
              <w:ind w:left="0"/>
              <w:jc w:val="center"/>
              <w:rPr>
                <w:rFonts w:cs="Arial"/>
                <w:b/>
                <w:sz w:val="20"/>
              </w:rPr>
            </w:pPr>
            <w:r>
              <w:rPr>
                <w:rFonts w:cs="Arial"/>
                <w:b/>
                <w:sz w:val="20"/>
              </w:rPr>
              <w:t>S.No</w:t>
            </w:r>
          </w:p>
        </w:tc>
        <w:tc>
          <w:tcPr>
            <w:tcW w:w="1823" w:type="dxa"/>
            <w:tcBorders>
              <w:top w:val="single" w:color="auto" w:sz="4" w:space="0"/>
              <w:left w:val="single" w:color="auto" w:sz="4" w:space="0"/>
              <w:bottom w:val="single" w:color="auto" w:sz="4" w:space="0"/>
              <w:right w:val="single" w:color="auto" w:sz="4" w:space="0"/>
            </w:tcBorders>
            <w:shd w:val="clear" w:color="auto" w:fill="8DB3E2" w:themeFill="text2" w:themeFillTint="66"/>
          </w:tcPr>
          <w:p>
            <w:pPr>
              <w:pStyle w:val="15"/>
              <w:spacing w:before="100" w:beforeAutospacing="1" w:after="100" w:afterAutospacing="1"/>
              <w:ind w:left="0"/>
              <w:jc w:val="center"/>
              <w:rPr>
                <w:rFonts w:cs="Arial"/>
                <w:b/>
                <w:sz w:val="20"/>
              </w:rPr>
            </w:pPr>
            <w:r>
              <w:rPr>
                <w:rFonts w:cs="Arial"/>
                <w:b/>
                <w:sz w:val="20"/>
              </w:rPr>
              <w:t>Term</w:t>
            </w:r>
          </w:p>
        </w:tc>
        <w:tc>
          <w:tcPr>
            <w:tcW w:w="5365" w:type="dxa"/>
            <w:tcBorders>
              <w:top w:val="single" w:color="auto" w:sz="4" w:space="0"/>
              <w:left w:val="single" w:color="auto" w:sz="4" w:space="0"/>
              <w:bottom w:val="single" w:color="auto" w:sz="4" w:space="0"/>
              <w:right w:val="single" w:color="auto" w:sz="4" w:space="0"/>
            </w:tcBorders>
            <w:shd w:val="clear" w:color="auto" w:fill="8DB3E2" w:themeFill="text2" w:themeFillTint="66"/>
          </w:tcPr>
          <w:p>
            <w:pPr>
              <w:pStyle w:val="15"/>
              <w:spacing w:before="100" w:beforeAutospacing="1" w:after="100" w:afterAutospacing="1"/>
              <w:ind w:left="0"/>
              <w:jc w:val="center"/>
              <w:rPr>
                <w:rFonts w:cs="Arial"/>
                <w:b/>
                <w:sz w:val="20"/>
              </w:rPr>
            </w:pPr>
            <w:r>
              <w:rPr>
                <w:rFonts w:cs="Arial"/>
                <w:b/>
                <w:sz w:val="20"/>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trPr>
        <w:tc>
          <w:tcPr>
            <w:tcW w:w="1248" w:type="dxa"/>
            <w:tcBorders>
              <w:top w:val="single" w:color="auto" w:sz="4" w:space="0"/>
              <w:left w:val="single" w:color="auto" w:sz="4" w:space="0"/>
              <w:bottom w:val="single" w:color="auto" w:sz="4" w:space="0"/>
              <w:right w:val="single" w:color="auto" w:sz="4" w:space="0"/>
            </w:tcBorders>
          </w:tcPr>
          <w:p>
            <w:pPr>
              <w:pStyle w:val="27"/>
              <w:tabs>
                <w:tab w:val="clear" w:pos="4320"/>
                <w:tab w:val="clear" w:pos="8640"/>
              </w:tabs>
              <w:rPr>
                <w:szCs w:val="22"/>
              </w:rPr>
            </w:pPr>
            <w:r>
              <w:rPr>
                <w:szCs w:val="22"/>
              </w:rPr>
              <w:t>1</w:t>
            </w:r>
          </w:p>
        </w:tc>
        <w:tc>
          <w:tcPr>
            <w:tcW w:w="1823" w:type="dxa"/>
            <w:tcBorders>
              <w:top w:val="single" w:color="auto" w:sz="4" w:space="0"/>
              <w:left w:val="single" w:color="auto" w:sz="4" w:space="0"/>
              <w:bottom w:val="single" w:color="auto" w:sz="4" w:space="0"/>
              <w:right w:val="single" w:color="auto" w:sz="4" w:space="0"/>
            </w:tcBorders>
          </w:tcPr>
          <w:p>
            <w:pPr>
              <w:pStyle w:val="27"/>
              <w:tabs>
                <w:tab w:val="clear" w:pos="4320"/>
                <w:tab w:val="clear" w:pos="8640"/>
              </w:tabs>
              <w:rPr>
                <w:szCs w:val="22"/>
              </w:rPr>
            </w:pPr>
            <w:r>
              <w:rPr>
                <w:szCs w:val="22"/>
              </w:rPr>
              <w:t>CCF</w:t>
            </w:r>
          </w:p>
        </w:tc>
        <w:tc>
          <w:tcPr>
            <w:tcW w:w="5365" w:type="dxa"/>
            <w:tcBorders>
              <w:top w:val="single" w:color="auto" w:sz="4" w:space="0"/>
              <w:left w:val="single" w:color="auto" w:sz="4" w:space="0"/>
              <w:bottom w:val="single" w:color="auto" w:sz="4" w:space="0"/>
              <w:right w:val="single" w:color="auto" w:sz="4" w:space="0"/>
            </w:tcBorders>
          </w:tcPr>
          <w:p>
            <w:pPr>
              <w:pStyle w:val="27"/>
              <w:tabs>
                <w:tab w:val="clear" w:pos="4320"/>
                <w:tab w:val="clear" w:pos="8640"/>
              </w:tabs>
              <w:rPr>
                <w:szCs w:val="22"/>
              </w:rPr>
            </w:pPr>
            <w:r>
              <w:rPr>
                <w:szCs w:val="22"/>
              </w:rPr>
              <w:t>Cabin Crew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248" w:type="dxa"/>
            <w:tcBorders>
              <w:top w:val="single" w:color="auto" w:sz="4" w:space="0"/>
              <w:left w:val="single" w:color="auto" w:sz="4" w:space="0"/>
              <w:bottom w:val="single" w:color="auto" w:sz="4" w:space="0"/>
              <w:right w:val="single" w:color="auto" w:sz="4" w:space="0"/>
            </w:tcBorders>
          </w:tcPr>
          <w:p>
            <w:pPr>
              <w:pStyle w:val="27"/>
              <w:tabs>
                <w:tab w:val="clear" w:pos="4320"/>
                <w:tab w:val="clear" w:pos="8640"/>
              </w:tabs>
              <w:rPr>
                <w:szCs w:val="22"/>
              </w:rPr>
            </w:pPr>
            <w:r>
              <w:rPr>
                <w:szCs w:val="22"/>
              </w:rPr>
              <w:t>2</w:t>
            </w:r>
          </w:p>
        </w:tc>
        <w:tc>
          <w:tcPr>
            <w:tcW w:w="1823" w:type="dxa"/>
            <w:tcBorders>
              <w:top w:val="single" w:color="auto" w:sz="4" w:space="0"/>
              <w:left w:val="single" w:color="auto" w:sz="4" w:space="0"/>
              <w:bottom w:val="single" w:color="auto" w:sz="4" w:space="0"/>
              <w:right w:val="single" w:color="auto" w:sz="4" w:space="0"/>
            </w:tcBorders>
          </w:tcPr>
          <w:p>
            <w:pPr>
              <w:pStyle w:val="27"/>
              <w:tabs>
                <w:tab w:val="clear" w:pos="4320"/>
                <w:tab w:val="clear" w:pos="8640"/>
              </w:tabs>
              <w:rPr>
                <w:szCs w:val="22"/>
              </w:rPr>
            </w:pPr>
            <w:r>
              <w:rPr>
                <w:szCs w:val="22"/>
              </w:rPr>
              <w:t>TCF</w:t>
            </w:r>
          </w:p>
        </w:tc>
        <w:tc>
          <w:tcPr>
            <w:tcW w:w="5365" w:type="dxa"/>
            <w:tcBorders>
              <w:top w:val="single" w:color="auto" w:sz="4" w:space="0"/>
              <w:left w:val="single" w:color="auto" w:sz="4" w:space="0"/>
              <w:bottom w:val="single" w:color="auto" w:sz="4" w:space="0"/>
              <w:right w:val="single" w:color="auto" w:sz="4" w:space="0"/>
            </w:tcBorders>
          </w:tcPr>
          <w:p>
            <w:pPr>
              <w:pStyle w:val="27"/>
              <w:tabs>
                <w:tab w:val="clear" w:pos="4320"/>
                <w:tab w:val="clear" w:pos="8640"/>
              </w:tabs>
              <w:rPr>
                <w:szCs w:val="22"/>
              </w:rPr>
            </w:pPr>
            <w:r>
              <w:rPr>
                <w:szCs w:val="22"/>
              </w:rPr>
              <w:t>Technical Crew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1248" w:type="dxa"/>
            <w:tcBorders>
              <w:top w:val="single" w:color="auto" w:sz="4" w:space="0"/>
              <w:left w:val="single" w:color="auto" w:sz="4" w:space="0"/>
              <w:bottom w:val="single" w:color="auto" w:sz="4" w:space="0"/>
              <w:right w:val="single" w:color="auto" w:sz="4" w:space="0"/>
            </w:tcBorders>
          </w:tcPr>
          <w:p>
            <w:pPr>
              <w:pStyle w:val="27"/>
              <w:tabs>
                <w:tab w:val="clear" w:pos="4320"/>
                <w:tab w:val="clear" w:pos="8640"/>
              </w:tabs>
              <w:rPr>
                <w:szCs w:val="22"/>
              </w:rPr>
            </w:pPr>
            <w:r>
              <w:rPr>
                <w:szCs w:val="22"/>
              </w:rPr>
              <w:t>3</w:t>
            </w:r>
          </w:p>
        </w:tc>
        <w:tc>
          <w:tcPr>
            <w:tcW w:w="1823" w:type="dxa"/>
            <w:tcBorders>
              <w:top w:val="single" w:color="auto" w:sz="4" w:space="0"/>
              <w:left w:val="single" w:color="auto" w:sz="4" w:space="0"/>
              <w:bottom w:val="single" w:color="auto" w:sz="4" w:space="0"/>
              <w:right w:val="single" w:color="auto" w:sz="4" w:space="0"/>
            </w:tcBorders>
          </w:tcPr>
          <w:p>
            <w:pPr>
              <w:pStyle w:val="27"/>
              <w:tabs>
                <w:tab w:val="clear" w:pos="4320"/>
                <w:tab w:val="clear" w:pos="8640"/>
              </w:tabs>
              <w:rPr>
                <w:szCs w:val="22"/>
              </w:rPr>
            </w:pPr>
            <w:r>
              <w:rPr>
                <w:szCs w:val="22"/>
              </w:rPr>
              <w:t>TCVR</w:t>
            </w:r>
          </w:p>
        </w:tc>
        <w:tc>
          <w:tcPr>
            <w:tcW w:w="5365" w:type="dxa"/>
            <w:tcBorders>
              <w:top w:val="single" w:color="auto" w:sz="4" w:space="0"/>
              <w:left w:val="single" w:color="auto" w:sz="4" w:space="0"/>
              <w:bottom w:val="single" w:color="auto" w:sz="4" w:space="0"/>
              <w:right w:val="single" w:color="auto" w:sz="4" w:space="0"/>
            </w:tcBorders>
          </w:tcPr>
          <w:p>
            <w:pPr>
              <w:pStyle w:val="27"/>
              <w:tabs>
                <w:tab w:val="clear" w:pos="4320"/>
                <w:tab w:val="clear" w:pos="8640"/>
              </w:tabs>
              <w:rPr>
                <w:szCs w:val="22"/>
              </w:rPr>
            </w:pPr>
            <w:r>
              <w:rPr>
                <w:szCs w:val="22"/>
              </w:rPr>
              <w:t>Technical Crew Voyage Report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trPr>
        <w:tc>
          <w:tcPr>
            <w:tcW w:w="1248" w:type="dxa"/>
            <w:tcBorders>
              <w:top w:val="single" w:color="auto" w:sz="4" w:space="0"/>
              <w:left w:val="single" w:color="auto" w:sz="4" w:space="0"/>
              <w:bottom w:val="single" w:color="auto" w:sz="4" w:space="0"/>
              <w:right w:val="single" w:color="auto" w:sz="4" w:space="0"/>
            </w:tcBorders>
          </w:tcPr>
          <w:p>
            <w:pPr>
              <w:pStyle w:val="27"/>
              <w:tabs>
                <w:tab w:val="clear" w:pos="4320"/>
                <w:tab w:val="clear" w:pos="8640"/>
              </w:tabs>
              <w:rPr>
                <w:szCs w:val="22"/>
              </w:rPr>
            </w:pPr>
            <w:r>
              <w:rPr>
                <w:szCs w:val="22"/>
              </w:rPr>
              <w:t>4</w:t>
            </w:r>
          </w:p>
        </w:tc>
        <w:tc>
          <w:tcPr>
            <w:tcW w:w="1823" w:type="dxa"/>
            <w:tcBorders>
              <w:top w:val="single" w:color="auto" w:sz="4" w:space="0"/>
              <w:left w:val="single" w:color="auto" w:sz="4" w:space="0"/>
              <w:bottom w:val="single" w:color="auto" w:sz="4" w:space="0"/>
              <w:right w:val="single" w:color="auto" w:sz="4" w:space="0"/>
            </w:tcBorders>
          </w:tcPr>
          <w:p>
            <w:pPr>
              <w:pStyle w:val="27"/>
              <w:tabs>
                <w:tab w:val="clear" w:pos="4320"/>
                <w:tab w:val="clear" w:pos="8640"/>
              </w:tabs>
              <w:rPr>
                <w:szCs w:val="22"/>
              </w:rPr>
            </w:pPr>
            <w:r>
              <w:rPr>
                <w:szCs w:val="22"/>
              </w:rPr>
              <w:t>VR</w:t>
            </w:r>
          </w:p>
        </w:tc>
        <w:tc>
          <w:tcPr>
            <w:tcW w:w="5365" w:type="dxa"/>
            <w:tcBorders>
              <w:top w:val="single" w:color="auto" w:sz="4" w:space="0"/>
              <w:left w:val="single" w:color="auto" w:sz="4" w:space="0"/>
              <w:bottom w:val="single" w:color="auto" w:sz="4" w:space="0"/>
              <w:right w:val="single" w:color="auto" w:sz="4" w:space="0"/>
            </w:tcBorders>
          </w:tcPr>
          <w:p>
            <w:pPr>
              <w:pStyle w:val="27"/>
              <w:tabs>
                <w:tab w:val="clear" w:pos="4320"/>
                <w:tab w:val="clear" w:pos="8640"/>
              </w:tabs>
              <w:rPr>
                <w:szCs w:val="22"/>
              </w:rPr>
            </w:pPr>
            <w:r>
              <w:rPr>
                <w:szCs w:val="22"/>
              </w:rPr>
              <w:t>Voyage Report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trPr>
        <w:tc>
          <w:tcPr>
            <w:tcW w:w="1248" w:type="dxa"/>
            <w:tcBorders>
              <w:top w:val="single" w:color="auto" w:sz="4" w:space="0"/>
              <w:left w:val="single" w:color="auto" w:sz="4" w:space="0"/>
              <w:bottom w:val="single" w:color="auto" w:sz="4" w:space="0"/>
              <w:right w:val="single" w:color="auto" w:sz="4" w:space="0"/>
            </w:tcBorders>
          </w:tcPr>
          <w:p>
            <w:pPr>
              <w:pStyle w:val="27"/>
              <w:tabs>
                <w:tab w:val="clear" w:pos="4320"/>
                <w:tab w:val="clear" w:pos="8640"/>
              </w:tabs>
              <w:rPr>
                <w:szCs w:val="22"/>
              </w:rPr>
            </w:pPr>
            <w:r>
              <w:rPr>
                <w:szCs w:val="22"/>
              </w:rPr>
              <w:t>5</w:t>
            </w:r>
          </w:p>
        </w:tc>
        <w:tc>
          <w:tcPr>
            <w:tcW w:w="1823" w:type="dxa"/>
            <w:tcBorders>
              <w:top w:val="single" w:color="auto" w:sz="4" w:space="0"/>
              <w:left w:val="single" w:color="auto" w:sz="4" w:space="0"/>
              <w:bottom w:val="single" w:color="auto" w:sz="4" w:space="0"/>
              <w:right w:val="single" w:color="auto" w:sz="4" w:space="0"/>
            </w:tcBorders>
          </w:tcPr>
          <w:p>
            <w:pPr>
              <w:pStyle w:val="27"/>
              <w:tabs>
                <w:tab w:val="clear" w:pos="4320"/>
                <w:tab w:val="clear" w:pos="8640"/>
              </w:tabs>
              <w:rPr>
                <w:szCs w:val="22"/>
              </w:rPr>
            </w:pPr>
            <w:r>
              <w:rPr>
                <w:szCs w:val="22"/>
              </w:rPr>
              <w:t>CCIC</w:t>
            </w:r>
          </w:p>
        </w:tc>
        <w:tc>
          <w:tcPr>
            <w:tcW w:w="5365" w:type="dxa"/>
            <w:tcBorders>
              <w:top w:val="single" w:color="auto" w:sz="4" w:space="0"/>
              <w:left w:val="single" w:color="auto" w:sz="4" w:space="0"/>
              <w:bottom w:val="single" w:color="auto" w:sz="4" w:space="0"/>
              <w:right w:val="single" w:color="auto" w:sz="4" w:space="0"/>
            </w:tcBorders>
          </w:tcPr>
          <w:p>
            <w:pPr>
              <w:pStyle w:val="27"/>
              <w:tabs>
                <w:tab w:val="clear" w:pos="4320"/>
                <w:tab w:val="clear" w:pos="8640"/>
              </w:tabs>
              <w:rPr>
                <w:szCs w:val="22"/>
              </w:rPr>
            </w:pPr>
            <w:r>
              <w:rPr>
                <w:szCs w:val="22"/>
              </w:rPr>
              <w:t>Cabin Crew In-Charge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trPr>
        <w:tc>
          <w:tcPr>
            <w:tcW w:w="1248" w:type="dxa"/>
            <w:tcBorders>
              <w:top w:val="single" w:color="auto" w:sz="4" w:space="0"/>
              <w:left w:val="single" w:color="auto" w:sz="4" w:space="0"/>
              <w:bottom w:val="single" w:color="auto" w:sz="4" w:space="0"/>
              <w:right w:val="single" w:color="auto" w:sz="4" w:space="0"/>
            </w:tcBorders>
          </w:tcPr>
          <w:p>
            <w:pPr>
              <w:pStyle w:val="27"/>
              <w:tabs>
                <w:tab w:val="clear" w:pos="4320"/>
                <w:tab w:val="clear" w:pos="8640"/>
              </w:tabs>
              <w:rPr>
                <w:szCs w:val="22"/>
              </w:rPr>
            </w:pPr>
            <w:r>
              <w:rPr>
                <w:szCs w:val="22"/>
              </w:rPr>
              <w:t>6</w:t>
            </w:r>
          </w:p>
        </w:tc>
        <w:tc>
          <w:tcPr>
            <w:tcW w:w="1823" w:type="dxa"/>
            <w:tcBorders>
              <w:top w:val="single" w:color="auto" w:sz="4" w:space="0"/>
              <w:left w:val="single" w:color="auto" w:sz="4" w:space="0"/>
              <w:bottom w:val="single" w:color="auto" w:sz="4" w:space="0"/>
              <w:right w:val="single" w:color="auto" w:sz="4" w:space="0"/>
            </w:tcBorders>
          </w:tcPr>
          <w:p>
            <w:pPr>
              <w:pStyle w:val="27"/>
              <w:tabs>
                <w:tab w:val="clear" w:pos="4320"/>
                <w:tab w:val="clear" w:pos="8640"/>
              </w:tabs>
              <w:rPr>
                <w:szCs w:val="22"/>
              </w:rPr>
            </w:pPr>
            <w:r>
              <w:rPr>
                <w:szCs w:val="22"/>
              </w:rPr>
              <w:t>SRAS</w:t>
            </w:r>
          </w:p>
        </w:tc>
        <w:tc>
          <w:tcPr>
            <w:tcW w:w="5365" w:type="dxa"/>
            <w:tcBorders>
              <w:top w:val="single" w:color="auto" w:sz="4" w:space="0"/>
              <w:left w:val="single" w:color="auto" w:sz="4" w:space="0"/>
              <w:bottom w:val="single" w:color="auto" w:sz="4" w:space="0"/>
              <w:right w:val="single" w:color="auto" w:sz="4" w:space="0"/>
            </w:tcBorders>
          </w:tcPr>
          <w:p>
            <w:pPr>
              <w:pStyle w:val="27"/>
              <w:tabs>
                <w:tab w:val="clear" w:pos="4320"/>
                <w:tab w:val="clear" w:pos="8640"/>
              </w:tabs>
              <w:rPr>
                <w:szCs w:val="22"/>
              </w:rPr>
            </w:pPr>
            <w:r>
              <w:rPr>
                <w:szCs w:val="22"/>
              </w:rPr>
              <w:t>Small Rapid Application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8" w:hRule="atLeast"/>
        </w:trPr>
        <w:tc>
          <w:tcPr>
            <w:tcW w:w="1248" w:type="dxa"/>
            <w:tcBorders>
              <w:top w:val="single" w:color="auto" w:sz="4" w:space="0"/>
              <w:left w:val="single" w:color="auto" w:sz="4" w:space="0"/>
              <w:bottom w:val="single" w:color="auto" w:sz="4" w:space="0"/>
              <w:right w:val="single" w:color="auto" w:sz="4" w:space="0"/>
            </w:tcBorders>
          </w:tcPr>
          <w:p>
            <w:pPr>
              <w:pStyle w:val="27"/>
              <w:tabs>
                <w:tab w:val="clear" w:pos="4320"/>
                <w:tab w:val="clear" w:pos="8640"/>
              </w:tabs>
              <w:rPr>
                <w:szCs w:val="22"/>
              </w:rPr>
            </w:pPr>
            <w:r>
              <w:rPr>
                <w:szCs w:val="22"/>
              </w:rPr>
              <w:t>7</w:t>
            </w:r>
          </w:p>
        </w:tc>
        <w:tc>
          <w:tcPr>
            <w:tcW w:w="1823" w:type="dxa"/>
            <w:tcBorders>
              <w:top w:val="single" w:color="auto" w:sz="4" w:space="0"/>
              <w:left w:val="single" w:color="auto" w:sz="4" w:space="0"/>
              <w:bottom w:val="single" w:color="auto" w:sz="4" w:space="0"/>
              <w:right w:val="single" w:color="auto" w:sz="4" w:space="0"/>
            </w:tcBorders>
          </w:tcPr>
          <w:p>
            <w:pPr>
              <w:pStyle w:val="27"/>
              <w:tabs>
                <w:tab w:val="clear" w:pos="4320"/>
                <w:tab w:val="clear" w:pos="8640"/>
              </w:tabs>
              <w:rPr>
                <w:szCs w:val="22"/>
              </w:rPr>
            </w:pPr>
            <w:r>
              <w:rPr>
                <w:szCs w:val="22"/>
              </w:rPr>
              <w:t>AODB</w:t>
            </w:r>
          </w:p>
        </w:tc>
        <w:tc>
          <w:tcPr>
            <w:tcW w:w="5365" w:type="dxa"/>
            <w:tcBorders>
              <w:top w:val="single" w:color="auto" w:sz="4" w:space="0"/>
              <w:left w:val="single" w:color="auto" w:sz="4" w:space="0"/>
              <w:bottom w:val="single" w:color="auto" w:sz="4" w:space="0"/>
              <w:right w:val="single" w:color="auto" w:sz="4" w:space="0"/>
            </w:tcBorders>
          </w:tcPr>
          <w:p>
            <w:pPr>
              <w:pStyle w:val="27"/>
              <w:tabs>
                <w:tab w:val="clear" w:pos="4320"/>
                <w:tab w:val="clear" w:pos="8640"/>
              </w:tabs>
              <w:rPr>
                <w:szCs w:val="22"/>
              </w:rPr>
            </w:pPr>
            <w:r>
              <w:rPr>
                <w:szCs w:val="22"/>
              </w:rPr>
              <w:t>Airport Operation Database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248" w:type="dxa"/>
            <w:tcBorders>
              <w:top w:val="single" w:color="auto" w:sz="4" w:space="0"/>
              <w:left w:val="single" w:color="auto" w:sz="4" w:space="0"/>
              <w:bottom w:val="single" w:color="auto" w:sz="4" w:space="0"/>
              <w:right w:val="single" w:color="auto" w:sz="4" w:space="0"/>
            </w:tcBorders>
          </w:tcPr>
          <w:p>
            <w:pPr>
              <w:pStyle w:val="27"/>
              <w:tabs>
                <w:tab w:val="clear" w:pos="4320"/>
                <w:tab w:val="clear" w:pos="8640"/>
              </w:tabs>
              <w:rPr>
                <w:szCs w:val="22"/>
              </w:rPr>
            </w:pPr>
            <w:r>
              <w:rPr>
                <w:szCs w:val="22"/>
              </w:rPr>
              <w:t>8</w:t>
            </w:r>
          </w:p>
        </w:tc>
        <w:tc>
          <w:tcPr>
            <w:tcW w:w="1823" w:type="dxa"/>
            <w:tcBorders>
              <w:top w:val="single" w:color="auto" w:sz="4" w:space="0"/>
              <w:left w:val="single" w:color="auto" w:sz="4" w:space="0"/>
              <w:bottom w:val="single" w:color="auto" w:sz="4" w:space="0"/>
              <w:right w:val="single" w:color="auto" w:sz="4" w:space="0"/>
            </w:tcBorders>
          </w:tcPr>
          <w:p>
            <w:pPr>
              <w:pStyle w:val="27"/>
              <w:tabs>
                <w:tab w:val="clear" w:pos="4320"/>
                <w:tab w:val="clear" w:pos="8640"/>
              </w:tabs>
              <w:rPr>
                <w:szCs w:val="22"/>
              </w:rPr>
            </w:pPr>
            <w:r>
              <w:rPr>
                <w:szCs w:val="22"/>
              </w:rPr>
              <w:t>LDAP</w:t>
            </w:r>
          </w:p>
        </w:tc>
        <w:tc>
          <w:tcPr>
            <w:tcW w:w="5365" w:type="dxa"/>
            <w:tcBorders>
              <w:top w:val="single" w:color="auto" w:sz="4" w:space="0"/>
              <w:left w:val="single" w:color="auto" w:sz="4" w:space="0"/>
              <w:bottom w:val="single" w:color="auto" w:sz="4" w:space="0"/>
              <w:right w:val="single" w:color="auto" w:sz="4" w:space="0"/>
            </w:tcBorders>
          </w:tcPr>
          <w:p>
            <w:pPr>
              <w:pStyle w:val="27"/>
              <w:tabs>
                <w:tab w:val="clear" w:pos="4320"/>
                <w:tab w:val="clear" w:pos="8640"/>
              </w:tabs>
              <w:rPr>
                <w:szCs w:val="22"/>
              </w:rPr>
            </w:pPr>
            <w:r>
              <w:rPr>
                <w:szCs w:val="22"/>
              </w:rPr>
              <w:t>Light Weight Directory Access Protocol</w:t>
            </w:r>
          </w:p>
        </w:tc>
      </w:tr>
    </w:tbl>
    <w:p>
      <w:pPr>
        <w:pStyle w:val="21"/>
        <w:jc w:val="center"/>
        <w:rPr>
          <w:color w:val="auto"/>
        </w:rPr>
      </w:pPr>
      <w:r>
        <w:rPr>
          <w:color w:val="auto"/>
        </w:rPr>
        <w:t xml:space="preserve">Table </w:t>
      </w:r>
      <w:r>
        <w:rPr>
          <w:color w:val="auto"/>
        </w:rPr>
        <w:fldChar w:fldCharType="begin"/>
      </w:r>
      <w:r>
        <w:rPr>
          <w:color w:val="auto"/>
        </w:rPr>
        <w:instrText xml:space="preserve"> SEQ Table \* ARABIC </w:instrText>
      </w:r>
      <w:r>
        <w:rPr>
          <w:color w:val="auto"/>
        </w:rPr>
        <w:fldChar w:fldCharType="separate"/>
      </w:r>
      <w:r>
        <w:rPr>
          <w:color w:val="auto"/>
        </w:rPr>
        <w:t>3</w:t>
      </w:r>
      <w:r>
        <w:rPr>
          <w:color w:val="auto"/>
        </w:rPr>
        <w:fldChar w:fldCharType="end"/>
      </w:r>
    </w:p>
    <w:p>
      <w:pPr>
        <w:rPr>
          <w:rFonts w:ascii="Arial Narrow" w:hAnsi="Arial Narrow"/>
          <w:sz w:val="22"/>
          <w:szCs w:val="22"/>
        </w:rPr>
      </w:pPr>
    </w:p>
    <w:p>
      <w:pPr>
        <w:rPr>
          <w:rFonts w:ascii="Arial Narrow" w:hAnsi="Arial Narrow"/>
          <w:sz w:val="22"/>
          <w:szCs w:val="22"/>
        </w:rPr>
      </w:pPr>
    </w:p>
    <w:p>
      <w:pPr>
        <w:rPr>
          <w:rFonts w:ascii="Arial Narrow" w:hAnsi="Arial Narrow"/>
          <w:sz w:val="22"/>
          <w:szCs w:val="22"/>
        </w:rPr>
      </w:pPr>
    </w:p>
    <w:p>
      <w:pPr>
        <w:rPr>
          <w:rFonts w:ascii="Arial Narrow" w:hAnsi="Arial Narrow"/>
          <w:lang w:val="en-GB"/>
        </w:rPr>
      </w:pPr>
    </w:p>
    <w:p>
      <w:pPr>
        <w:jc w:val="center"/>
        <w:rPr>
          <w:rFonts w:ascii="Arial Narrow" w:hAnsi="Arial Narrow"/>
          <w:b/>
          <w:sz w:val="28"/>
          <w:szCs w:val="28"/>
        </w:rPr>
      </w:pPr>
    </w:p>
    <w:p>
      <w:pPr>
        <w:jc w:val="center"/>
        <w:rPr>
          <w:rFonts w:ascii="Arial Narrow" w:hAnsi="Arial Narrow"/>
          <w:b/>
          <w:sz w:val="28"/>
          <w:szCs w:val="28"/>
        </w:rPr>
        <w:sectPr>
          <w:footerReference r:id="rId14" w:type="even"/>
          <w:pgSz w:w="11909" w:h="16834"/>
          <w:pgMar w:top="360" w:right="648" w:bottom="360" w:left="1296" w:header="360" w:footer="360" w:gutter="0"/>
          <w:pgNumType w:start="1" w:chapStyle="9"/>
          <w:cols w:space="720" w:num="1"/>
        </w:sectPr>
      </w:pPr>
    </w:p>
    <w:p>
      <w:pPr>
        <w:jc w:val="center"/>
        <w:rPr>
          <w:rFonts w:ascii="Arial Narrow" w:hAnsi="Arial Narrow"/>
          <w:b/>
          <w:sz w:val="28"/>
          <w:szCs w:val="28"/>
        </w:rPr>
      </w:pPr>
    </w:p>
    <w:p>
      <w:pPr>
        <w:jc w:val="center"/>
        <w:rPr>
          <w:rFonts w:ascii="Arial Narrow" w:hAnsi="Arial Narrow"/>
          <w:b/>
          <w:sz w:val="28"/>
          <w:szCs w:val="28"/>
        </w:rPr>
      </w:pPr>
    </w:p>
    <w:p>
      <w:pPr>
        <w:jc w:val="center"/>
        <w:rPr>
          <w:rFonts w:ascii="Arial Narrow" w:hAnsi="Arial Narrow"/>
          <w:b/>
          <w:sz w:val="28"/>
          <w:szCs w:val="28"/>
        </w:rPr>
      </w:pPr>
    </w:p>
    <w:p>
      <w:pPr>
        <w:jc w:val="center"/>
        <w:rPr>
          <w:rFonts w:ascii="Arial Narrow" w:hAnsi="Arial Narrow"/>
          <w:b/>
          <w:sz w:val="28"/>
          <w:szCs w:val="28"/>
        </w:rPr>
      </w:pPr>
    </w:p>
    <w:p>
      <w:pPr>
        <w:jc w:val="center"/>
        <w:rPr>
          <w:rFonts w:ascii="Arial Narrow" w:hAnsi="Arial Narrow"/>
          <w:b/>
          <w:sz w:val="28"/>
          <w:szCs w:val="28"/>
        </w:rPr>
      </w:pPr>
    </w:p>
    <w:p>
      <w:pPr>
        <w:jc w:val="center"/>
        <w:rPr>
          <w:rFonts w:ascii="Arial Narrow" w:hAnsi="Arial Narrow"/>
          <w:b/>
          <w:sz w:val="28"/>
          <w:szCs w:val="28"/>
        </w:rPr>
      </w:pPr>
    </w:p>
    <w:p>
      <w:pPr>
        <w:jc w:val="center"/>
        <w:rPr>
          <w:rFonts w:ascii="Arial Narrow" w:hAnsi="Arial Narrow"/>
          <w:b/>
          <w:sz w:val="28"/>
          <w:szCs w:val="28"/>
        </w:rPr>
      </w:pPr>
    </w:p>
    <w:p>
      <w:pPr>
        <w:jc w:val="center"/>
        <w:rPr>
          <w:rFonts w:ascii="Arial Narrow" w:hAnsi="Arial Narrow"/>
          <w:b/>
          <w:sz w:val="28"/>
          <w:szCs w:val="28"/>
        </w:rPr>
      </w:pPr>
    </w:p>
    <w:p>
      <w:pPr>
        <w:jc w:val="center"/>
        <w:rPr>
          <w:rFonts w:ascii="Arial Narrow" w:hAnsi="Arial Narrow"/>
          <w:b/>
          <w:sz w:val="28"/>
          <w:szCs w:val="28"/>
        </w:rPr>
      </w:pPr>
    </w:p>
    <w:p>
      <w:pPr>
        <w:jc w:val="center"/>
        <w:rPr>
          <w:rFonts w:ascii="Arial Narrow" w:hAnsi="Arial Narrow"/>
          <w:b/>
          <w:sz w:val="28"/>
          <w:szCs w:val="28"/>
        </w:rPr>
      </w:pPr>
    </w:p>
    <w:p>
      <w:pPr>
        <w:jc w:val="center"/>
        <w:rPr>
          <w:rFonts w:ascii="Arial Narrow" w:hAnsi="Arial Narrow"/>
          <w:b/>
          <w:sz w:val="28"/>
          <w:szCs w:val="28"/>
        </w:rPr>
      </w:pPr>
    </w:p>
    <w:p>
      <w:pPr>
        <w:jc w:val="center"/>
        <w:rPr>
          <w:rFonts w:ascii="Arial Narrow" w:hAnsi="Arial Narrow"/>
          <w:b/>
          <w:sz w:val="28"/>
          <w:szCs w:val="28"/>
        </w:rPr>
      </w:pPr>
    </w:p>
    <w:p>
      <w:pPr>
        <w:jc w:val="center"/>
        <w:rPr>
          <w:rFonts w:ascii="Arial Narrow" w:hAnsi="Arial Narrow"/>
          <w:b/>
          <w:sz w:val="28"/>
          <w:szCs w:val="28"/>
        </w:rPr>
      </w:pPr>
    </w:p>
    <w:p>
      <w:pPr>
        <w:jc w:val="center"/>
        <w:rPr>
          <w:rFonts w:ascii="Arial Narrow" w:hAnsi="Arial Narrow"/>
          <w:b/>
          <w:sz w:val="28"/>
          <w:szCs w:val="28"/>
        </w:rPr>
      </w:pPr>
    </w:p>
    <w:p>
      <w:pPr>
        <w:jc w:val="center"/>
        <w:rPr>
          <w:rFonts w:ascii="Arial Narrow" w:hAnsi="Arial Narrow"/>
          <w:b/>
          <w:sz w:val="28"/>
          <w:szCs w:val="28"/>
        </w:rPr>
      </w:pPr>
    </w:p>
    <w:p>
      <w:pPr>
        <w:pStyle w:val="10"/>
      </w:pPr>
      <w:bookmarkStart w:id="88" w:name="_Toc449860820"/>
      <w:bookmarkStart w:id="89" w:name="_Toc449860914"/>
      <w:r>
        <w:t>– OVERVIEW OF BUSINESS PROCESS</w:t>
      </w:r>
      <w:bookmarkEnd w:id="88"/>
      <w:bookmarkEnd w:id="89"/>
    </w:p>
    <w:p>
      <w:pPr>
        <w:overflowPunct/>
        <w:autoSpaceDE/>
        <w:autoSpaceDN/>
        <w:adjustRightInd/>
        <w:spacing w:before="0"/>
        <w:ind w:left="0" w:right="0"/>
        <w:textAlignment w:val="auto"/>
        <w:rPr>
          <w:b/>
          <w:sz w:val="28"/>
        </w:rPr>
      </w:pPr>
      <w:r>
        <w:br w:type="page"/>
      </w:r>
    </w:p>
    <w:p>
      <w:pPr>
        <w:pStyle w:val="2"/>
        <w:numPr>
          <w:ilvl w:val="0"/>
          <w:numId w:val="8"/>
        </w:numPr>
        <w:ind w:left="576" w:hanging="576"/>
      </w:pPr>
      <w:bookmarkStart w:id="90" w:name="_Toc449860821"/>
      <w:bookmarkStart w:id="91" w:name="_Toc502738121"/>
      <w:bookmarkStart w:id="92" w:name="_Toc449860915"/>
      <w:r>
        <w:t>OVERVIEW OF BUSINESS PROCESS</w:t>
      </w:r>
      <w:bookmarkEnd w:id="90"/>
      <w:bookmarkEnd w:id="91"/>
      <w:bookmarkEnd w:id="92"/>
    </w:p>
    <w:p>
      <w:pPr>
        <w:rPr>
          <w:lang w:val="en-GB"/>
        </w:rPr>
      </w:pPr>
    </w:p>
    <w:p>
      <w:pPr>
        <w:keepNext/>
      </w:pPr>
      <w:ins w:id="500" w:author="Palash Pandit" w:date="2021-05-05T14:22:00Z">
        <w:r>
          <w:rPr>
            <w:lang w:val="en-IN" w:eastAsia="en-IN" w:bidi="hi-IN"/>
          </w:rPr>
          <w:drawing>
            <wp:inline distT="0" distB="0" distL="0" distR="0">
              <wp:extent cx="6050915" cy="4693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064417" cy="4704684"/>
                      </a:xfrm>
                      <a:prstGeom prst="rect">
                        <a:avLst/>
                      </a:prstGeom>
                    </pic:spPr>
                  </pic:pic>
                </a:graphicData>
              </a:graphic>
            </wp:inline>
          </w:drawing>
        </w:r>
      </w:ins>
      <w:del w:id="502" w:author="Palash Pandit" w:date="2021-05-05T14:22:00Z">
        <w:r>
          <w:rPr>
            <w:lang w:val="en-IN" w:eastAsia="en-IN" w:bidi="hi-IN"/>
          </w:rPr>
          <w:drawing>
            <wp:inline distT="0" distB="0" distL="0" distR="0">
              <wp:extent cx="6385560" cy="4956175"/>
              <wp:effectExtent l="0" t="0" r="0" b="0"/>
              <wp:docPr id="10" name="Picture 10" descr="C:\ANOOP\KT\SOD\EVR\1.2 updated\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ANOOP\KT\SOD\EVR\1.2 updated\Untitled Diagram (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6385560" cy="4956175"/>
                      </a:xfrm>
                      <a:prstGeom prst="rect">
                        <a:avLst/>
                      </a:prstGeom>
                      <a:noFill/>
                      <a:ln>
                        <a:noFill/>
                      </a:ln>
                    </pic:spPr>
                  </pic:pic>
                </a:graphicData>
              </a:graphic>
            </wp:inline>
          </w:drawing>
        </w:r>
      </w:del>
    </w:p>
    <w:p>
      <w:pPr>
        <w:pStyle w:val="21"/>
        <w:jc w:val="center"/>
        <w:rPr>
          <w:lang w:val="en-GB"/>
        </w:rPr>
        <w:sectPr>
          <w:headerReference r:id="rId15" w:type="default"/>
          <w:footerReference r:id="rId17" w:type="default"/>
          <w:headerReference r:id="rId16" w:type="even"/>
          <w:footerReference r:id="rId18" w:type="even"/>
          <w:pgSz w:w="11909" w:h="16834"/>
          <w:pgMar w:top="360" w:right="648" w:bottom="360" w:left="1205" w:header="360" w:footer="360" w:gutter="0"/>
          <w:pgNumType w:start="1" w:chapStyle="9"/>
          <w:cols w:space="720" w:num="1"/>
          <w:docGrid w:linePitch="272" w:charSpace="0"/>
        </w:sectPr>
      </w:pPr>
      <w:r>
        <w:t xml:space="preserve">Figure </w:t>
      </w:r>
      <w:r>
        <w:fldChar w:fldCharType="begin"/>
      </w:r>
      <w:r>
        <w:instrText xml:space="preserve"> SEQ Figure \* ARABIC </w:instrText>
      </w:r>
      <w:r>
        <w:fldChar w:fldCharType="separate"/>
      </w:r>
      <w:r>
        <w:t>1</w:t>
      </w:r>
      <w:r>
        <w:fldChar w:fldCharType="end"/>
      </w:r>
    </w:p>
    <w:p>
      <w:pPr>
        <w:jc w:val="center"/>
        <w:rPr>
          <w:rFonts w:ascii="Arial Narrow" w:hAnsi="Arial Narrow"/>
          <w:b/>
          <w:sz w:val="28"/>
          <w:szCs w:val="28"/>
        </w:rPr>
      </w:pPr>
    </w:p>
    <w:p>
      <w:pPr>
        <w:jc w:val="center"/>
        <w:rPr>
          <w:rFonts w:ascii="Arial Narrow" w:hAnsi="Arial Narrow"/>
          <w:b/>
          <w:sz w:val="28"/>
          <w:szCs w:val="28"/>
        </w:rPr>
      </w:pPr>
    </w:p>
    <w:p>
      <w:pPr>
        <w:jc w:val="center"/>
        <w:rPr>
          <w:rFonts w:ascii="Arial Narrow" w:hAnsi="Arial Narrow"/>
          <w:b/>
          <w:sz w:val="28"/>
          <w:szCs w:val="28"/>
        </w:rPr>
      </w:pPr>
    </w:p>
    <w:p>
      <w:pPr>
        <w:jc w:val="center"/>
        <w:rPr>
          <w:rFonts w:ascii="Arial Narrow" w:hAnsi="Arial Narrow"/>
          <w:b/>
          <w:sz w:val="28"/>
          <w:szCs w:val="28"/>
        </w:rPr>
      </w:pPr>
    </w:p>
    <w:p>
      <w:pPr>
        <w:jc w:val="center"/>
        <w:rPr>
          <w:rFonts w:ascii="Arial Narrow" w:hAnsi="Arial Narrow"/>
          <w:b/>
          <w:sz w:val="28"/>
          <w:szCs w:val="28"/>
        </w:rPr>
      </w:pPr>
    </w:p>
    <w:p>
      <w:pPr>
        <w:jc w:val="center"/>
        <w:rPr>
          <w:rFonts w:ascii="Arial Narrow" w:hAnsi="Arial Narrow"/>
          <w:b/>
          <w:sz w:val="28"/>
          <w:szCs w:val="28"/>
        </w:rPr>
      </w:pPr>
    </w:p>
    <w:p>
      <w:pPr>
        <w:jc w:val="center"/>
        <w:rPr>
          <w:rFonts w:ascii="Arial Narrow" w:hAnsi="Arial Narrow"/>
          <w:b/>
          <w:sz w:val="28"/>
          <w:szCs w:val="28"/>
        </w:rPr>
      </w:pPr>
    </w:p>
    <w:p>
      <w:pPr>
        <w:jc w:val="center"/>
        <w:rPr>
          <w:rFonts w:ascii="Arial Narrow" w:hAnsi="Arial Narrow"/>
          <w:b/>
          <w:sz w:val="28"/>
          <w:szCs w:val="28"/>
        </w:rPr>
      </w:pPr>
    </w:p>
    <w:p>
      <w:pPr>
        <w:jc w:val="center"/>
        <w:rPr>
          <w:rFonts w:ascii="Arial Narrow" w:hAnsi="Arial Narrow"/>
          <w:b/>
          <w:sz w:val="28"/>
          <w:szCs w:val="28"/>
        </w:rPr>
      </w:pPr>
    </w:p>
    <w:p>
      <w:pPr>
        <w:jc w:val="center"/>
        <w:rPr>
          <w:rFonts w:ascii="Arial Narrow" w:hAnsi="Arial Narrow"/>
          <w:b/>
          <w:sz w:val="28"/>
          <w:szCs w:val="28"/>
        </w:rPr>
      </w:pPr>
    </w:p>
    <w:p>
      <w:pPr>
        <w:jc w:val="center"/>
        <w:rPr>
          <w:rFonts w:ascii="Arial Narrow" w:hAnsi="Arial Narrow"/>
          <w:b/>
          <w:sz w:val="28"/>
          <w:szCs w:val="28"/>
        </w:rPr>
      </w:pPr>
    </w:p>
    <w:p>
      <w:pPr>
        <w:jc w:val="center"/>
        <w:rPr>
          <w:rFonts w:ascii="Arial Narrow" w:hAnsi="Arial Narrow"/>
          <w:b/>
          <w:sz w:val="28"/>
          <w:szCs w:val="28"/>
        </w:rPr>
      </w:pPr>
    </w:p>
    <w:p>
      <w:pPr>
        <w:jc w:val="center"/>
        <w:rPr>
          <w:rFonts w:ascii="Arial Narrow" w:hAnsi="Arial Narrow"/>
          <w:b/>
          <w:sz w:val="28"/>
          <w:szCs w:val="28"/>
        </w:rPr>
      </w:pPr>
    </w:p>
    <w:p>
      <w:pPr>
        <w:pStyle w:val="10"/>
      </w:pPr>
      <w:bookmarkStart w:id="93" w:name="_Toc283739260"/>
      <w:bookmarkStart w:id="94" w:name="_Toc187483952"/>
      <w:bookmarkStart w:id="95" w:name="_Toc449860822"/>
      <w:bookmarkStart w:id="96" w:name="_Toc187483233"/>
      <w:bookmarkStart w:id="97" w:name="_Toc216835064"/>
      <w:bookmarkStart w:id="98" w:name="_Toc283218713"/>
      <w:bookmarkStart w:id="99" w:name="_Toc449860916"/>
      <w:r>
        <w:t>- MANUAL CONTENT TITLE</w:t>
      </w:r>
      <w:bookmarkEnd w:id="93"/>
      <w:bookmarkEnd w:id="94"/>
      <w:bookmarkEnd w:id="95"/>
      <w:bookmarkEnd w:id="96"/>
      <w:bookmarkEnd w:id="97"/>
      <w:bookmarkEnd w:id="98"/>
      <w:bookmarkEnd w:id="99"/>
    </w:p>
    <w:p>
      <w:pPr>
        <w:rPr>
          <w:rFonts w:ascii="Arial Narrow" w:hAnsi="Arial Narrow"/>
          <w:b/>
          <w:sz w:val="22"/>
          <w:szCs w:val="22"/>
          <w:lang w:val="en-GB"/>
        </w:rPr>
      </w:pPr>
      <w:bookmarkStart w:id="100" w:name="_Toc187483234"/>
      <w:bookmarkStart w:id="101" w:name="_Toc216835065"/>
      <w:bookmarkStart w:id="102" w:name="_Toc187483953"/>
    </w:p>
    <w:p>
      <w:pPr>
        <w:rPr>
          <w:rFonts w:ascii="Arial Narrow" w:hAnsi="Arial Narrow"/>
          <w:b/>
          <w:sz w:val="22"/>
          <w:szCs w:val="22"/>
          <w:lang w:val="en-GB"/>
        </w:rPr>
        <w:sectPr>
          <w:headerReference r:id="rId19" w:type="default"/>
          <w:footerReference r:id="rId20" w:type="default"/>
          <w:pgSz w:w="11909" w:h="16834"/>
          <w:pgMar w:top="360" w:right="648" w:bottom="360" w:left="1296" w:header="360" w:footer="360" w:gutter="0"/>
          <w:pgNumType w:start="1" w:chapStyle="9"/>
          <w:cols w:space="720" w:num="1"/>
        </w:sectPr>
      </w:pPr>
    </w:p>
    <w:bookmarkEnd w:id="100"/>
    <w:bookmarkEnd w:id="101"/>
    <w:bookmarkEnd w:id="102"/>
    <w:p>
      <w:pPr>
        <w:pStyle w:val="2"/>
        <w:numPr>
          <w:ilvl w:val="1"/>
          <w:numId w:val="9"/>
        </w:numPr>
        <w:tabs>
          <w:tab w:val="left" w:pos="540"/>
        </w:tabs>
        <w:ind w:left="540" w:hanging="90"/>
      </w:pPr>
      <w:bookmarkStart w:id="103" w:name="_Toc449860917"/>
      <w:bookmarkStart w:id="104" w:name="_Toc449860823"/>
      <w:bookmarkStart w:id="105" w:name="_Toc502738122"/>
      <w:r>
        <w:t>SYSTEM OVERVIEW</w:t>
      </w:r>
      <w:bookmarkEnd w:id="103"/>
      <w:bookmarkEnd w:id="104"/>
      <w:bookmarkEnd w:id="105"/>
    </w:p>
    <w:p>
      <w:pPr>
        <w:spacing w:before="0"/>
        <w:jc w:val="both"/>
        <w:rPr>
          <w:rFonts w:eastAsia="Calibri" w:cs="Arial"/>
          <w:lang w:eastAsia="ar-SA"/>
        </w:rPr>
      </w:pPr>
    </w:p>
    <w:p>
      <w:pPr>
        <w:spacing w:before="0"/>
        <w:jc w:val="both"/>
        <w:rPr>
          <w:rFonts w:eastAsia="Calibri" w:cs="Arial"/>
          <w:lang w:eastAsia="ar-SA"/>
        </w:rPr>
      </w:pPr>
      <w:r>
        <w:rPr>
          <w:rFonts w:eastAsia="Calibri" w:cs="Arial"/>
          <w:lang w:eastAsia="ar-SA"/>
        </w:rPr>
        <w:t>EVR includes Cabin and Technical Crew VR applications. It is widely used in Operation Department by Cabin Crew and Technical Crew Team. We have progressed further and we are now moving away from the manual entry form to an automated form. EVR is also designed to be accessible without internet connection on board the flight.</w:t>
      </w:r>
    </w:p>
    <w:p>
      <w:pPr>
        <w:pStyle w:val="4"/>
        <w:keepNext w:val="0"/>
        <w:tabs>
          <w:tab w:val="left" w:pos="1440"/>
        </w:tabs>
        <w:overflowPunct/>
        <w:autoSpaceDE/>
        <w:autoSpaceDN/>
        <w:adjustRightInd/>
        <w:spacing w:before="240"/>
        <w:ind w:left="0" w:right="0" w:firstLine="450"/>
        <w:jc w:val="left"/>
        <w:textAlignment w:val="auto"/>
        <w:rPr>
          <w:rFonts w:cs="Arial"/>
          <w:caps/>
          <w:sz w:val="20"/>
        </w:rPr>
      </w:pPr>
      <w:bookmarkStart w:id="106" w:name="_Toc449860824"/>
      <w:bookmarkStart w:id="107" w:name="_Toc449860918"/>
      <w:bookmarkStart w:id="108" w:name="_Toc502738123"/>
      <w:r>
        <w:rPr>
          <w:rFonts w:cs="Arial"/>
          <w:caps/>
          <w:sz w:val="20"/>
        </w:rPr>
        <w:t>4.1.1. EVR Cabin Crew</w:t>
      </w:r>
      <w:bookmarkEnd w:id="106"/>
      <w:bookmarkEnd w:id="107"/>
      <w:bookmarkEnd w:id="108"/>
    </w:p>
    <w:p>
      <w:pPr>
        <w:spacing w:before="0"/>
        <w:jc w:val="both"/>
      </w:pPr>
    </w:p>
    <w:p>
      <w:pPr>
        <w:pStyle w:val="56"/>
        <w:numPr>
          <w:ilvl w:val="0"/>
          <w:numId w:val="10"/>
        </w:numPr>
        <w:ind w:left="1267"/>
        <w:pPrChange w:id="504" w:author="Palash Pandit" w:date="2021-05-05T15:44:00Z">
          <w:pPr>
            <w:ind w:left="1267"/>
          </w:pPr>
        </w:pPrChange>
      </w:pPr>
      <w:r>
        <w:t xml:space="preserve">Cabin Crew Voyage Report (CCVR) is used by Cabin Crew in-charge on flights to report the flight details, Cabin crew staff details, and Service and Passenger incident reports for each flight sector. </w:t>
      </w:r>
    </w:p>
    <w:p>
      <w:pPr>
        <w:pStyle w:val="56"/>
        <w:numPr>
          <w:ilvl w:val="0"/>
          <w:numId w:val="10"/>
        </w:numPr>
      </w:pPr>
      <w:r>
        <w:t xml:space="preserve">CCVR is used to capture all service breakages on board and also any other relevant issues affecting the passengers/customers and the cabin crew. </w:t>
      </w:r>
    </w:p>
    <w:p>
      <w:pPr>
        <w:pStyle w:val="56"/>
        <w:numPr>
          <w:ilvl w:val="0"/>
          <w:numId w:val="10"/>
        </w:numPr>
      </w:pPr>
      <w:r>
        <w:t>CCVR is also used to do Performance Assessment for Cabin Crew Staffs.</w:t>
      </w:r>
    </w:p>
    <w:p>
      <w:pPr>
        <w:pStyle w:val="56"/>
        <w:numPr>
          <w:ilvl w:val="0"/>
          <w:numId w:val="10"/>
        </w:numPr>
      </w:pPr>
      <w:r>
        <w:t xml:space="preserve">CCIC is responsible in reporting the Voyage Report and also responsible for the timely submission of the said Voyage Report. </w:t>
      </w:r>
    </w:p>
    <w:p>
      <w:pPr>
        <w:pStyle w:val="56"/>
        <w:numPr>
          <w:ilvl w:val="0"/>
          <w:numId w:val="10"/>
        </w:numPr>
      </w:pPr>
      <w:r>
        <w:t>CCVR must be submitted for every sector and CCICs must ensure that all breakages is captured and reported in the VR accordingly.</w:t>
      </w:r>
    </w:p>
    <w:p>
      <w:pPr>
        <w:pStyle w:val="4"/>
        <w:keepNext w:val="0"/>
        <w:tabs>
          <w:tab w:val="left" w:pos="1440"/>
        </w:tabs>
        <w:overflowPunct/>
        <w:autoSpaceDE/>
        <w:autoSpaceDN/>
        <w:adjustRightInd/>
        <w:spacing w:before="240"/>
        <w:ind w:left="0" w:right="0" w:firstLine="450"/>
        <w:jc w:val="left"/>
        <w:textAlignment w:val="auto"/>
        <w:rPr>
          <w:rFonts w:cs="Arial"/>
          <w:caps/>
          <w:sz w:val="20"/>
        </w:rPr>
      </w:pPr>
      <w:bookmarkStart w:id="109" w:name="_Toc449860825"/>
      <w:bookmarkStart w:id="110" w:name="_Toc449860919"/>
      <w:bookmarkStart w:id="111" w:name="_Toc502738124"/>
      <w:r>
        <w:rPr>
          <w:rFonts w:cs="Arial"/>
          <w:caps/>
          <w:sz w:val="20"/>
        </w:rPr>
        <w:t>4.1.2. EVR Technical Crew</w:t>
      </w:r>
      <w:bookmarkEnd w:id="109"/>
      <w:bookmarkEnd w:id="110"/>
      <w:bookmarkEnd w:id="111"/>
    </w:p>
    <w:p>
      <w:pPr>
        <w:spacing w:before="0"/>
        <w:jc w:val="both"/>
      </w:pPr>
    </w:p>
    <w:p>
      <w:pPr>
        <w:pStyle w:val="56"/>
        <w:numPr>
          <w:ilvl w:val="0"/>
          <w:numId w:val="10"/>
        </w:numPr>
      </w:pPr>
      <w:r>
        <w:t xml:space="preserve">Technical Crew Voyage Report (TCVR) is used by Captain on flights to report the flight and fuel information for each voyage. </w:t>
      </w:r>
    </w:p>
    <w:p>
      <w:pPr>
        <w:pStyle w:val="56"/>
        <w:numPr>
          <w:ilvl w:val="0"/>
          <w:numId w:val="10"/>
        </w:numPr>
      </w:pPr>
      <w:r>
        <w:t xml:space="preserve">The Captain is responsible in reporting the Voyage Report and also responsible for the timely submission of the said Voyage Report. </w:t>
      </w:r>
    </w:p>
    <w:p>
      <w:pPr>
        <w:pStyle w:val="56"/>
        <w:numPr>
          <w:ilvl w:val="0"/>
          <w:numId w:val="10"/>
        </w:numPr>
      </w:pPr>
      <w:r>
        <w:t xml:space="preserve">The application is used to track fuel details for the flight, working hours of each pilot and flight delay information. </w:t>
      </w:r>
    </w:p>
    <w:p>
      <w:pPr>
        <w:pStyle w:val="56"/>
        <w:numPr>
          <w:ilvl w:val="0"/>
          <w:numId w:val="10"/>
        </w:numPr>
        <w:rPr>
          <w:ins w:id="505" w:author="RajashekarReddy Kasireddy" w:date="2020-05-29T14:57:00Z"/>
        </w:rPr>
      </w:pPr>
      <w:r>
        <w:t>The details will be used by respective Business Units for auditing and tracking purpose.</w:t>
      </w:r>
    </w:p>
    <w:p>
      <w:pPr>
        <w:pStyle w:val="56"/>
        <w:numPr>
          <w:ilvl w:val="0"/>
          <w:numId w:val="10"/>
        </w:numPr>
        <w:rPr>
          <w:ins w:id="506" w:author="Palash Pandit" w:date="2021-05-05T14:27:00Z"/>
        </w:rPr>
      </w:pPr>
      <w:ins w:id="507" w:author="RajashekarReddy Kasireddy" w:date="2020-05-29T14:57:00Z">
        <w:r>
          <w:rPr/>
          <w:t>EVR Missing cre</w:t>
        </w:r>
      </w:ins>
      <w:ins w:id="508" w:author="RajashekarReddy Kasireddy" w:date="2020-05-29T14:58:00Z">
        <w:r>
          <w:rPr/>
          <w:t xml:space="preserve">w info implemented to identify the flights </w:t>
        </w:r>
      </w:ins>
      <w:ins w:id="509" w:author="RajashekarReddy Kasireddy" w:date="2020-05-29T14:59:00Z">
        <w:r>
          <w:rPr/>
          <w:t>crew missing. Schedule Job run by Mor</w:t>
        </w:r>
      </w:ins>
      <w:ins w:id="510" w:author="Jamaludin Abu Bakar" w:date="2021-05-10T08:58:00Z">
        <w:r>
          <w:rPr/>
          <w:t>n</w:t>
        </w:r>
      </w:ins>
      <w:ins w:id="511" w:author="RajashekarReddy Kasireddy" w:date="2020-05-29T14:59:00Z">
        <w:r>
          <w:rPr/>
          <w:t>ing 7 am and evening 7pm everyday and notify the</w:t>
        </w:r>
      </w:ins>
      <w:ins w:id="512" w:author="RajashekarReddy Kasireddy" w:date="2020-05-29T15:00:00Z">
        <w:r>
          <w:rPr/>
          <w:t xml:space="preserve"> information to NCMS team to trigger crew data.</w:t>
        </w:r>
      </w:ins>
    </w:p>
    <w:p>
      <w:pPr>
        <w:pStyle w:val="56"/>
        <w:numPr>
          <w:ilvl w:val="0"/>
          <w:numId w:val="10"/>
        </w:numPr>
        <w:rPr>
          <w:ins w:id="513" w:author="Palash Pandit" w:date="2021-05-05T14:28:00Z"/>
        </w:rPr>
      </w:pPr>
      <w:ins w:id="514" w:author="Palash Pandit" w:date="2021-05-03T11:31:00Z">
        <w:r>
          <w:rPr/>
          <w:t>The application has eLogbook report for the staff to get their past experience, other flying info</w:t>
        </w:r>
      </w:ins>
      <w:ins w:id="515" w:author="Palash Pandit" w:date="2021-05-03T11:33:00Z">
        <w:r>
          <w:rPr/>
          <w:t>rmation</w:t>
        </w:r>
      </w:ins>
      <w:ins w:id="516" w:author="Palash Pandit" w:date="2021-05-03T11:31:00Z">
        <w:r>
          <w:rPr/>
          <w:t xml:space="preserve">, evr submitted form list, simulator details and </w:t>
        </w:r>
      </w:ins>
      <w:ins w:id="517" w:author="Palash Pandit" w:date="2021-05-03T11:32:00Z">
        <w:r>
          <w:rPr/>
          <w:t>manual certification data.</w:t>
        </w:r>
      </w:ins>
    </w:p>
    <w:p>
      <w:pPr>
        <w:pStyle w:val="56"/>
        <w:numPr>
          <w:ilvl w:val="0"/>
          <w:numId w:val="10"/>
        </w:numPr>
      </w:pPr>
      <w:ins w:id="518" w:author="Palash Pandit" w:date="2021-05-05T14:28:00Z">
        <w:r>
          <w:rPr/>
          <w:t xml:space="preserve">The total hours in manual certification should be equal to other flying info hours. </w:t>
        </w:r>
      </w:ins>
    </w:p>
    <w:p>
      <w:pPr>
        <w:ind w:left="720"/>
        <w:jc w:val="both"/>
        <w:rPr>
          <w:ins w:id="519" w:author="Palash Pandit" w:date="2021-05-05T14:30:00Z"/>
          <w:rFonts w:cs="Arial"/>
        </w:rPr>
      </w:pPr>
    </w:p>
    <w:p>
      <w:pPr>
        <w:overflowPunct/>
        <w:autoSpaceDE/>
        <w:autoSpaceDN/>
        <w:adjustRightInd/>
        <w:spacing w:before="0"/>
        <w:ind w:left="0" w:right="0"/>
        <w:jc w:val="left"/>
        <w:textAlignment w:val="auto"/>
        <w:rPr>
          <w:rFonts w:cs="Arial"/>
        </w:rPr>
        <w:pPrChange w:id="520" w:author="Palash Pandit" w:date="2021-05-05T14:30:00Z">
          <w:pPr>
            <w:ind w:left="720"/>
            <w:jc w:val="both"/>
          </w:pPr>
        </w:pPrChange>
      </w:pPr>
      <w:ins w:id="521" w:author="Palash Pandit" w:date="2021-05-05T14:30:00Z">
        <w:r>
          <w:rPr>
            <w:rFonts w:cs="Arial"/>
          </w:rPr>
          <w:br w:type="page"/>
        </w:r>
      </w:ins>
    </w:p>
    <w:p>
      <w:pPr>
        <w:pStyle w:val="2"/>
        <w:numPr>
          <w:ilvl w:val="1"/>
          <w:numId w:val="9"/>
        </w:numPr>
        <w:ind w:left="540" w:hanging="90"/>
        <w:rPr>
          <w:rFonts w:cs="Arial"/>
          <w:caps/>
        </w:rPr>
      </w:pPr>
      <w:bookmarkStart w:id="112" w:name="_Toc449860826"/>
      <w:bookmarkStart w:id="113" w:name="_Toc449860920"/>
      <w:bookmarkStart w:id="114" w:name="_Toc502738125"/>
      <w:r>
        <w:rPr>
          <w:rFonts w:cs="Arial"/>
          <w:caps/>
        </w:rPr>
        <w:t>SYSTEM CONCEPT DIAGRAM</w:t>
      </w:r>
      <w:bookmarkEnd w:id="112"/>
      <w:bookmarkEnd w:id="113"/>
      <w:bookmarkEnd w:id="114"/>
    </w:p>
    <w:p>
      <w:pPr>
        <w:pStyle w:val="4"/>
        <w:keepNext w:val="0"/>
        <w:tabs>
          <w:tab w:val="left" w:pos="1440"/>
        </w:tabs>
        <w:overflowPunct/>
        <w:autoSpaceDE/>
        <w:autoSpaceDN/>
        <w:adjustRightInd/>
        <w:spacing w:before="240"/>
        <w:ind w:left="0" w:right="0" w:firstLine="630"/>
        <w:jc w:val="left"/>
        <w:textAlignment w:val="auto"/>
        <w:rPr>
          <w:rFonts w:cs="Arial"/>
          <w:caps/>
          <w:sz w:val="20"/>
        </w:rPr>
      </w:pPr>
      <w:bookmarkStart w:id="115" w:name="_Toc449860827"/>
      <w:bookmarkStart w:id="116" w:name="_Toc449860921"/>
      <w:bookmarkStart w:id="117" w:name="_Toc502738126"/>
      <w:r>
        <w:rPr>
          <w:rFonts w:cs="Arial"/>
          <w:caps/>
          <w:sz w:val="20"/>
        </w:rPr>
        <w:t>4.2.1. EVR Cabin Crew Concept Diagram</w:t>
      </w:r>
      <w:bookmarkEnd w:id="115"/>
      <w:bookmarkEnd w:id="116"/>
      <w:bookmarkEnd w:id="117"/>
    </w:p>
    <w:p>
      <w:pPr>
        <w:keepNext/>
      </w:pPr>
      <w:ins w:id="522" w:author="Palash Pandit" w:date="2021-05-05T14:29:00Z">
        <w:r>
          <w:rPr>
            <w:lang w:val="en-IN" w:eastAsia="en-IN" w:bidi="hi-IN"/>
          </w:rPr>
          <w:drawing>
            <wp:inline distT="0" distB="0" distL="0" distR="0">
              <wp:extent cx="5661025" cy="32905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666473" cy="3294063"/>
                      </a:xfrm>
                      <a:prstGeom prst="rect">
                        <a:avLst/>
                      </a:prstGeom>
                    </pic:spPr>
                  </pic:pic>
                </a:graphicData>
              </a:graphic>
            </wp:inline>
          </w:drawing>
        </w:r>
      </w:ins>
      <w:del w:id="524" w:author="Palash Pandit" w:date="2021-05-05T14:29:00Z">
        <w:r>
          <w:rPr>
            <w:lang w:val="en-IN" w:eastAsia="en-IN" w:bidi="hi-IN"/>
          </w:rPr>
          <w:drawing>
            <wp:inline distT="0" distB="0" distL="0" distR="0">
              <wp:extent cx="6327775" cy="3562985"/>
              <wp:effectExtent l="0" t="0" r="0" b="0"/>
              <wp:docPr id="174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6330744" cy="3564679"/>
                      </a:xfrm>
                      <a:prstGeom prst="rect">
                        <a:avLst/>
                      </a:prstGeom>
                      <a:noFill/>
                      <a:ln>
                        <a:noFill/>
                      </a:ln>
                      <a:effectLst/>
                    </pic:spPr>
                  </pic:pic>
                </a:graphicData>
              </a:graphic>
            </wp:inline>
          </w:drawing>
        </w:r>
      </w:del>
    </w:p>
    <w:p>
      <w:pPr>
        <w:pStyle w:val="21"/>
        <w:jc w:val="center"/>
        <w:rPr>
          <w:lang w:val="en-GB"/>
        </w:rPr>
      </w:pPr>
      <w:r>
        <w:t xml:space="preserve">Figure </w:t>
      </w:r>
      <w:r>
        <w:fldChar w:fldCharType="begin"/>
      </w:r>
      <w:r>
        <w:instrText xml:space="preserve"> SEQ Figure \* ARABIC </w:instrText>
      </w:r>
      <w:r>
        <w:fldChar w:fldCharType="separate"/>
      </w:r>
      <w:r>
        <w:t>2</w:t>
      </w:r>
      <w:r>
        <w:fldChar w:fldCharType="end"/>
      </w:r>
    </w:p>
    <w:p>
      <w:pPr>
        <w:pStyle w:val="4"/>
        <w:keepNext w:val="0"/>
        <w:tabs>
          <w:tab w:val="left" w:pos="1440"/>
        </w:tabs>
        <w:overflowPunct/>
        <w:autoSpaceDE/>
        <w:autoSpaceDN/>
        <w:adjustRightInd/>
        <w:spacing w:before="240"/>
        <w:ind w:left="0" w:right="0"/>
        <w:jc w:val="left"/>
        <w:textAlignment w:val="auto"/>
        <w:rPr>
          <w:rFonts w:cs="Arial"/>
          <w:caps/>
          <w:sz w:val="20"/>
        </w:rPr>
      </w:pPr>
      <w:bookmarkStart w:id="118" w:name="_Toc449860828"/>
      <w:bookmarkStart w:id="119" w:name="_Toc449860922"/>
      <w:bookmarkStart w:id="120" w:name="_Toc502738127"/>
      <w:r>
        <w:rPr>
          <w:rFonts w:cs="Arial"/>
          <w:caps/>
          <w:sz w:val="20"/>
        </w:rPr>
        <w:t>4.2.2. EVR Technical Crew Concept Diagram</w:t>
      </w:r>
      <w:bookmarkEnd w:id="118"/>
      <w:bookmarkEnd w:id="119"/>
      <w:bookmarkEnd w:id="120"/>
    </w:p>
    <w:p>
      <w:pPr>
        <w:spacing w:before="40"/>
      </w:pPr>
    </w:p>
    <w:p>
      <w:pPr>
        <w:keepNext/>
        <w:spacing w:before="40"/>
        <w:ind w:left="0" w:firstLine="360"/>
        <w:pPrChange w:id="526" w:author="Palash Pandit" w:date="2021-05-05T14:31:00Z">
          <w:pPr>
            <w:keepNext/>
            <w:spacing w:before="40"/>
            <w:ind w:left="0"/>
          </w:pPr>
        </w:pPrChange>
      </w:pPr>
      <w:ins w:id="527" w:author="Palash Pandit" w:date="2021-05-05T14:30:00Z">
        <w:r>
          <w:rPr>
            <w:lang w:val="en-IN" w:eastAsia="en-IN" w:bidi="hi-IN"/>
          </w:rPr>
          <w:drawing>
            <wp:inline distT="0" distB="0" distL="0" distR="0">
              <wp:extent cx="5923280" cy="3505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924144" cy="3506307"/>
                      </a:xfrm>
                      <a:prstGeom prst="rect">
                        <a:avLst/>
                      </a:prstGeom>
                    </pic:spPr>
                  </pic:pic>
                </a:graphicData>
              </a:graphic>
            </wp:inline>
          </w:drawing>
        </w:r>
      </w:ins>
      <w:del w:id="529" w:author="Palash Pandit" w:date="2021-05-05T14:30:00Z">
        <w:r>
          <w:rPr>
            <w:lang w:val="en-IN" w:eastAsia="en-IN" w:bidi="hi-IN"/>
          </w:rPr>
          <w:drawing>
            <wp:inline distT="0" distB="0" distL="0" distR="0">
              <wp:extent cx="6327775" cy="3747770"/>
              <wp:effectExtent l="0" t="0" r="0" b="0"/>
              <wp:docPr id="3" name="Picture 3" descr="C:\ANOOP\KT\SOD\EVR\1.2 updated\TCF.p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ANOOP\KT\SOD\EVR\1.2 updated\TCF.png.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6327775" cy="3747856"/>
                      </a:xfrm>
                      <a:prstGeom prst="rect">
                        <a:avLst/>
                      </a:prstGeom>
                      <a:noFill/>
                      <a:ln>
                        <a:noFill/>
                      </a:ln>
                    </pic:spPr>
                  </pic:pic>
                </a:graphicData>
              </a:graphic>
            </wp:inline>
          </w:drawing>
        </w:r>
      </w:del>
    </w:p>
    <w:p>
      <w:pPr>
        <w:pStyle w:val="21"/>
        <w:jc w:val="center"/>
      </w:pPr>
      <w:r>
        <w:t xml:space="preserve">Figure </w:t>
      </w:r>
      <w:r>
        <w:fldChar w:fldCharType="begin"/>
      </w:r>
      <w:r>
        <w:instrText xml:space="preserve"> SEQ Figure \* ARABIC </w:instrText>
      </w:r>
      <w:r>
        <w:fldChar w:fldCharType="separate"/>
      </w:r>
      <w:r>
        <w:t>3</w:t>
      </w:r>
      <w:r>
        <w:fldChar w:fldCharType="end"/>
      </w:r>
    </w:p>
    <w:p>
      <w:pPr>
        <w:spacing w:before="40"/>
      </w:pPr>
    </w:p>
    <w:p>
      <w:pPr>
        <w:rPr>
          <w:lang w:val="en-GB"/>
        </w:rPr>
      </w:pPr>
    </w:p>
    <w:p>
      <w:pPr>
        <w:overflowPunct/>
        <w:autoSpaceDE/>
        <w:autoSpaceDN/>
        <w:adjustRightInd/>
        <w:spacing w:before="0"/>
        <w:ind w:left="0" w:right="0"/>
        <w:textAlignment w:val="auto"/>
        <w:rPr>
          <w:rFonts w:ascii="Arial Narrow" w:hAnsi="Arial Narrow"/>
          <w:sz w:val="22"/>
          <w:szCs w:val="22"/>
        </w:rPr>
        <w:pPrChange w:id="531" w:author="Palash Pandit" w:date="2021-05-03T11:33:00Z">
          <w:pPr/>
        </w:pPrChange>
      </w:pPr>
      <w:ins w:id="532" w:author="Palash Pandit" w:date="2021-05-03T11:33:00Z">
        <w:r>
          <w:rPr>
            <w:rFonts w:ascii="Arial Narrow" w:hAnsi="Arial Narrow"/>
            <w:sz w:val="22"/>
            <w:szCs w:val="22"/>
          </w:rPr>
          <w:br w:type="page"/>
        </w:r>
      </w:ins>
    </w:p>
    <w:p>
      <w:pPr>
        <w:pStyle w:val="2"/>
        <w:numPr>
          <w:ilvl w:val="1"/>
          <w:numId w:val="9"/>
        </w:numPr>
        <w:spacing w:before="40" w:after="40" w:line="240" w:lineRule="atLeast"/>
        <w:ind w:left="540" w:hanging="540"/>
        <w:jc w:val="both"/>
      </w:pPr>
      <w:bookmarkStart w:id="121" w:name="_Toc449860923"/>
      <w:bookmarkStart w:id="122" w:name="_Toc449860829"/>
      <w:bookmarkStart w:id="123" w:name="_Toc502738128"/>
      <w:r>
        <w:t>I</w:t>
      </w:r>
      <w:r>
        <w:rPr>
          <w:rFonts w:cs="Arial"/>
          <w:caps/>
        </w:rPr>
        <w:t>NTERFACES</w:t>
      </w:r>
      <w:bookmarkEnd w:id="121"/>
      <w:bookmarkEnd w:id="122"/>
      <w:bookmarkEnd w:id="123"/>
    </w:p>
    <w:p>
      <w:pPr>
        <w:pStyle w:val="4"/>
        <w:keepNext w:val="0"/>
        <w:tabs>
          <w:tab w:val="left" w:pos="567"/>
        </w:tabs>
        <w:overflowPunct/>
        <w:autoSpaceDE/>
        <w:autoSpaceDN/>
        <w:adjustRightInd/>
        <w:spacing w:before="240"/>
        <w:ind w:left="0" w:right="0"/>
        <w:jc w:val="left"/>
        <w:textAlignment w:val="auto"/>
        <w:rPr>
          <w:rFonts w:cs="Arial"/>
          <w:caps/>
          <w:sz w:val="20"/>
        </w:rPr>
        <w:pPrChange w:id="533" w:author="Palash Pandit" w:date="2021-05-06T16:10:00Z">
          <w:pPr>
            <w:pStyle w:val="4"/>
            <w:keepNext w:val="0"/>
            <w:tabs>
              <w:tab w:val="left" w:pos="1440"/>
            </w:tabs>
            <w:overflowPunct/>
            <w:autoSpaceDE/>
            <w:autoSpaceDN/>
            <w:adjustRightInd/>
            <w:spacing w:before="240"/>
            <w:ind w:left="0" w:right="0"/>
            <w:jc w:val="left"/>
            <w:textAlignment w:val="auto"/>
          </w:pPr>
        </w:pPrChange>
      </w:pPr>
      <w:ins w:id="534" w:author="Palash Pandit" w:date="2021-05-06T16:10:00Z">
        <w:bookmarkStart w:id="124" w:name="_Toc449860924"/>
        <w:bookmarkStart w:id="125" w:name="_Toc502738129"/>
        <w:bookmarkStart w:id="126" w:name="_Toc449860830"/>
        <w:r>
          <w:rPr>
            <w:rFonts w:cs="Arial"/>
            <w:caps/>
            <w:sz w:val="20"/>
          </w:rPr>
          <w:tab/>
        </w:r>
      </w:ins>
      <w:r>
        <w:rPr>
          <w:rFonts w:cs="Arial"/>
          <w:caps/>
          <w:sz w:val="20"/>
        </w:rPr>
        <w:t>4.3.1. User Interfaces</w:t>
      </w:r>
      <w:bookmarkEnd w:id="124"/>
      <w:bookmarkEnd w:id="125"/>
      <w:bookmarkEnd w:id="126"/>
    </w:p>
    <w:p>
      <w:pPr>
        <w:spacing w:before="0"/>
        <w:jc w:val="both"/>
      </w:pPr>
    </w:p>
    <w:p>
      <w:pPr>
        <w:pStyle w:val="56"/>
        <w:numPr>
          <w:ilvl w:val="0"/>
          <w:numId w:val="11"/>
        </w:numPr>
        <w:overflowPunct/>
        <w:autoSpaceDE/>
        <w:autoSpaceDN/>
        <w:adjustRightInd/>
        <w:spacing w:before="0"/>
        <w:ind w:left="0" w:right="0"/>
        <w:textAlignment w:val="auto"/>
        <w:pPrChange w:id="535" w:author="Palash Pandit" w:date="2021-05-05T15:44:00Z">
          <w:pPr>
            <w:overflowPunct/>
            <w:autoSpaceDE/>
            <w:autoSpaceDN/>
            <w:adjustRightInd/>
            <w:spacing w:before="0"/>
            <w:ind w:left="0" w:right="0"/>
            <w:textAlignment w:val="auto"/>
          </w:pPr>
        </w:pPrChange>
      </w:pPr>
      <w:r>
        <w:t>Google Chrome is the recommended browser to access EVR application as it offers best suitability and stability in working offline.</w:t>
      </w:r>
    </w:p>
    <w:p>
      <w:pPr>
        <w:pStyle w:val="56"/>
        <w:numPr>
          <w:ilvl w:val="0"/>
          <w:numId w:val="11"/>
        </w:numPr>
      </w:pPr>
      <w:r>
        <w:t xml:space="preserve">The usage of Internet Explorer, Mozilla Firefox, Safari and Opera is optional as it does not provide the same stability offered by the Google Chrome. </w:t>
      </w:r>
    </w:p>
    <w:p>
      <w:pPr>
        <w:ind w:left="1296"/>
      </w:pPr>
    </w:p>
    <w:p>
      <w:pPr>
        <w:pStyle w:val="4"/>
        <w:keepNext w:val="0"/>
        <w:tabs>
          <w:tab w:val="left" w:pos="567"/>
        </w:tabs>
        <w:overflowPunct/>
        <w:autoSpaceDE/>
        <w:autoSpaceDN/>
        <w:adjustRightInd/>
        <w:spacing w:before="240"/>
        <w:ind w:left="0" w:right="0"/>
        <w:jc w:val="left"/>
        <w:textAlignment w:val="auto"/>
        <w:rPr>
          <w:rFonts w:cs="Arial"/>
          <w:caps/>
          <w:sz w:val="20"/>
        </w:rPr>
        <w:pPrChange w:id="536" w:author="Palash Pandit" w:date="2021-05-06T16:10:00Z">
          <w:pPr>
            <w:pStyle w:val="4"/>
            <w:keepNext w:val="0"/>
            <w:tabs>
              <w:tab w:val="left" w:pos="1440"/>
            </w:tabs>
            <w:overflowPunct/>
            <w:autoSpaceDE/>
            <w:autoSpaceDN/>
            <w:adjustRightInd/>
            <w:spacing w:before="240"/>
            <w:ind w:left="0" w:right="0"/>
            <w:jc w:val="left"/>
            <w:textAlignment w:val="auto"/>
          </w:pPr>
        </w:pPrChange>
      </w:pPr>
      <w:ins w:id="537" w:author="Palash Pandit" w:date="2021-05-06T16:10:00Z">
        <w:bookmarkStart w:id="127" w:name="_Toc449860831"/>
        <w:bookmarkStart w:id="128" w:name="_Toc502738130"/>
        <w:bookmarkStart w:id="129" w:name="_Toc449860925"/>
        <w:r>
          <w:rPr>
            <w:rFonts w:cs="Arial"/>
            <w:caps/>
            <w:sz w:val="20"/>
          </w:rPr>
          <w:tab/>
        </w:r>
      </w:ins>
      <w:r>
        <w:rPr>
          <w:rFonts w:cs="Arial"/>
          <w:caps/>
          <w:sz w:val="20"/>
        </w:rPr>
        <w:t>4.3.2. System Interfaces</w:t>
      </w:r>
      <w:bookmarkEnd w:id="127"/>
      <w:bookmarkEnd w:id="128"/>
      <w:bookmarkEnd w:id="129"/>
    </w:p>
    <w:p>
      <w:pPr>
        <w:spacing w:before="40"/>
      </w:pPr>
    </w:p>
    <w:p>
      <w:pPr>
        <w:pStyle w:val="56"/>
        <w:numPr>
          <w:ilvl w:val="0"/>
          <w:numId w:val="3"/>
        </w:numPr>
        <w:ind w:left="1800"/>
        <w:rPr>
          <w:del w:id="539" w:author="Palash Pandit" w:date="2021-05-03T11:33:00Z"/>
        </w:rPr>
        <w:pPrChange w:id="538" w:author="Palash Pandit" w:date="2021-05-05T15:44:00Z">
          <w:pPr>
            <w:pStyle w:val="56"/>
            <w:numPr>
              <w:ilvl w:val="0"/>
              <w:numId w:val="11"/>
            </w:numPr>
            <w:ind w:left="1296"/>
          </w:pPr>
        </w:pPrChange>
      </w:pPr>
      <w:r>
        <w:t>The application is using LDAP to authenticate user while login into application. User can login into application using MH domain credentials and it will be validated using LDAP validator.</w:t>
      </w:r>
    </w:p>
    <w:p>
      <w:pPr>
        <w:pStyle w:val="56"/>
      </w:pPr>
    </w:p>
    <w:p>
      <w:pPr>
        <w:tabs>
          <w:tab w:val="left" w:pos="7415"/>
        </w:tabs>
        <w:spacing w:before="40" w:after="40" w:line="240" w:lineRule="atLeast"/>
        <w:jc w:val="both"/>
      </w:pPr>
      <w:r>
        <w:tab/>
      </w:r>
    </w:p>
    <w:p>
      <w:pPr>
        <w:pStyle w:val="2"/>
        <w:numPr>
          <w:ilvl w:val="1"/>
          <w:numId w:val="9"/>
        </w:numPr>
        <w:spacing w:before="40" w:after="40" w:line="240" w:lineRule="atLeast"/>
        <w:ind w:left="540" w:hanging="540"/>
        <w:jc w:val="both"/>
        <w:rPr>
          <w:rFonts w:cs="Arial"/>
          <w:caps/>
        </w:rPr>
      </w:pPr>
      <w:bookmarkStart w:id="130" w:name="_Toc449860832"/>
      <w:bookmarkStart w:id="131" w:name="_Toc449860926"/>
      <w:bookmarkStart w:id="132" w:name="_Toc502738131"/>
      <w:r>
        <w:t>WARRANTY AND MAINTENANCE PERIOD</w:t>
      </w:r>
      <w:bookmarkEnd w:id="130"/>
      <w:bookmarkEnd w:id="131"/>
      <w:bookmarkEnd w:id="132"/>
    </w:p>
    <w:p>
      <w:pPr>
        <w:spacing w:before="40" w:after="40" w:line="240" w:lineRule="atLeast"/>
        <w:jc w:val="both"/>
      </w:pPr>
      <w:r>
        <w:t>NA</w:t>
      </w:r>
    </w:p>
    <w:p>
      <w:pPr>
        <w:spacing w:before="40" w:after="40" w:line="240" w:lineRule="atLeast"/>
        <w:jc w:val="both"/>
      </w:pPr>
    </w:p>
    <w:p>
      <w:pPr>
        <w:spacing w:before="40" w:after="40" w:line="240" w:lineRule="atLeast"/>
        <w:jc w:val="both"/>
      </w:pPr>
    </w:p>
    <w:p>
      <w:pPr>
        <w:spacing w:before="40" w:after="40" w:line="240" w:lineRule="atLeast"/>
        <w:jc w:val="both"/>
      </w:pPr>
    </w:p>
    <w:p>
      <w:pPr>
        <w:spacing w:before="40" w:after="40" w:line="240" w:lineRule="atLeast"/>
        <w:jc w:val="both"/>
      </w:pPr>
    </w:p>
    <w:p>
      <w:pPr>
        <w:spacing w:before="40" w:after="40" w:line="240" w:lineRule="atLeast"/>
        <w:jc w:val="both"/>
      </w:pPr>
    </w:p>
    <w:p>
      <w:pPr>
        <w:spacing w:before="40" w:after="40" w:line="240" w:lineRule="atLeast"/>
        <w:jc w:val="both"/>
      </w:pPr>
    </w:p>
    <w:p>
      <w:pPr>
        <w:spacing w:before="40" w:after="40" w:line="240" w:lineRule="atLeast"/>
        <w:jc w:val="both"/>
      </w:pPr>
    </w:p>
    <w:p/>
    <w:p>
      <w:pPr>
        <w:pStyle w:val="2"/>
        <w:numPr>
          <w:ilvl w:val="1"/>
          <w:numId w:val="9"/>
        </w:numPr>
        <w:spacing w:before="40" w:after="40" w:line="240" w:lineRule="atLeast"/>
        <w:ind w:left="540" w:hanging="540"/>
        <w:jc w:val="both"/>
        <w:rPr>
          <w:rFonts w:cs="Arial"/>
          <w:caps/>
        </w:rPr>
        <w:pPrChange w:id="540" w:author="Palash Pandit" w:date="2021-05-06T16:10:00Z">
          <w:pPr>
            <w:pStyle w:val="2"/>
            <w:numPr>
              <w:ilvl w:val="1"/>
              <w:numId w:val="9"/>
            </w:numPr>
            <w:spacing w:before="40" w:after="40" w:line="240" w:lineRule="atLeast"/>
            <w:ind w:left="540" w:hanging="90"/>
            <w:jc w:val="both"/>
          </w:pPr>
        </w:pPrChange>
      </w:pPr>
      <w:bookmarkStart w:id="133" w:name="_Toc449860833"/>
      <w:bookmarkStart w:id="134" w:name="_Toc449860927"/>
      <w:bookmarkStart w:id="135" w:name="_Toc502738132"/>
      <w:r>
        <w:t>ROLES AND RESPONSIBILITIES</w:t>
      </w:r>
      <w:bookmarkEnd w:id="133"/>
      <w:bookmarkEnd w:id="134"/>
      <w:bookmarkEnd w:id="135"/>
    </w:p>
    <w:p>
      <w:pPr>
        <w:spacing w:before="40" w:after="40" w:line="240" w:lineRule="atLeast"/>
        <w:jc w:val="both"/>
      </w:pPr>
    </w:p>
    <w:tbl>
      <w:tblPr>
        <w:tblStyle w:val="12"/>
        <w:tblW w:w="8970" w:type="dxa"/>
        <w:tblInd w:w="85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50"/>
        <w:gridCol w:w="6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850" w:type="dxa"/>
            <w:shd w:val="clear" w:color="auto" w:fill="8DB3E2" w:themeFill="text2" w:themeFillTint="66"/>
          </w:tcPr>
          <w:p>
            <w:pPr>
              <w:spacing w:after="120"/>
              <w:ind w:left="0"/>
              <w:jc w:val="center"/>
              <w:rPr>
                <w:rFonts w:cs="Arial"/>
                <w:b/>
                <w:bCs/>
              </w:rPr>
            </w:pPr>
            <w:r>
              <w:rPr>
                <w:rFonts w:cs="Arial"/>
                <w:b/>
                <w:bCs/>
              </w:rPr>
              <w:t>Role</w:t>
            </w:r>
          </w:p>
        </w:tc>
        <w:tc>
          <w:tcPr>
            <w:tcW w:w="6120" w:type="dxa"/>
            <w:shd w:val="clear" w:color="auto" w:fill="8DB3E2" w:themeFill="text2" w:themeFillTint="66"/>
          </w:tcPr>
          <w:p>
            <w:pPr>
              <w:spacing w:after="120"/>
              <w:ind w:left="0"/>
              <w:rPr>
                <w:rFonts w:cs="Arial"/>
                <w:b/>
                <w:bCs/>
              </w:rPr>
            </w:pPr>
            <w:r>
              <w:rPr>
                <w:rFonts w:cs="Arial"/>
                <w:b/>
                <w:bCs/>
              </w:rPr>
              <w:t>Responsibilities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50" w:type="dxa"/>
            <w:vAlign w:val="center"/>
          </w:tcPr>
          <w:p>
            <w:pPr>
              <w:spacing w:after="120"/>
              <w:ind w:left="0"/>
              <w:rPr>
                <w:rFonts w:cs="Arial"/>
              </w:rPr>
            </w:pPr>
            <w:r>
              <w:rPr>
                <w:rFonts w:cs="Arial"/>
              </w:rPr>
              <w:t>Midrange Team</w:t>
            </w:r>
          </w:p>
        </w:tc>
        <w:tc>
          <w:tcPr>
            <w:tcW w:w="6120" w:type="dxa"/>
          </w:tcPr>
          <w:p>
            <w:pPr>
              <w:numPr>
                <w:ilvl w:val="0"/>
                <w:numId w:val="12"/>
              </w:numPr>
              <w:overflowPunct/>
              <w:autoSpaceDE/>
              <w:autoSpaceDN/>
              <w:adjustRightInd/>
              <w:spacing w:after="120"/>
              <w:ind w:right="0"/>
              <w:textAlignment w:val="auto"/>
              <w:rPr>
                <w:rFonts w:cs="Arial"/>
              </w:rPr>
            </w:pPr>
            <w:r>
              <w:rPr>
                <w:rFonts w:cs="Arial"/>
              </w:rPr>
              <w:t>Responsible for maintaining web server.</w:t>
            </w:r>
          </w:p>
          <w:p>
            <w:pPr>
              <w:numPr>
                <w:ilvl w:val="0"/>
                <w:numId w:val="12"/>
              </w:numPr>
              <w:overflowPunct/>
              <w:autoSpaceDE/>
              <w:autoSpaceDN/>
              <w:adjustRightInd/>
              <w:spacing w:after="120"/>
              <w:ind w:right="0"/>
              <w:textAlignment w:val="auto"/>
              <w:rPr>
                <w:rFonts w:cs="Arial"/>
              </w:rPr>
            </w:pPr>
            <w:r>
              <w:rPr>
                <w:rFonts w:cs="Arial"/>
              </w:rPr>
              <w:t>Responsible for troubleshooting infrastructure related problems.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50" w:type="dxa"/>
            <w:vAlign w:val="center"/>
          </w:tcPr>
          <w:p>
            <w:pPr>
              <w:spacing w:after="120"/>
              <w:ind w:left="0"/>
              <w:rPr>
                <w:rFonts w:cs="Arial"/>
              </w:rPr>
            </w:pPr>
            <w:r>
              <w:rPr>
                <w:rFonts w:cs="Arial"/>
              </w:rPr>
              <w:t>DBA Team</w:t>
            </w:r>
          </w:p>
        </w:tc>
        <w:tc>
          <w:tcPr>
            <w:tcW w:w="6120" w:type="dxa"/>
          </w:tcPr>
          <w:p>
            <w:pPr>
              <w:numPr>
                <w:ilvl w:val="0"/>
                <w:numId w:val="12"/>
              </w:numPr>
              <w:overflowPunct/>
              <w:autoSpaceDE/>
              <w:autoSpaceDN/>
              <w:adjustRightInd/>
              <w:spacing w:after="120"/>
              <w:ind w:right="0"/>
              <w:textAlignment w:val="auto"/>
              <w:rPr>
                <w:rFonts w:cs="Arial"/>
              </w:rPr>
            </w:pPr>
            <w:r>
              <w:rPr>
                <w:rFonts w:cs="Arial"/>
              </w:rPr>
              <w:t xml:space="preserve">Responsible for maintaining database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50" w:type="dxa"/>
            <w:vAlign w:val="center"/>
          </w:tcPr>
          <w:p>
            <w:pPr>
              <w:spacing w:after="120"/>
              <w:ind w:left="0"/>
              <w:rPr>
                <w:rFonts w:cs="Arial"/>
              </w:rPr>
            </w:pPr>
            <w:r>
              <w:rPr>
                <w:rFonts w:cs="Arial"/>
              </w:rPr>
              <w:t>Application Support</w:t>
            </w:r>
          </w:p>
          <w:p>
            <w:pPr>
              <w:spacing w:after="120"/>
              <w:ind w:left="0"/>
              <w:rPr>
                <w:rFonts w:cs="Arial"/>
              </w:rPr>
            </w:pPr>
            <w:r>
              <w:rPr>
                <w:rFonts w:cs="Arial"/>
              </w:rPr>
              <w:t>(AMS)</w:t>
            </w:r>
          </w:p>
        </w:tc>
        <w:tc>
          <w:tcPr>
            <w:tcW w:w="6120" w:type="dxa"/>
          </w:tcPr>
          <w:p>
            <w:pPr>
              <w:numPr>
                <w:ilvl w:val="0"/>
                <w:numId w:val="12"/>
              </w:numPr>
              <w:overflowPunct/>
              <w:autoSpaceDE/>
              <w:autoSpaceDN/>
              <w:adjustRightInd/>
              <w:spacing w:after="120"/>
              <w:ind w:right="0"/>
              <w:textAlignment w:val="auto"/>
              <w:rPr>
                <w:rFonts w:cs="Arial"/>
              </w:rPr>
            </w:pPr>
            <w:r>
              <w:rPr>
                <w:rFonts w:cs="Arial"/>
              </w:rPr>
              <w:t>Responsible for uploading application in web server</w:t>
            </w:r>
          </w:p>
          <w:p>
            <w:pPr>
              <w:numPr>
                <w:ilvl w:val="0"/>
                <w:numId w:val="12"/>
              </w:numPr>
              <w:overflowPunct/>
              <w:autoSpaceDE/>
              <w:autoSpaceDN/>
              <w:adjustRightInd/>
              <w:spacing w:after="120"/>
              <w:ind w:right="0"/>
              <w:textAlignment w:val="auto"/>
              <w:rPr>
                <w:rFonts w:cs="Arial"/>
              </w:rPr>
            </w:pPr>
            <w:r>
              <w:rPr>
                <w:rFonts w:cs="Arial"/>
              </w:rPr>
              <w:t>Responsible for monitoring system performance</w:t>
            </w:r>
          </w:p>
          <w:p>
            <w:pPr>
              <w:numPr>
                <w:ilvl w:val="0"/>
                <w:numId w:val="12"/>
              </w:numPr>
              <w:overflowPunct/>
              <w:autoSpaceDE/>
              <w:autoSpaceDN/>
              <w:adjustRightInd/>
              <w:spacing w:after="120"/>
              <w:ind w:right="0"/>
              <w:textAlignment w:val="auto"/>
              <w:rPr>
                <w:rFonts w:cs="Arial"/>
              </w:rPr>
            </w:pPr>
            <w:r>
              <w:rPr>
                <w:rFonts w:cs="Arial"/>
              </w:rPr>
              <w:t>Responsible for providing application support</w:t>
            </w:r>
          </w:p>
          <w:p>
            <w:pPr>
              <w:numPr>
                <w:ilvl w:val="0"/>
                <w:numId w:val="12"/>
              </w:numPr>
              <w:overflowPunct/>
              <w:autoSpaceDE/>
              <w:autoSpaceDN/>
              <w:adjustRightInd/>
              <w:spacing w:after="120"/>
              <w:ind w:right="0"/>
              <w:textAlignment w:val="auto"/>
              <w:rPr>
                <w:rFonts w:cs="Arial"/>
              </w:rPr>
            </w:pPr>
            <w:r>
              <w:rPr>
                <w:rFonts w:cs="Arial"/>
              </w:rPr>
              <w:t>Responsible for deploying application and publishing it to user.</w:t>
            </w:r>
          </w:p>
          <w:p>
            <w:pPr>
              <w:numPr>
                <w:ilvl w:val="0"/>
                <w:numId w:val="12"/>
              </w:numPr>
              <w:overflowPunct/>
              <w:autoSpaceDE/>
              <w:autoSpaceDN/>
              <w:adjustRightInd/>
              <w:spacing w:after="120"/>
              <w:ind w:right="0"/>
              <w:textAlignment w:val="auto"/>
              <w:rPr>
                <w:rFonts w:cs="Arial"/>
              </w:rPr>
            </w:pPr>
            <w:r>
              <w:rPr>
                <w:rFonts w:cs="Arial"/>
              </w:rPr>
              <w:t>Responsible for maintaining EVR application second level support</w:t>
            </w:r>
          </w:p>
          <w:p>
            <w:pPr>
              <w:overflowPunct/>
              <w:autoSpaceDE/>
              <w:autoSpaceDN/>
              <w:adjustRightInd/>
              <w:spacing w:after="120"/>
              <w:ind w:left="720" w:right="0"/>
              <w:textAlignment w:val="auto"/>
              <w:rPr>
                <w:rFonts w:cs="Ari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50" w:type="dxa"/>
            <w:vAlign w:val="center"/>
          </w:tcPr>
          <w:p>
            <w:pPr>
              <w:spacing w:after="120"/>
              <w:ind w:left="0"/>
              <w:rPr>
                <w:rFonts w:cs="Arial"/>
              </w:rPr>
            </w:pPr>
            <w:r>
              <w:rPr>
                <w:rFonts w:cs="Arial"/>
              </w:rPr>
              <w:t xml:space="preserve">MAB Helpdesk </w:t>
            </w:r>
          </w:p>
        </w:tc>
        <w:tc>
          <w:tcPr>
            <w:tcW w:w="6120" w:type="dxa"/>
          </w:tcPr>
          <w:p>
            <w:pPr>
              <w:numPr>
                <w:ilvl w:val="0"/>
                <w:numId w:val="12"/>
              </w:numPr>
              <w:overflowPunct/>
              <w:autoSpaceDE/>
              <w:autoSpaceDN/>
              <w:adjustRightInd/>
              <w:spacing w:after="120"/>
              <w:ind w:right="0"/>
              <w:textAlignment w:val="auto"/>
              <w:rPr>
                <w:rFonts w:cs="Arial"/>
              </w:rPr>
            </w:pPr>
            <w:r>
              <w:rPr>
                <w:rFonts w:cs="Arial"/>
              </w:rPr>
              <w:t>As single point of contact to coordinate when EVR problems occurred.</w:t>
            </w:r>
          </w:p>
          <w:p>
            <w:pPr>
              <w:numPr>
                <w:ilvl w:val="0"/>
                <w:numId w:val="12"/>
              </w:numPr>
              <w:overflowPunct/>
              <w:autoSpaceDE/>
              <w:autoSpaceDN/>
              <w:adjustRightInd/>
              <w:spacing w:after="120"/>
              <w:ind w:right="0"/>
              <w:textAlignment w:val="auto"/>
              <w:rPr>
                <w:rFonts w:cs="Arial"/>
              </w:rPr>
            </w:pPr>
            <w:r>
              <w:rPr>
                <w:rFonts w:cs="Arial"/>
              </w:rPr>
              <w:t>Responsible to coordinate problem reporting to the respective supporting team.</w:t>
            </w:r>
          </w:p>
        </w:tc>
      </w:tr>
    </w:tbl>
    <w:p>
      <w:pPr>
        <w:pStyle w:val="21"/>
        <w:jc w:val="center"/>
      </w:pPr>
      <w:r>
        <w:t xml:space="preserve">Table </w:t>
      </w:r>
      <w:r>
        <w:fldChar w:fldCharType="begin"/>
      </w:r>
      <w:r>
        <w:instrText xml:space="preserve"> SEQ Table \* ARABIC </w:instrText>
      </w:r>
      <w:r>
        <w:fldChar w:fldCharType="separate"/>
      </w:r>
      <w:r>
        <w:t>4</w:t>
      </w:r>
      <w:r>
        <w:fldChar w:fldCharType="end"/>
      </w:r>
    </w:p>
    <w:p>
      <w:pPr>
        <w:overflowPunct/>
        <w:autoSpaceDE/>
        <w:autoSpaceDN/>
        <w:adjustRightInd/>
        <w:spacing w:before="0"/>
        <w:ind w:left="0" w:right="0"/>
        <w:jc w:val="left"/>
        <w:textAlignment w:val="auto"/>
        <w:rPr>
          <w:rFonts w:cs="Arial"/>
        </w:rPr>
        <w:pPrChange w:id="541" w:author="Palash Pandit" w:date="2021-05-03T11:30:00Z">
          <w:pPr>
            <w:ind w:left="720"/>
            <w:jc w:val="both"/>
          </w:pPr>
        </w:pPrChange>
      </w:pPr>
    </w:p>
    <w:p>
      <w:pPr>
        <w:pStyle w:val="2"/>
        <w:numPr>
          <w:ilvl w:val="1"/>
          <w:numId w:val="9"/>
        </w:numPr>
        <w:spacing w:before="40" w:after="40" w:line="240" w:lineRule="atLeast"/>
        <w:ind w:left="540" w:hanging="540"/>
        <w:jc w:val="both"/>
        <w:pPrChange w:id="542" w:author="Palash Pandit" w:date="2021-05-06T16:11:00Z">
          <w:pPr>
            <w:pStyle w:val="2"/>
            <w:numPr>
              <w:ilvl w:val="1"/>
              <w:numId w:val="9"/>
            </w:numPr>
            <w:spacing w:before="40" w:after="40" w:line="240" w:lineRule="atLeast"/>
            <w:ind w:left="540" w:hanging="90"/>
            <w:jc w:val="both"/>
          </w:pPr>
        </w:pPrChange>
      </w:pPr>
      <w:bookmarkStart w:id="136" w:name="_Toc449860928"/>
      <w:bookmarkStart w:id="137" w:name="_Toc449860834"/>
      <w:bookmarkStart w:id="138" w:name="_Toc502738133"/>
      <w:r>
        <w:t>TECHNICAL SPECIFICATIONS</w:t>
      </w:r>
      <w:bookmarkEnd w:id="136"/>
      <w:bookmarkEnd w:id="137"/>
      <w:bookmarkEnd w:id="138"/>
    </w:p>
    <w:p>
      <w:pPr>
        <w:pStyle w:val="4"/>
        <w:keepNext w:val="0"/>
        <w:tabs>
          <w:tab w:val="left" w:pos="1440"/>
        </w:tabs>
        <w:overflowPunct/>
        <w:autoSpaceDE/>
        <w:autoSpaceDN/>
        <w:adjustRightInd/>
        <w:spacing w:before="240"/>
        <w:ind w:left="0" w:right="0" w:firstLine="630"/>
        <w:jc w:val="left"/>
        <w:textAlignment w:val="auto"/>
        <w:rPr>
          <w:rFonts w:cs="Arial"/>
          <w:caps/>
          <w:sz w:val="20"/>
        </w:rPr>
      </w:pPr>
      <w:bookmarkStart w:id="139" w:name="_Toc416862009"/>
      <w:bookmarkStart w:id="140" w:name="_Toc355105711"/>
      <w:bookmarkStart w:id="141" w:name="_Toc355103941"/>
      <w:bookmarkStart w:id="142" w:name="_Toc71962063"/>
      <w:bookmarkStart w:id="143" w:name="_Toc449860835"/>
      <w:bookmarkStart w:id="144" w:name="_Toc449860929"/>
      <w:bookmarkStart w:id="145" w:name="_Toc502738134"/>
      <w:r>
        <w:rPr>
          <w:rFonts w:cs="Arial"/>
          <w:caps/>
          <w:sz w:val="20"/>
        </w:rPr>
        <w:t>4.6.1. Hardware Specifications</w:t>
      </w:r>
      <w:bookmarkEnd w:id="139"/>
      <w:bookmarkEnd w:id="140"/>
      <w:bookmarkEnd w:id="141"/>
      <w:bookmarkEnd w:id="142"/>
      <w:bookmarkEnd w:id="143"/>
      <w:bookmarkEnd w:id="144"/>
      <w:bookmarkEnd w:id="145"/>
    </w:p>
    <w:p>
      <w:pPr>
        <w:rPr>
          <w:b/>
        </w:rPr>
      </w:pPr>
    </w:p>
    <w:p>
      <w:pPr>
        <w:rPr>
          <w:b/>
        </w:rPr>
      </w:pPr>
      <w:r>
        <w:rPr>
          <w:b/>
        </w:rPr>
        <w:t>Application Servers:</w:t>
      </w:r>
    </w:p>
    <w:p>
      <w:pPr>
        <w:ind w:firstLine="144"/>
      </w:pPr>
    </w:p>
    <w:tbl>
      <w:tblPr>
        <w:tblStyle w:val="12"/>
        <w:tblW w:w="10337" w:type="dxa"/>
        <w:tblInd w:w="1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Change w:id="543" w:author="Palash Pandit" w:date="2021-05-06T16:29:00Z">
          <w:tblPr>
            <w:tblStyle w:val="12"/>
            <w:tblW w:w="10337" w:type="dxa"/>
            <w:tblInd w:w="154" w:type="dxa"/>
            <w:tblLayout w:type="fixed"/>
            <w:tblCellMar>
              <w:top w:w="0" w:type="dxa"/>
              <w:left w:w="108" w:type="dxa"/>
              <w:bottom w:w="0" w:type="dxa"/>
              <w:right w:w="108" w:type="dxa"/>
            </w:tblCellMar>
          </w:tblPr>
        </w:tblPrChange>
      </w:tblPr>
      <w:tblGrid>
        <w:gridCol w:w="1725"/>
        <w:gridCol w:w="1502"/>
        <w:gridCol w:w="1439"/>
        <w:gridCol w:w="1366"/>
        <w:gridCol w:w="1932"/>
        <w:gridCol w:w="720"/>
        <w:gridCol w:w="810"/>
        <w:gridCol w:w="843"/>
        <w:tblGridChange w:id="544">
          <w:tblGrid>
            <w:gridCol w:w="1751"/>
            <w:gridCol w:w="1476"/>
            <w:gridCol w:w="1439"/>
            <w:gridCol w:w="1366"/>
            <w:gridCol w:w="1932"/>
            <w:gridCol w:w="720"/>
            <w:gridCol w:w="810"/>
            <w:gridCol w:w="843"/>
          </w:tblGrid>
        </w:tblGridChange>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545" w:author="Palash Pandit" w:date="2021-05-06T16:29:00Z">
            <w:tblPrEx>
              <w:tblCellMar>
                <w:top w:w="0" w:type="dxa"/>
                <w:left w:w="108" w:type="dxa"/>
                <w:bottom w:w="0" w:type="dxa"/>
                <w:right w:w="108" w:type="dxa"/>
              </w:tblCellMar>
            </w:tblPrEx>
          </w:tblPrExChange>
        </w:tblPrEx>
        <w:trPr>
          <w:trHeight w:val="272" w:hRule="atLeast"/>
        </w:trPr>
        <w:tc>
          <w:tcPr>
            <w:tcW w:w="1725" w:type="dxa"/>
            <w:shd w:val="clear" w:color="auto" w:fill="8DB3E2" w:themeFill="text2" w:themeFillTint="66"/>
            <w:noWrap/>
            <w:vAlign w:val="bottom"/>
            <w:tcPrChange w:id="546" w:author="Palash Pandit" w:date="2021-05-06T16:29:00Z">
              <w:tcPr>
                <w:tcW w:w="1751" w:type="dxa"/>
                <w:tcBorders>
                  <w:top w:val="single" w:color="auto" w:sz="4" w:space="0"/>
                  <w:left w:val="single" w:color="auto" w:sz="4" w:space="0"/>
                  <w:bottom w:val="single" w:color="auto" w:sz="4" w:space="0"/>
                  <w:right w:val="single" w:color="auto" w:sz="4" w:space="0"/>
                </w:tcBorders>
                <w:shd w:val="clear" w:color="auto" w:fill="8DB3E2" w:themeFill="text2" w:themeFillTint="66"/>
                <w:noWrap/>
              </w:tcPr>
            </w:tcPrChange>
          </w:tcPr>
          <w:p>
            <w:pPr>
              <w:overflowPunct/>
              <w:autoSpaceDE/>
              <w:autoSpaceDN/>
              <w:adjustRightInd/>
              <w:spacing w:before="0"/>
              <w:ind w:left="0" w:right="0"/>
              <w:textAlignment w:val="auto"/>
              <w:rPr>
                <w:rFonts w:cs="Arial"/>
                <w:b/>
                <w:bCs/>
                <w:color w:val="000000"/>
              </w:rPr>
            </w:pPr>
            <w:r>
              <w:rPr>
                <w:rFonts w:cs="Arial"/>
                <w:b/>
                <w:bCs/>
                <w:color w:val="000000"/>
                <w:lang w:eastAsia="ar-SA"/>
              </w:rPr>
              <w:t>Hostname</w:t>
            </w:r>
          </w:p>
        </w:tc>
        <w:tc>
          <w:tcPr>
            <w:tcW w:w="1502" w:type="dxa"/>
            <w:shd w:val="clear" w:color="auto" w:fill="8DB3E2" w:themeFill="text2" w:themeFillTint="66"/>
            <w:noWrap/>
            <w:vAlign w:val="bottom"/>
            <w:tcPrChange w:id="547" w:author="Palash Pandit" w:date="2021-05-06T16:29:00Z">
              <w:tcPr>
                <w:tcW w:w="1476" w:type="dxa"/>
                <w:tcBorders>
                  <w:top w:val="single" w:color="auto" w:sz="4" w:space="0"/>
                  <w:left w:val="nil"/>
                  <w:bottom w:val="single" w:color="auto" w:sz="4" w:space="0"/>
                  <w:right w:val="single" w:color="auto" w:sz="4" w:space="0"/>
                </w:tcBorders>
                <w:shd w:val="clear" w:color="auto" w:fill="8DB3E2" w:themeFill="text2" w:themeFillTint="66"/>
                <w:noWrap/>
              </w:tcPr>
            </w:tcPrChange>
          </w:tcPr>
          <w:p>
            <w:pPr>
              <w:overflowPunct/>
              <w:autoSpaceDE/>
              <w:autoSpaceDN/>
              <w:adjustRightInd/>
              <w:spacing w:before="0"/>
              <w:ind w:left="0" w:right="0"/>
              <w:textAlignment w:val="auto"/>
              <w:rPr>
                <w:rFonts w:cs="Arial"/>
                <w:b/>
                <w:bCs/>
                <w:color w:val="000000"/>
              </w:rPr>
            </w:pPr>
            <w:r>
              <w:rPr>
                <w:rFonts w:cs="Arial"/>
                <w:b/>
                <w:bCs/>
                <w:color w:val="000000"/>
                <w:lang w:eastAsia="ar-SA"/>
              </w:rPr>
              <w:t>IP Address</w:t>
            </w:r>
          </w:p>
        </w:tc>
        <w:tc>
          <w:tcPr>
            <w:tcW w:w="1439" w:type="dxa"/>
            <w:shd w:val="clear" w:color="auto" w:fill="8DB3E2" w:themeFill="text2" w:themeFillTint="66"/>
            <w:noWrap/>
            <w:vAlign w:val="bottom"/>
            <w:tcPrChange w:id="548" w:author="Palash Pandit" w:date="2021-05-06T16:29:00Z">
              <w:tcPr>
                <w:tcW w:w="1439" w:type="dxa"/>
                <w:tcBorders>
                  <w:top w:val="single" w:color="auto" w:sz="4" w:space="0"/>
                  <w:left w:val="nil"/>
                  <w:bottom w:val="single" w:color="auto" w:sz="4" w:space="0"/>
                  <w:right w:val="single" w:color="auto" w:sz="4" w:space="0"/>
                </w:tcBorders>
                <w:shd w:val="clear" w:color="auto" w:fill="8DB3E2" w:themeFill="text2" w:themeFillTint="66"/>
                <w:noWrap/>
              </w:tcPr>
            </w:tcPrChange>
          </w:tcPr>
          <w:p>
            <w:pPr>
              <w:overflowPunct/>
              <w:autoSpaceDE/>
              <w:autoSpaceDN/>
              <w:adjustRightInd/>
              <w:spacing w:before="0"/>
              <w:ind w:left="0" w:right="0"/>
              <w:textAlignment w:val="auto"/>
              <w:rPr>
                <w:rFonts w:cs="Arial"/>
                <w:b/>
                <w:bCs/>
                <w:color w:val="000000"/>
              </w:rPr>
            </w:pPr>
            <w:r>
              <w:rPr>
                <w:rFonts w:cs="Arial"/>
                <w:b/>
                <w:bCs/>
                <w:color w:val="000000"/>
                <w:lang w:eastAsia="ar-SA"/>
              </w:rPr>
              <w:t>Environment</w:t>
            </w:r>
          </w:p>
        </w:tc>
        <w:tc>
          <w:tcPr>
            <w:tcW w:w="1366" w:type="dxa"/>
            <w:shd w:val="clear" w:color="auto" w:fill="8DB3E2" w:themeFill="text2" w:themeFillTint="66"/>
            <w:noWrap/>
            <w:vAlign w:val="bottom"/>
            <w:tcPrChange w:id="549" w:author="Palash Pandit" w:date="2021-05-06T16:29:00Z">
              <w:tcPr>
                <w:tcW w:w="1366" w:type="dxa"/>
                <w:tcBorders>
                  <w:top w:val="single" w:color="auto" w:sz="4" w:space="0"/>
                  <w:left w:val="nil"/>
                  <w:bottom w:val="single" w:color="auto" w:sz="4" w:space="0"/>
                  <w:right w:val="single" w:color="auto" w:sz="4" w:space="0"/>
                </w:tcBorders>
                <w:shd w:val="clear" w:color="auto" w:fill="8DB3E2" w:themeFill="text2" w:themeFillTint="66"/>
                <w:noWrap/>
              </w:tcPr>
            </w:tcPrChange>
          </w:tcPr>
          <w:p>
            <w:pPr>
              <w:overflowPunct/>
              <w:autoSpaceDE/>
              <w:autoSpaceDN/>
              <w:adjustRightInd/>
              <w:spacing w:before="0"/>
              <w:ind w:left="0" w:right="0"/>
              <w:textAlignment w:val="auto"/>
              <w:rPr>
                <w:rFonts w:cs="Arial"/>
                <w:b/>
                <w:bCs/>
                <w:color w:val="000000"/>
              </w:rPr>
            </w:pPr>
            <w:r>
              <w:rPr>
                <w:rFonts w:cs="Arial"/>
                <w:b/>
                <w:bCs/>
                <w:color w:val="000000"/>
                <w:lang w:eastAsia="ar-SA"/>
              </w:rPr>
              <w:t>Server Function</w:t>
            </w:r>
          </w:p>
        </w:tc>
        <w:tc>
          <w:tcPr>
            <w:tcW w:w="1932" w:type="dxa"/>
            <w:shd w:val="clear" w:color="auto" w:fill="8DB3E2" w:themeFill="text2" w:themeFillTint="66"/>
            <w:noWrap/>
            <w:vAlign w:val="bottom"/>
            <w:tcPrChange w:id="550" w:author="Palash Pandit" w:date="2021-05-06T16:29:00Z">
              <w:tcPr>
                <w:tcW w:w="1932" w:type="dxa"/>
                <w:tcBorders>
                  <w:top w:val="single" w:color="auto" w:sz="4" w:space="0"/>
                  <w:left w:val="nil"/>
                  <w:bottom w:val="single" w:color="auto" w:sz="4" w:space="0"/>
                  <w:right w:val="single" w:color="auto" w:sz="4" w:space="0"/>
                </w:tcBorders>
                <w:shd w:val="clear" w:color="auto" w:fill="8DB3E2" w:themeFill="text2" w:themeFillTint="66"/>
                <w:noWrap/>
              </w:tcPr>
            </w:tcPrChange>
          </w:tcPr>
          <w:p>
            <w:pPr>
              <w:overflowPunct/>
              <w:autoSpaceDE/>
              <w:autoSpaceDN/>
              <w:adjustRightInd/>
              <w:spacing w:before="0"/>
              <w:ind w:left="0" w:right="0"/>
              <w:textAlignment w:val="auto"/>
              <w:rPr>
                <w:rFonts w:cs="Arial"/>
                <w:b/>
                <w:bCs/>
                <w:color w:val="000000"/>
              </w:rPr>
            </w:pPr>
            <w:r>
              <w:rPr>
                <w:rFonts w:cs="Arial"/>
                <w:b/>
                <w:bCs/>
                <w:color w:val="000000"/>
                <w:lang w:eastAsia="ar-SA"/>
              </w:rPr>
              <w:t>Location</w:t>
            </w:r>
          </w:p>
        </w:tc>
        <w:tc>
          <w:tcPr>
            <w:tcW w:w="720" w:type="dxa"/>
            <w:shd w:val="clear" w:color="auto" w:fill="8DB3E2" w:themeFill="text2" w:themeFillTint="66"/>
            <w:noWrap/>
            <w:vAlign w:val="bottom"/>
            <w:tcPrChange w:id="551" w:author="Palash Pandit" w:date="2021-05-06T16:29:00Z">
              <w:tcPr>
                <w:tcW w:w="720" w:type="dxa"/>
                <w:tcBorders>
                  <w:top w:val="single" w:color="auto" w:sz="4" w:space="0"/>
                  <w:left w:val="nil"/>
                  <w:bottom w:val="single" w:color="auto" w:sz="4" w:space="0"/>
                  <w:right w:val="single" w:color="auto" w:sz="4" w:space="0"/>
                </w:tcBorders>
                <w:shd w:val="clear" w:color="auto" w:fill="8DB3E2" w:themeFill="text2" w:themeFillTint="66"/>
                <w:noWrap/>
              </w:tcPr>
            </w:tcPrChange>
          </w:tcPr>
          <w:p>
            <w:pPr>
              <w:overflowPunct/>
              <w:autoSpaceDE/>
              <w:autoSpaceDN/>
              <w:adjustRightInd/>
              <w:spacing w:before="0"/>
              <w:ind w:left="0" w:right="0"/>
              <w:textAlignment w:val="auto"/>
              <w:rPr>
                <w:rFonts w:cs="Arial"/>
                <w:b/>
                <w:bCs/>
                <w:color w:val="000000"/>
              </w:rPr>
            </w:pPr>
            <w:r>
              <w:rPr>
                <w:rFonts w:cs="Arial"/>
                <w:b/>
                <w:bCs/>
                <w:color w:val="000000"/>
                <w:lang w:eastAsia="ar-SA"/>
              </w:rPr>
              <w:t>CPU</w:t>
            </w:r>
          </w:p>
        </w:tc>
        <w:tc>
          <w:tcPr>
            <w:tcW w:w="810" w:type="dxa"/>
            <w:shd w:val="clear" w:color="auto" w:fill="8DB3E2" w:themeFill="text2" w:themeFillTint="66"/>
            <w:noWrap/>
            <w:vAlign w:val="bottom"/>
            <w:tcPrChange w:id="552" w:author="Palash Pandit" w:date="2021-05-06T16:29:00Z">
              <w:tcPr>
                <w:tcW w:w="810" w:type="dxa"/>
                <w:tcBorders>
                  <w:top w:val="single" w:color="auto" w:sz="4" w:space="0"/>
                  <w:left w:val="nil"/>
                  <w:bottom w:val="single" w:color="auto" w:sz="4" w:space="0"/>
                  <w:right w:val="single" w:color="auto" w:sz="4" w:space="0"/>
                </w:tcBorders>
                <w:shd w:val="clear" w:color="auto" w:fill="8DB3E2" w:themeFill="text2" w:themeFillTint="66"/>
                <w:noWrap/>
              </w:tcPr>
            </w:tcPrChange>
          </w:tcPr>
          <w:p>
            <w:pPr>
              <w:overflowPunct/>
              <w:autoSpaceDE/>
              <w:autoSpaceDN/>
              <w:adjustRightInd/>
              <w:spacing w:before="0"/>
              <w:ind w:left="0" w:right="0"/>
              <w:textAlignment w:val="auto"/>
              <w:rPr>
                <w:rFonts w:cs="Arial"/>
                <w:b/>
                <w:bCs/>
                <w:color w:val="000000"/>
              </w:rPr>
            </w:pPr>
            <w:r>
              <w:rPr>
                <w:rFonts w:cs="Arial"/>
                <w:b/>
                <w:bCs/>
                <w:color w:val="000000"/>
                <w:lang w:eastAsia="ar-SA"/>
              </w:rPr>
              <w:t>RAM(GB)</w:t>
            </w:r>
          </w:p>
        </w:tc>
        <w:tc>
          <w:tcPr>
            <w:tcW w:w="843" w:type="dxa"/>
            <w:shd w:val="clear" w:color="auto" w:fill="8DB3E2" w:themeFill="text2" w:themeFillTint="66"/>
            <w:vAlign w:val="bottom"/>
            <w:tcPrChange w:id="553" w:author="Palash Pandit" w:date="2021-05-06T16:29:00Z">
              <w:tcPr>
                <w:tcW w:w="843" w:type="dxa"/>
                <w:tcBorders>
                  <w:top w:val="single" w:color="auto" w:sz="4" w:space="0"/>
                  <w:left w:val="nil"/>
                  <w:bottom w:val="single" w:color="auto" w:sz="4" w:space="0"/>
                  <w:right w:val="single" w:color="auto" w:sz="4" w:space="0"/>
                </w:tcBorders>
                <w:shd w:val="clear" w:color="auto" w:fill="8DB3E2" w:themeFill="text2" w:themeFillTint="66"/>
              </w:tcPr>
            </w:tcPrChange>
          </w:tcPr>
          <w:p>
            <w:pPr>
              <w:overflowPunct/>
              <w:autoSpaceDE/>
              <w:autoSpaceDN/>
              <w:adjustRightInd/>
              <w:spacing w:before="0"/>
              <w:ind w:left="0" w:right="0"/>
              <w:textAlignment w:val="auto"/>
              <w:rPr>
                <w:rFonts w:cs="Arial"/>
                <w:b/>
                <w:bCs/>
                <w:color w:val="000000"/>
              </w:rPr>
            </w:pPr>
            <w:r>
              <w:rPr>
                <w:rFonts w:cs="Arial"/>
                <w:b/>
                <w:bCs/>
                <w:color w:val="000000"/>
              </w:rPr>
              <w:t>Processor Speed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554" w:author="Palash Pandit" w:date="2021-05-06T16:29:00Z">
            <w:tblPrEx>
              <w:tblCellMar>
                <w:top w:w="0" w:type="dxa"/>
                <w:left w:w="108" w:type="dxa"/>
                <w:bottom w:w="0" w:type="dxa"/>
                <w:right w:w="108" w:type="dxa"/>
              </w:tblCellMar>
            </w:tblPrEx>
          </w:tblPrExChange>
        </w:tblPrEx>
        <w:trPr>
          <w:trHeight w:val="475" w:hRule="atLeast"/>
        </w:trPr>
        <w:tc>
          <w:tcPr>
            <w:tcW w:w="1725" w:type="dxa"/>
            <w:shd w:val="clear" w:color="auto" w:fill="auto"/>
            <w:vAlign w:val="bottom"/>
            <w:tcPrChange w:id="555" w:author="Palash Pandit" w:date="2021-05-06T16:29:00Z">
              <w:tcPr>
                <w:tcW w:w="1751" w:type="dxa"/>
                <w:tcBorders>
                  <w:top w:val="nil"/>
                  <w:left w:val="single" w:color="auto" w:sz="4" w:space="0"/>
                  <w:bottom w:val="single" w:color="auto" w:sz="4" w:space="0"/>
                  <w:right w:val="single" w:color="auto" w:sz="4" w:space="0"/>
                </w:tcBorders>
                <w:shd w:val="clear" w:color="auto" w:fill="auto"/>
              </w:tcPr>
            </w:tcPrChange>
          </w:tcPr>
          <w:p>
            <w:pPr>
              <w:overflowPunct/>
              <w:autoSpaceDE/>
              <w:autoSpaceDN/>
              <w:adjustRightInd/>
              <w:spacing w:before="0"/>
              <w:ind w:left="0" w:right="0"/>
              <w:textAlignment w:val="auto"/>
              <w:rPr>
                <w:rFonts w:cs="Arial"/>
                <w:color w:val="000000"/>
              </w:rPr>
            </w:pPr>
            <w:r>
              <w:rPr>
                <w:rFonts w:cs="Arial"/>
                <w:color w:val="000000"/>
              </w:rPr>
              <w:t>MASG-1EVRAPP1</w:t>
            </w:r>
          </w:p>
        </w:tc>
        <w:tc>
          <w:tcPr>
            <w:tcW w:w="1502" w:type="dxa"/>
            <w:shd w:val="clear" w:color="auto" w:fill="auto"/>
            <w:vAlign w:val="bottom"/>
            <w:tcPrChange w:id="556" w:author="Palash Pandit" w:date="2021-05-06T16:29:00Z">
              <w:tcPr>
                <w:tcW w:w="1476" w:type="dxa"/>
                <w:tcBorders>
                  <w:top w:val="nil"/>
                  <w:left w:val="nil"/>
                  <w:bottom w:val="single" w:color="auto" w:sz="4" w:space="0"/>
                  <w:right w:val="single" w:color="auto" w:sz="4" w:space="0"/>
                </w:tcBorders>
                <w:shd w:val="clear" w:color="auto" w:fill="auto"/>
              </w:tcPr>
            </w:tcPrChange>
          </w:tcPr>
          <w:p>
            <w:pPr>
              <w:overflowPunct/>
              <w:autoSpaceDE/>
              <w:autoSpaceDN/>
              <w:adjustRightInd/>
              <w:spacing w:before="0"/>
              <w:ind w:left="0" w:right="0"/>
              <w:textAlignment w:val="auto"/>
              <w:rPr>
                <w:rFonts w:cs="Arial"/>
                <w:color w:val="000000"/>
              </w:rPr>
            </w:pPr>
            <w:r>
              <w:rPr>
                <w:rFonts w:cs="Arial"/>
                <w:color w:val="000000"/>
              </w:rPr>
              <w:t>10.221.4.49</w:t>
            </w:r>
          </w:p>
        </w:tc>
        <w:tc>
          <w:tcPr>
            <w:tcW w:w="1439" w:type="dxa"/>
            <w:shd w:val="clear" w:color="auto" w:fill="auto"/>
            <w:vAlign w:val="bottom"/>
            <w:tcPrChange w:id="557" w:author="Palash Pandit" w:date="2021-05-06T16:29:00Z">
              <w:tcPr>
                <w:tcW w:w="1439" w:type="dxa"/>
                <w:tcBorders>
                  <w:top w:val="nil"/>
                  <w:left w:val="nil"/>
                  <w:bottom w:val="single" w:color="auto" w:sz="4" w:space="0"/>
                  <w:right w:val="single" w:color="auto" w:sz="4" w:space="0"/>
                </w:tcBorders>
                <w:shd w:val="clear" w:color="auto" w:fill="auto"/>
              </w:tcPr>
            </w:tcPrChange>
          </w:tcPr>
          <w:p>
            <w:pPr>
              <w:overflowPunct/>
              <w:autoSpaceDE/>
              <w:autoSpaceDN/>
              <w:adjustRightInd/>
              <w:spacing w:before="0"/>
              <w:ind w:left="0" w:right="0"/>
              <w:textAlignment w:val="auto"/>
              <w:rPr>
                <w:rFonts w:cs="Arial"/>
                <w:color w:val="000000"/>
              </w:rPr>
            </w:pPr>
            <w:r>
              <w:rPr>
                <w:rFonts w:cs="Arial"/>
                <w:color w:val="000000"/>
              </w:rPr>
              <w:t>Production</w:t>
            </w:r>
          </w:p>
        </w:tc>
        <w:tc>
          <w:tcPr>
            <w:tcW w:w="1366" w:type="dxa"/>
            <w:shd w:val="clear" w:color="auto" w:fill="auto"/>
            <w:vAlign w:val="bottom"/>
            <w:tcPrChange w:id="558" w:author="Palash Pandit" w:date="2021-05-06T16:29:00Z">
              <w:tcPr>
                <w:tcW w:w="1366" w:type="dxa"/>
                <w:tcBorders>
                  <w:top w:val="nil"/>
                  <w:left w:val="nil"/>
                  <w:bottom w:val="single" w:color="auto" w:sz="4" w:space="0"/>
                  <w:right w:val="single" w:color="auto" w:sz="4" w:space="0"/>
                </w:tcBorders>
                <w:shd w:val="clear" w:color="auto" w:fill="auto"/>
              </w:tcPr>
            </w:tcPrChange>
          </w:tcPr>
          <w:p>
            <w:pPr>
              <w:overflowPunct/>
              <w:autoSpaceDE/>
              <w:autoSpaceDN/>
              <w:adjustRightInd/>
              <w:spacing w:before="0"/>
              <w:ind w:left="0" w:right="0"/>
              <w:textAlignment w:val="auto"/>
              <w:rPr>
                <w:rFonts w:cs="Arial"/>
                <w:color w:val="000000"/>
              </w:rPr>
            </w:pPr>
            <w:r>
              <w:rPr>
                <w:rFonts w:cs="Arial"/>
                <w:color w:val="000000"/>
              </w:rPr>
              <w:t>Application</w:t>
            </w:r>
          </w:p>
        </w:tc>
        <w:tc>
          <w:tcPr>
            <w:tcW w:w="1932" w:type="dxa"/>
            <w:shd w:val="clear" w:color="auto" w:fill="auto"/>
            <w:vAlign w:val="bottom"/>
            <w:tcPrChange w:id="559" w:author="Palash Pandit" w:date="2021-05-06T16:29:00Z">
              <w:tcPr>
                <w:tcW w:w="1932" w:type="dxa"/>
                <w:tcBorders>
                  <w:top w:val="nil"/>
                  <w:left w:val="nil"/>
                  <w:bottom w:val="single" w:color="auto" w:sz="4" w:space="0"/>
                  <w:right w:val="single" w:color="auto" w:sz="4" w:space="0"/>
                </w:tcBorders>
                <w:shd w:val="clear" w:color="auto" w:fill="auto"/>
              </w:tcPr>
            </w:tcPrChange>
          </w:tcPr>
          <w:p>
            <w:pPr>
              <w:overflowPunct/>
              <w:autoSpaceDE/>
              <w:autoSpaceDN/>
              <w:adjustRightInd/>
              <w:spacing w:before="0"/>
              <w:ind w:left="0" w:right="0"/>
              <w:textAlignment w:val="auto"/>
              <w:rPr>
                <w:rFonts w:cs="Arial"/>
                <w:color w:val="000000"/>
                <w:lang w:eastAsia="ar-SA"/>
              </w:rPr>
            </w:pPr>
            <w:r>
              <w:rPr>
                <w:rFonts w:cs="Arial"/>
                <w:color w:val="000000"/>
                <w:lang w:eastAsia="ar-SA"/>
              </w:rPr>
              <w:t>Azure VM (Public cloud-</w:t>
            </w:r>
          </w:p>
          <w:p>
            <w:pPr>
              <w:overflowPunct/>
              <w:autoSpaceDE/>
              <w:autoSpaceDN/>
              <w:adjustRightInd/>
              <w:spacing w:before="0"/>
              <w:ind w:left="0" w:right="0"/>
              <w:textAlignment w:val="auto"/>
              <w:rPr>
                <w:rFonts w:cs="Arial"/>
                <w:color w:val="000000"/>
                <w:lang w:eastAsia="ar-SA"/>
              </w:rPr>
            </w:pPr>
            <w:r>
              <w:rPr>
                <w:rFonts w:cs="Arial"/>
                <w:color w:val="000000"/>
                <w:lang w:eastAsia="ar-SA"/>
              </w:rPr>
              <w:t>Singapore)</w:t>
            </w:r>
          </w:p>
          <w:p>
            <w:pPr>
              <w:overflowPunct/>
              <w:autoSpaceDE/>
              <w:autoSpaceDN/>
              <w:adjustRightInd/>
              <w:spacing w:before="0"/>
              <w:ind w:left="0" w:right="0"/>
              <w:textAlignment w:val="auto"/>
              <w:rPr>
                <w:rFonts w:cs="Arial"/>
                <w:color w:val="000000"/>
              </w:rPr>
            </w:pPr>
          </w:p>
        </w:tc>
        <w:tc>
          <w:tcPr>
            <w:tcW w:w="720" w:type="dxa"/>
            <w:shd w:val="clear" w:color="auto" w:fill="auto"/>
            <w:vAlign w:val="bottom"/>
            <w:tcPrChange w:id="560" w:author="Palash Pandit" w:date="2021-05-06T16:29:00Z">
              <w:tcPr>
                <w:tcW w:w="720" w:type="dxa"/>
                <w:tcBorders>
                  <w:top w:val="nil"/>
                  <w:left w:val="nil"/>
                  <w:bottom w:val="single" w:color="auto" w:sz="4" w:space="0"/>
                  <w:right w:val="single" w:color="auto" w:sz="4" w:space="0"/>
                </w:tcBorders>
                <w:shd w:val="clear" w:color="auto" w:fill="auto"/>
              </w:tcPr>
            </w:tcPrChange>
          </w:tcPr>
          <w:p>
            <w:pPr>
              <w:overflowPunct/>
              <w:autoSpaceDE/>
              <w:autoSpaceDN/>
              <w:adjustRightInd/>
              <w:spacing w:before="0"/>
              <w:ind w:left="0" w:right="0"/>
              <w:jc w:val="right"/>
              <w:textAlignment w:val="auto"/>
              <w:rPr>
                <w:rFonts w:cs="Arial"/>
                <w:color w:val="000000"/>
              </w:rPr>
            </w:pPr>
            <w:r>
              <w:rPr>
                <w:rFonts w:cs="Arial"/>
                <w:color w:val="000000"/>
              </w:rPr>
              <w:t>2</w:t>
            </w:r>
          </w:p>
        </w:tc>
        <w:tc>
          <w:tcPr>
            <w:tcW w:w="810" w:type="dxa"/>
            <w:shd w:val="clear" w:color="auto" w:fill="auto"/>
            <w:vAlign w:val="bottom"/>
            <w:tcPrChange w:id="561" w:author="Palash Pandit" w:date="2021-05-06T16:29:00Z">
              <w:tcPr>
                <w:tcW w:w="810" w:type="dxa"/>
                <w:tcBorders>
                  <w:top w:val="nil"/>
                  <w:left w:val="nil"/>
                  <w:bottom w:val="single" w:color="auto" w:sz="4" w:space="0"/>
                  <w:right w:val="single" w:color="auto" w:sz="4" w:space="0"/>
                </w:tcBorders>
                <w:shd w:val="clear" w:color="auto" w:fill="auto"/>
              </w:tcPr>
            </w:tcPrChange>
          </w:tcPr>
          <w:p>
            <w:pPr>
              <w:overflowPunct/>
              <w:autoSpaceDE/>
              <w:autoSpaceDN/>
              <w:adjustRightInd/>
              <w:spacing w:before="0"/>
              <w:ind w:left="0" w:right="0"/>
              <w:jc w:val="right"/>
              <w:textAlignment w:val="auto"/>
              <w:rPr>
                <w:rFonts w:cs="Arial"/>
                <w:color w:val="000000"/>
              </w:rPr>
            </w:pPr>
            <w:r>
              <w:rPr>
                <w:rFonts w:cs="Arial"/>
                <w:color w:val="000000"/>
              </w:rPr>
              <w:t>7</w:t>
            </w:r>
          </w:p>
        </w:tc>
        <w:tc>
          <w:tcPr>
            <w:tcW w:w="843" w:type="dxa"/>
            <w:vMerge w:val="restart"/>
            <w:shd w:val="clear" w:color="auto" w:fill="auto"/>
            <w:vAlign w:val="center"/>
            <w:tcPrChange w:id="562" w:author="Palash Pandit" w:date="2021-05-06T16:29:00Z">
              <w:tcPr>
                <w:tcW w:w="843" w:type="dxa"/>
                <w:vMerge w:val="restart"/>
                <w:tcBorders>
                  <w:top w:val="nil"/>
                  <w:left w:val="single" w:color="auto" w:sz="4" w:space="0"/>
                  <w:bottom w:val="single" w:color="000000" w:sz="4" w:space="0"/>
                  <w:right w:val="single" w:color="auto" w:sz="4" w:space="0"/>
                </w:tcBorders>
                <w:shd w:val="clear" w:color="auto" w:fill="auto"/>
              </w:tcPr>
            </w:tcPrChange>
          </w:tcPr>
          <w:p>
            <w:pPr>
              <w:overflowPunct/>
              <w:autoSpaceDE/>
              <w:autoSpaceDN/>
              <w:adjustRightInd/>
              <w:spacing w:before="0"/>
              <w:ind w:left="0" w:right="0"/>
              <w:jc w:val="center"/>
              <w:textAlignment w:val="auto"/>
              <w:rPr>
                <w:rFonts w:cs="Arial"/>
                <w:color w:val="000000"/>
              </w:rPr>
            </w:pPr>
            <w:r>
              <w:rPr>
                <w:rFonts w:cs="Arial"/>
                <w:color w:val="000000"/>
              </w:rPr>
              <w:t>E5-2673 v3 @ 2.40GHz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563" w:author="Palash Pandit" w:date="2021-05-06T16:29:00Z">
            <w:tblPrEx>
              <w:tblCellMar>
                <w:top w:w="0" w:type="dxa"/>
                <w:left w:w="108" w:type="dxa"/>
                <w:bottom w:w="0" w:type="dxa"/>
                <w:right w:w="108" w:type="dxa"/>
              </w:tblCellMar>
            </w:tblPrEx>
          </w:tblPrExChange>
        </w:tblPrEx>
        <w:trPr>
          <w:trHeight w:val="475" w:hRule="atLeast"/>
        </w:trPr>
        <w:tc>
          <w:tcPr>
            <w:tcW w:w="1725" w:type="dxa"/>
            <w:shd w:val="clear" w:color="auto" w:fill="auto"/>
            <w:vAlign w:val="bottom"/>
            <w:tcPrChange w:id="564" w:author="Palash Pandit" w:date="2021-05-06T16:29:00Z">
              <w:tcPr>
                <w:tcW w:w="1751" w:type="dxa"/>
                <w:tcBorders>
                  <w:top w:val="nil"/>
                  <w:left w:val="single" w:color="auto" w:sz="4" w:space="0"/>
                  <w:bottom w:val="single" w:color="auto" w:sz="4" w:space="0"/>
                  <w:right w:val="single" w:color="auto" w:sz="4" w:space="0"/>
                </w:tcBorders>
                <w:shd w:val="clear" w:color="auto" w:fill="auto"/>
              </w:tcPr>
            </w:tcPrChange>
          </w:tcPr>
          <w:p>
            <w:pPr>
              <w:overflowPunct/>
              <w:autoSpaceDE/>
              <w:autoSpaceDN/>
              <w:adjustRightInd/>
              <w:spacing w:before="0"/>
              <w:ind w:left="0" w:right="0"/>
              <w:textAlignment w:val="auto"/>
              <w:rPr>
                <w:rFonts w:cs="Arial"/>
                <w:color w:val="000000"/>
              </w:rPr>
            </w:pPr>
            <w:r>
              <w:rPr>
                <w:rFonts w:cs="Arial"/>
                <w:color w:val="000000"/>
              </w:rPr>
              <w:t>MASG-1EVRWEB1</w:t>
            </w:r>
          </w:p>
        </w:tc>
        <w:tc>
          <w:tcPr>
            <w:tcW w:w="1502" w:type="dxa"/>
            <w:shd w:val="clear" w:color="auto" w:fill="auto"/>
            <w:vAlign w:val="bottom"/>
            <w:tcPrChange w:id="565" w:author="Palash Pandit" w:date="2021-05-06T16:29:00Z">
              <w:tcPr>
                <w:tcW w:w="1476" w:type="dxa"/>
                <w:tcBorders>
                  <w:top w:val="nil"/>
                  <w:left w:val="nil"/>
                  <w:bottom w:val="single" w:color="auto" w:sz="4" w:space="0"/>
                  <w:right w:val="single" w:color="auto" w:sz="4" w:space="0"/>
                </w:tcBorders>
                <w:shd w:val="clear" w:color="auto" w:fill="auto"/>
              </w:tcPr>
            </w:tcPrChange>
          </w:tcPr>
          <w:p>
            <w:pPr>
              <w:overflowPunct/>
              <w:autoSpaceDE/>
              <w:autoSpaceDN/>
              <w:adjustRightInd/>
              <w:spacing w:before="0"/>
              <w:ind w:left="0" w:right="0"/>
              <w:textAlignment w:val="auto"/>
              <w:rPr>
                <w:rFonts w:cs="Arial"/>
                <w:color w:val="000000"/>
              </w:rPr>
            </w:pPr>
            <w:r>
              <w:rPr>
                <w:rFonts w:cs="Arial"/>
                <w:color w:val="000000"/>
              </w:rPr>
              <w:t>10.221.2.11</w:t>
            </w:r>
          </w:p>
        </w:tc>
        <w:tc>
          <w:tcPr>
            <w:tcW w:w="1439" w:type="dxa"/>
            <w:shd w:val="clear" w:color="auto" w:fill="auto"/>
            <w:vAlign w:val="bottom"/>
            <w:tcPrChange w:id="566" w:author="Palash Pandit" w:date="2021-05-06T16:29:00Z">
              <w:tcPr>
                <w:tcW w:w="1439" w:type="dxa"/>
                <w:tcBorders>
                  <w:top w:val="nil"/>
                  <w:left w:val="nil"/>
                  <w:bottom w:val="single" w:color="auto" w:sz="4" w:space="0"/>
                  <w:right w:val="single" w:color="auto" w:sz="4" w:space="0"/>
                </w:tcBorders>
                <w:shd w:val="clear" w:color="auto" w:fill="auto"/>
              </w:tcPr>
            </w:tcPrChange>
          </w:tcPr>
          <w:p>
            <w:pPr>
              <w:overflowPunct/>
              <w:autoSpaceDE/>
              <w:autoSpaceDN/>
              <w:adjustRightInd/>
              <w:spacing w:before="0"/>
              <w:ind w:left="0" w:right="0"/>
              <w:textAlignment w:val="auto"/>
              <w:rPr>
                <w:rFonts w:cs="Arial"/>
                <w:color w:val="000000"/>
              </w:rPr>
            </w:pPr>
            <w:r>
              <w:rPr>
                <w:rFonts w:cs="Arial"/>
                <w:color w:val="000000"/>
              </w:rPr>
              <w:t>Production</w:t>
            </w:r>
          </w:p>
        </w:tc>
        <w:tc>
          <w:tcPr>
            <w:tcW w:w="1366" w:type="dxa"/>
            <w:shd w:val="clear" w:color="auto" w:fill="auto"/>
            <w:vAlign w:val="bottom"/>
            <w:tcPrChange w:id="567" w:author="Palash Pandit" w:date="2021-05-06T16:29:00Z">
              <w:tcPr>
                <w:tcW w:w="1366" w:type="dxa"/>
                <w:tcBorders>
                  <w:top w:val="nil"/>
                  <w:left w:val="nil"/>
                  <w:bottom w:val="single" w:color="auto" w:sz="4" w:space="0"/>
                  <w:right w:val="single" w:color="auto" w:sz="4" w:space="0"/>
                </w:tcBorders>
                <w:shd w:val="clear" w:color="auto" w:fill="auto"/>
              </w:tcPr>
            </w:tcPrChange>
          </w:tcPr>
          <w:p>
            <w:pPr>
              <w:overflowPunct/>
              <w:autoSpaceDE/>
              <w:autoSpaceDN/>
              <w:adjustRightInd/>
              <w:spacing w:before="0"/>
              <w:ind w:left="0" w:right="0"/>
              <w:textAlignment w:val="auto"/>
              <w:rPr>
                <w:rFonts w:cs="Arial"/>
                <w:color w:val="000000"/>
              </w:rPr>
            </w:pPr>
            <w:r>
              <w:rPr>
                <w:rFonts w:cs="Arial"/>
                <w:color w:val="000000"/>
              </w:rPr>
              <w:t>Web</w:t>
            </w:r>
          </w:p>
        </w:tc>
        <w:tc>
          <w:tcPr>
            <w:tcW w:w="1932" w:type="dxa"/>
            <w:shd w:val="clear" w:color="auto" w:fill="auto"/>
            <w:vAlign w:val="bottom"/>
            <w:tcPrChange w:id="568" w:author="Palash Pandit" w:date="2021-05-06T16:29:00Z">
              <w:tcPr>
                <w:tcW w:w="1932" w:type="dxa"/>
                <w:tcBorders>
                  <w:top w:val="nil"/>
                  <w:left w:val="nil"/>
                  <w:bottom w:val="single" w:color="auto" w:sz="4" w:space="0"/>
                  <w:right w:val="single" w:color="auto" w:sz="4" w:space="0"/>
                </w:tcBorders>
                <w:shd w:val="clear" w:color="auto" w:fill="auto"/>
              </w:tcPr>
            </w:tcPrChange>
          </w:tcPr>
          <w:p>
            <w:pPr>
              <w:overflowPunct/>
              <w:autoSpaceDE/>
              <w:autoSpaceDN/>
              <w:adjustRightInd/>
              <w:spacing w:before="0"/>
              <w:ind w:left="0" w:right="0"/>
              <w:textAlignment w:val="auto"/>
              <w:rPr>
                <w:rFonts w:cs="Arial"/>
                <w:color w:val="000000"/>
                <w:lang w:eastAsia="ar-SA"/>
              </w:rPr>
            </w:pPr>
            <w:r>
              <w:rPr>
                <w:rFonts w:cs="Arial"/>
                <w:color w:val="000000"/>
                <w:lang w:eastAsia="ar-SA"/>
              </w:rPr>
              <w:t>Azure VM(Public cloud-</w:t>
            </w:r>
          </w:p>
          <w:p>
            <w:pPr>
              <w:overflowPunct/>
              <w:autoSpaceDE/>
              <w:autoSpaceDN/>
              <w:adjustRightInd/>
              <w:spacing w:before="0"/>
              <w:ind w:left="0" w:right="0"/>
              <w:textAlignment w:val="auto"/>
              <w:rPr>
                <w:rFonts w:cs="Arial"/>
                <w:color w:val="000000"/>
              </w:rPr>
            </w:pPr>
            <w:r>
              <w:rPr>
                <w:rFonts w:cs="Arial"/>
                <w:color w:val="000000"/>
                <w:lang w:eastAsia="ar-SA"/>
              </w:rPr>
              <w:t>Singapore)</w:t>
            </w:r>
          </w:p>
        </w:tc>
        <w:tc>
          <w:tcPr>
            <w:tcW w:w="720" w:type="dxa"/>
            <w:shd w:val="clear" w:color="auto" w:fill="auto"/>
            <w:vAlign w:val="bottom"/>
            <w:tcPrChange w:id="569" w:author="Palash Pandit" w:date="2021-05-06T16:29:00Z">
              <w:tcPr>
                <w:tcW w:w="720" w:type="dxa"/>
                <w:tcBorders>
                  <w:top w:val="nil"/>
                  <w:left w:val="nil"/>
                  <w:bottom w:val="single" w:color="auto" w:sz="4" w:space="0"/>
                  <w:right w:val="single" w:color="auto" w:sz="4" w:space="0"/>
                </w:tcBorders>
                <w:shd w:val="clear" w:color="auto" w:fill="auto"/>
              </w:tcPr>
            </w:tcPrChange>
          </w:tcPr>
          <w:p>
            <w:pPr>
              <w:overflowPunct/>
              <w:autoSpaceDE/>
              <w:autoSpaceDN/>
              <w:adjustRightInd/>
              <w:spacing w:before="0"/>
              <w:ind w:left="0" w:right="0"/>
              <w:jc w:val="right"/>
              <w:textAlignment w:val="auto"/>
              <w:rPr>
                <w:rFonts w:cs="Arial"/>
                <w:color w:val="000000"/>
              </w:rPr>
            </w:pPr>
            <w:r>
              <w:rPr>
                <w:rFonts w:cs="Arial"/>
                <w:color w:val="000000"/>
              </w:rPr>
              <w:t>2</w:t>
            </w:r>
          </w:p>
        </w:tc>
        <w:tc>
          <w:tcPr>
            <w:tcW w:w="810" w:type="dxa"/>
            <w:shd w:val="clear" w:color="auto" w:fill="auto"/>
            <w:vAlign w:val="bottom"/>
            <w:tcPrChange w:id="570" w:author="Palash Pandit" w:date="2021-05-06T16:29:00Z">
              <w:tcPr>
                <w:tcW w:w="810" w:type="dxa"/>
                <w:tcBorders>
                  <w:top w:val="nil"/>
                  <w:left w:val="nil"/>
                  <w:bottom w:val="single" w:color="auto" w:sz="4" w:space="0"/>
                  <w:right w:val="single" w:color="auto" w:sz="4" w:space="0"/>
                </w:tcBorders>
                <w:shd w:val="clear" w:color="auto" w:fill="auto"/>
              </w:tcPr>
            </w:tcPrChange>
          </w:tcPr>
          <w:p>
            <w:pPr>
              <w:overflowPunct/>
              <w:autoSpaceDE/>
              <w:autoSpaceDN/>
              <w:adjustRightInd/>
              <w:spacing w:before="0"/>
              <w:ind w:left="0" w:right="0"/>
              <w:jc w:val="right"/>
              <w:textAlignment w:val="auto"/>
              <w:rPr>
                <w:rFonts w:cs="Arial"/>
                <w:color w:val="000000"/>
              </w:rPr>
            </w:pPr>
            <w:r>
              <w:rPr>
                <w:rFonts w:cs="Arial"/>
                <w:color w:val="000000"/>
              </w:rPr>
              <w:t>7</w:t>
            </w:r>
          </w:p>
        </w:tc>
        <w:tc>
          <w:tcPr>
            <w:tcW w:w="843" w:type="dxa"/>
            <w:vMerge w:val="continue"/>
            <w:vAlign w:val="center"/>
            <w:tcPrChange w:id="571" w:author="Palash Pandit" w:date="2021-05-06T16:29:00Z">
              <w:tcPr>
                <w:tcW w:w="843" w:type="dxa"/>
                <w:vMerge w:val="continue"/>
                <w:tcBorders>
                  <w:top w:val="nil"/>
                  <w:left w:val="single" w:color="auto" w:sz="4" w:space="0"/>
                  <w:bottom w:val="single" w:color="000000" w:sz="4" w:space="0"/>
                  <w:right w:val="single" w:color="auto" w:sz="4" w:space="0"/>
                </w:tcBorders>
              </w:tcPr>
            </w:tcPrChange>
          </w:tcPr>
          <w:p>
            <w:pPr>
              <w:overflowPunct/>
              <w:autoSpaceDE/>
              <w:autoSpaceDN/>
              <w:adjustRightInd/>
              <w:spacing w:before="0"/>
              <w:ind w:left="0" w:right="0"/>
              <w:textAlignment w:val="auto"/>
              <w:rPr>
                <w:rFonts w:cs="Arial"/>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572" w:author="Palash Pandit" w:date="2021-05-06T16:29:00Z">
            <w:tblPrEx>
              <w:tblCellMar>
                <w:top w:w="0" w:type="dxa"/>
                <w:left w:w="108" w:type="dxa"/>
                <w:bottom w:w="0" w:type="dxa"/>
                <w:right w:w="108" w:type="dxa"/>
              </w:tblCellMar>
            </w:tblPrEx>
          </w:tblPrExChange>
        </w:tblPrEx>
        <w:trPr>
          <w:trHeight w:val="475" w:hRule="atLeast"/>
        </w:trPr>
        <w:tc>
          <w:tcPr>
            <w:tcW w:w="1725" w:type="dxa"/>
            <w:shd w:val="clear" w:color="auto" w:fill="auto"/>
            <w:vAlign w:val="bottom"/>
            <w:tcPrChange w:id="573" w:author="Palash Pandit" w:date="2021-05-06T16:29:00Z">
              <w:tcPr>
                <w:tcW w:w="1751" w:type="dxa"/>
                <w:tcBorders>
                  <w:top w:val="nil"/>
                  <w:left w:val="single" w:color="auto" w:sz="4" w:space="0"/>
                  <w:bottom w:val="single" w:color="auto" w:sz="4" w:space="0"/>
                  <w:right w:val="single" w:color="auto" w:sz="4" w:space="0"/>
                </w:tcBorders>
                <w:shd w:val="clear" w:color="auto" w:fill="auto"/>
              </w:tcPr>
            </w:tcPrChange>
          </w:tcPr>
          <w:p>
            <w:pPr>
              <w:overflowPunct/>
              <w:autoSpaceDE/>
              <w:autoSpaceDN/>
              <w:adjustRightInd/>
              <w:spacing w:before="0"/>
              <w:ind w:left="0" w:right="0"/>
              <w:textAlignment w:val="auto"/>
              <w:rPr>
                <w:rFonts w:cs="Arial"/>
                <w:color w:val="000000"/>
              </w:rPr>
            </w:pPr>
            <w:r>
              <w:rPr>
                <w:rFonts w:cs="Arial"/>
                <w:color w:val="000000"/>
              </w:rPr>
              <w:t>MASG-3EVRAPP1</w:t>
            </w:r>
          </w:p>
        </w:tc>
        <w:tc>
          <w:tcPr>
            <w:tcW w:w="1502" w:type="dxa"/>
            <w:shd w:val="clear" w:color="auto" w:fill="auto"/>
            <w:vAlign w:val="bottom"/>
            <w:tcPrChange w:id="574" w:author="Palash Pandit" w:date="2021-05-06T16:29:00Z">
              <w:tcPr>
                <w:tcW w:w="1476" w:type="dxa"/>
                <w:tcBorders>
                  <w:top w:val="nil"/>
                  <w:left w:val="nil"/>
                  <w:bottom w:val="single" w:color="auto" w:sz="4" w:space="0"/>
                  <w:right w:val="single" w:color="auto" w:sz="4" w:space="0"/>
                </w:tcBorders>
                <w:shd w:val="clear" w:color="auto" w:fill="auto"/>
              </w:tcPr>
            </w:tcPrChange>
          </w:tcPr>
          <w:p>
            <w:pPr>
              <w:overflowPunct/>
              <w:autoSpaceDE/>
              <w:autoSpaceDN/>
              <w:adjustRightInd/>
              <w:spacing w:before="0"/>
              <w:ind w:left="0" w:right="0"/>
              <w:textAlignment w:val="auto"/>
              <w:rPr>
                <w:rFonts w:cs="Arial"/>
                <w:color w:val="000000"/>
              </w:rPr>
            </w:pPr>
            <w:r>
              <w:rPr>
                <w:rFonts w:cs="Arial"/>
                <w:color w:val="000000"/>
              </w:rPr>
              <w:t>10.221.12.9</w:t>
            </w:r>
          </w:p>
        </w:tc>
        <w:tc>
          <w:tcPr>
            <w:tcW w:w="1439" w:type="dxa"/>
            <w:shd w:val="clear" w:color="auto" w:fill="auto"/>
            <w:vAlign w:val="bottom"/>
            <w:tcPrChange w:id="575" w:author="Palash Pandit" w:date="2021-05-06T16:29:00Z">
              <w:tcPr>
                <w:tcW w:w="1439" w:type="dxa"/>
                <w:tcBorders>
                  <w:top w:val="nil"/>
                  <w:left w:val="nil"/>
                  <w:bottom w:val="single" w:color="auto" w:sz="4" w:space="0"/>
                  <w:right w:val="single" w:color="auto" w:sz="4" w:space="0"/>
                </w:tcBorders>
                <w:shd w:val="clear" w:color="auto" w:fill="auto"/>
              </w:tcPr>
            </w:tcPrChange>
          </w:tcPr>
          <w:p>
            <w:pPr>
              <w:overflowPunct/>
              <w:autoSpaceDE/>
              <w:autoSpaceDN/>
              <w:adjustRightInd/>
              <w:spacing w:before="0"/>
              <w:ind w:left="0" w:right="0"/>
              <w:textAlignment w:val="auto"/>
              <w:rPr>
                <w:rFonts w:cs="Arial"/>
                <w:color w:val="000000"/>
              </w:rPr>
            </w:pPr>
            <w:r>
              <w:rPr>
                <w:rFonts w:cs="Arial"/>
                <w:color w:val="000000"/>
              </w:rPr>
              <w:t>UAT</w:t>
            </w:r>
          </w:p>
        </w:tc>
        <w:tc>
          <w:tcPr>
            <w:tcW w:w="1366" w:type="dxa"/>
            <w:shd w:val="clear" w:color="auto" w:fill="auto"/>
            <w:vAlign w:val="bottom"/>
            <w:tcPrChange w:id="576" w:author="Palash Pandit" w:date="2021-05-06T16:29:00Z">
              <w:tcPr>
                <w:tcW w:w="1366" w:type="dxa"/>
                <w:tcBorders>
                  <w:top w:val="nil"/>
                  <w:left w:val="nil"/>
                  <w:bottom w:val="single" w:color="auto" w:sz="4" w:space="0"/>
                  <w:right w:val="single" w:color="auto" w:sz="4" w:space="0"/>
                </w:tcBorders>
                <w:shd w:val="clear" w:color="auto" w:fill="auto"/>
              </w:tcPr>
            </w:tcPrChange>
          </w:tcPr>
          <w:p>
            <w:pPr>
              <w:overflowPunct/>
              <w:autoSpaceDE/>
              <w:autoSpaceDN/>
              <w:adjustRightInd/>
              <w:spacing w:before="0"/>
              <w:ind w:left="0" w:right="0"/>
              <w:textAlignment w:val="auto"/>
              <w:rPr>
                <w:rFonts w:cs="Arial"/>
                <w:color w:val="000000"/>
              </w:rPr>
            </w:pPr>
            <w:r>
              <w:rPr>
                <w:rFonts w:cs="Arial"/>
                <w:color w:val="000000"/>
              </w:rPr>
              <w:t>Application</w:t>
            </w:r>
          </w:p>
        </w:tc>
        <w:tc>
          <w:tcPr>
            <w:tcW w:w="1932" w:type="dxa"/>
            <w:shd w:val="clear" w:color="auto" w:fill="auto"/>
            <w:vAlign w:val="bottom"/>
            <w:tcPrChange w:id="577" w:author="Palash Pandit" w:date="2021-05-06T16:29:00Z">
              <w:tcPr>
                <w:tcW w:w="1932" w:type="dxa"/>
                <w:tcBorders>
                  <w:top w:val="nil"/>
                  <w:left w:val="nil"/>
                  <w:bottom w:val="single" w:color="auto" w:sz="4" w:space="0"/>
                  <w:right w:val="single" w:color="auto" w:sz="4" w:space="0"/>
                </w:tcBorders>
                <w:shd w:val="clear" w:color="auto" w:fill="auto"/>
              </w:tcPr>
            </w:tcPrChange>
          </w:tcPr>
          <w:p>
            <w:pPr>
              <w:overflowPunct/>
              <w:autoSpaceDE/>
              <w:autoSpaceDN/>
              <w:adjustRightInd/>
              <w:spacing w:before="0"/>
              <w:ind w:left="0" w:right="0"/>
              <w:textAlignment w:val="auto"/>
              <w:rPr>
                <w:rFonts w:cs="Arial"/>
                <w:color w:val="000000"/>
                <w:lang w:eastAsia="ar-SA"/>
              </w:rPr>
            </w:pPr>
            <w:r>
              <w:rPr>
                <w:rFonts w:cs="Arial"/>
                <w:color w:val="000000"/>
                <w:lang w:eastAsia="ar-SA"/>
              </w:rPr>
              <w:t>Azure VM (Public cloud-</w:t>
            </w:r>
          </w:p>
          <w:p>
            <w:pPr>
              <w:overflowPunct/>
              <w:autoSpaceDE/>
              <w:autoSpaceDN/>
              <w:adjustRightInd/>
              <w:spacing w:before="0"/>
              <w:ind w:left="0" w:right="0"/>
              <w:textAlignment w:val="auto"/>
              <w:rPr>
                <w:rFonts w:cs="Arial"/>
                <w:color w:val="000000"/>
              </w:rPr>
            </w:pPr>
            <w:r>
              <w:rPr>
                <w:rFonts w:cs="Arial"/>
                <w:color w:val="000000"/>
                <w:lang w:eastAsia="ar-SA"/>
              </w:rPr>
              <w:t>Singapore)</w:t>
            </w:r>
          </w:p>
        </w:tc>
        <w:tc>
          <w:tcPr>
            <w:tcW w:w="720" w:type="dxa"/>
            <w:shd w:val="clear" w:color="auto" w:fill="auto"/>
            <w:vAlign w:val="bottom"/>
            <w:tcPrChange w:id="578" w:author="Palash Pandit" w:date="2021-05-06T16:29:00Z">
              <w:tcPr>
                <w:tcW w:w="720" w:type="dxa"/>
                <w:tcBorders>
                  <w:top w:val="nil"/>
                  <w:left w:val="nil"/>
                  <w:bottom w:val="single" w:color="auto" w:sz="4" w:space="0"/>
                  <w:right w:val="single" w:color="auto" w:sz="4" w:space="0"/>
                </w:tcBorders>
                <w:shd w:val="clear" w:color="auto" w:fill="auto"/>
              </w:tcPr>
            </w:tcPrChange>
          </w:tcPr>
          <w:p>
            <w:pPr>
              <w:overflowPunct/>
              <w:autoSpaceDE/>
              <w:autoSpaceDN/>
              <w:adjustRightInd/>
              <w:spacing w:before="0"/>
              <w:ind w:left="0" w:right="0"/>
              <w:jc w:val="right"/>
              <w:textAlignment w:val="auto"/>
              <w:rPr>
                <w:rFonts w:cs="Arial"/>
                <w:color w:val="000000"/>
              </w:rPr>
            </w:pPr>
            <w:r>
              <w:rPr>
                <w:rFonts w:cs="Arial"/>
                <w:color w:val="000000"/>
              </w:rPr>
              <w:t>2</w:t>
            </w:r>
          </w:p>
        </w:tc>
        <w:tc>
          <w:tcPr>
            <w:tcW w:w="810" w:type="dxa"/>
            <w:shd w:val="clear" w:color="auto" w:fill="auto"/>
            <w:vAlign w:val="bottom"/>
            <w:tcPrChange w:id="579" w:author="Palash Pandit" w:date="2021-05-06T16:29:00Z">
              <w:tcPr>
                <w:tcW w:w="810" w:type="dxa"/>
                <w:tcBorders>
                  <w:top w:val="nil"/>
                  <w:left w:val="nil"/>
                  <w:bottom w:val="single" w:color="auto" w:sz="4" w:space="0"/>
                  <w:right w:val="single" w:color="auto" w:sz="4" w:space="0"/>
                </w:tcBorders>
                <w:shd w:val="clear" w:color="auto" w:fill="auto"/>
              </w:tcPr>
            </w:tcPrChange>
          </w:tcPr>
          <w:p>
            <w:pPr>
              <w:overflowPunct/>
              <w:autoSpaceDE/>
              <w:autoSpaceDN/>
              <w:adjustRightInd/>
              <w:spacing w:before="0"/>
              <w:ind w:left="0" w:right="0"/>
              <w:jc w:val="right"/>
              <w:textAlignment w:val="auto"/>
              <w:rPr>
                <w:rFonts w:cs="Arial"/>
                <w:color w:val="000000"/>
              </w:rPr>
            </w:pPr>
            <w:r>
              <w:rPr>
                <w:rFonts w:cs="Arial"/>
                <w:color w:val="000000"/>
              </w:rPr>
              <w:t>4</w:t>
            </w:r>
          </w:p>
        </w:tc>
        <w:tc>
          <w:tcPr>
            <w:tcW w:w="843" w:type="dxa"/>
            <w:vMerge w:val="continue"/>
            <w:vAlign w:val="center"/>
            <w:tcPrChange w:id="580" w:author="Palash Pandit" w:date="2021-05-06T16:29:00Z">
              <w:tcPr>
                <w:tcW w:w="843" w:type="dxa"/>
                <w:vMerge w:val="continue"/>
                <w:tcBorders>
                  <w:top w:val="nil"/>
                  <w:left w:val="single" w:color="auto" w:sz="4" w:space="0"/>
                  <w:bottom w:val="single" w:color="000000" w:sz="4" w:space="0"/>
                  <w:right w:val="single" w:color="auto" w:sz="4" w:space="0"/>
                </w:tcBorders>
              </w:tcPr>
            </w:tcPrChange>
          </w:tcPr>
          <w:p>
            <w:pPr>
              <w:overflowPunct/>
              <w:autoSpaceDE/>
              <w:autoSpaceDN/>
              <w:adjustRightInd/>
              <w:spacing w:before="0"/>
              <w:ind w:left="0" w:right="0"/>
              <w:textAlignment w:val="auto"/>
              <w:rPr>
                <w:rFonts w:cs="Arial"/>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581" w:author="Palash Pandit" w:date="2021-05-06T16:29:00Z">
            <w:tblPrEx>
              <w:tblCellMar>
                <w:top w:w="0" w:type="dxa"/>
                <w:left w:w="108" w:type="dxa"/>
                <w:bottom w:w="0" w:type="dxa"/>
                <w:right w:w="108" w:type="dxa"/>
              </w:tblCellMar>
            </w:tblPrEx>
          </w:tblPrExChange>
        </w:tblPrEx>
        <w:trPr>
          <w:trHeight w:val="692" w:hRule="atLeast"/>
        </w:trPr>
        <w:tc>
          <w:tcPr>
            <w:tcW w:w="1725" w:type="dxa"/>
            <w:shd w:val="clear" w:color="auto" w:fill="auto"/>
            <w:vAlign w:val="bottom"/>
            <w:tcPrChange w:id="582" w:author="Palash Pandit" w:date="2021-05-06T16:29:00Z">
              <w:tcPr>
                <w:tcW w:w="1751" w:type="dxa"/>
                <w:tcBorders>
                  <w:top w:val="nil"/>
                  <w:left w:val="single" w:color="auto" w:sz="4" w:space="0"/>
                  <w:bottom w:val="single" w:color="auto" w:sz="4" w:space="0"/>
                  <w:right w:val="single" w:color="auto" w:sz="4" w:space="0"/>
                </w:tcBorders>
                <w:shd w:val="clear" w:color="auto" w:fill="auto"/>
              </w:tcPr>
            </w:tcPrChange>
          </w:tcPr>
          <w:p>
            <w:pPr>
              <w:overflowPunct/>
              <w:autoSpaceDE/>
              <w:autoSpaceDN/>
              <w:adjustRightInd/>
              <w:spacing w:before="0"/>
              <w:ind w:left="0" w:right="0"/>
              <w:textAlignment w:val="auto"/>
              <w:rPr>
                <w:rFonts w:cs="Arial"/>
                <w:color w:val="000000"/>
              </w:rPr>
            </w:pPr>
            <w:r>
              <w:rPr>
                <w:rFonts w:cs="Arial"/>
                <w:color w:val="000000"/>
              </w:rPr>
              <w:t>MAHK-2EVRAPP1</w:t>
            </w:r>
          </w:p>
        </w:tc>
        <w:tc>
          <w:tcPr>
            <w:tcW w:w="1502" w:type="dxa"/>
            <w:shd w:val="clear" w:color="auto" w:fill="auto"/>
            <w:vAlign w:val="bottom"/>
            <w:tcPrChange w:id="583" w:author="Palash Pandit" w:date="2021-05-06T16:29:00Z">
              <w:tcPr>
                <w:tcW w:w="1476" w:type="dxa"/>
                <w:tcBorders>
                  <w:top w:val="nil"/>
                  <w:left w:val="nil"/>
                  <w:bottom w:val="single" w:color="auto" w:sz="4" w:space="0"/>
                  <w:right w:val="single" w:color="auto" w:sz="4" w:space="0"/>
                </w:tcBorders>
                <w:shd w:val="clear" w:color="auto" w:fill="auto"/>
              </w:tcPr>
            </w:tcPrChange>
          </w:tcPr>
          <w:p>
            <w:pPr>
              <w:overflowPunct/>
              <w:autoSpaceDE/>
              <w:autoSpaceDN/>
              <w:adjustRightInd/>
              <w:spacing w:before="0"/>
              <w:ind w:left="0" w:right="0"/>
              <w:textAlignment w:val="auto"/>
              <w:rPr>
                <w:rFonts w:cs="Arial"/>
                <w:color w:val="000000"/>
              </w:rPr>
            </w:pPr>
            <w:r>
              <w:rPr>
                <w:rFonts w:cs="Arial"/>
                <w:color w:val="000000"/>
              </w:rPr>
              <w:t>10.222.4.13</w:t>
            </w:r>
          </w:p>
        </w:tc>
        <w:tc>
          <w:tcPr>
            <w:tcW w:w="1439" w:type="dxa"/>
            <w:shd w:val="clear" w:color="auto" w:fill="auto"/>
            <w:vAlign w:val="bottom"/>
            <w:tcPrChange w:id="584" w:author="Palash Pandit" w:date="2021-05-06T16:29:00Z">
              <w:tcPr>
                <w:tcW w:w="1439" w:type="dxa"/>
                <w:tcBorders>
                  <w:top w:val="nil"/>
                  <w:left w:val="nil"/>
                  <w:bottom w:val="single" w:color="auto" w:sz="4" w:space="0"/>
                  <w:right w:val="single" w:color="auto" w:sz="4" w:space="0"/>
                </w:tcBorders>
                <w:shd w:val="clear" w:color="auto" w:fill="auto"/>
              </w:tcPr>
            </w:tcPrChange>
          </w:tcPr>
          <w:p>
            <w:pPr>
              <w:overflowPunct/>
              <w:autoSpaceDE/>
              <w:autoSpaceDN/>
              <w:adjustRightInd/>
              <w:spacing w:before="0"/>
              <w:ind w:left="0" w:right="0"/>
              <w:textAlignment w:val="auto"/>
              <w:rPr>
                <w:rFonts w:cs="Arial"/>
                <w:color w:val="000000"/>
              </w:rPr>
            </w:pPr>
            <w:r>
              <w:rPr>
                <w:rFonts w:cs="Arial"/>
                <w:color w:val="000000"/>
              </w:rPr>
              <w:t>DR</w:t>
            </w:r>
          </w:p>
        </w:tc>
        <w:tc>
          <w:tcPr>
            <w:tcW w:w="1366" w:type="dxa"/>
            <w:shd w:val="clear" w:color="auto" w:fill="auto"/>
            <w:vAlign w:val="bottom"/>
            <w:tcPrChange w:id="585" w:author="Palash Pandit" w:date="2021-05-06T16:29:00Z">
              <w:tcPr>
                <w:tcW w:w="1366" w:type="dxa"/>
                <w:tcBorders>
                  <w:top w:val="nil"/>
                  <w:left w:val="nil"/>
                  <w:bottom w:val="single" w:color="auto" w:sz="4" w:space="0"/>
                  <w:right w:val="single" w:color="auto" w:sz="4" w:space="0"/>
                </w:tcBorders>
                <w:shd w:val="clear" w:color="auto" w:fill="auto"/>
              </w:tcPr>
            </w:tcPrChange>
          </w:tcPr>
          <w:p>
            <w:pPr>
              <w:overflowPunct/>
              <w:autoSpaceDE/>
              <w:autoSpaceDN/>
              <w:adjustRightInd/>
              <w:spacing w:before="0"/>
              <w:ind w:left="0" w:right="0"/>
              <w:textAlignment w:val="auto"/>
              <w:rPr>
                <w:rFonts w:cs="Arial"/>
                <w:color w:val="000000"/>
              </w:rPr>
            </w:pPr>
            <w:r>
              <w:rPr>
                <w:rFonts w:cs="Arial"/>
                <w:color w:val="000000"/>
              </w:rPr>
              <w:t>Application</w:t>
            </w:r>
          </w:p>
        </w:tc>
        <w:tc>
          <w:tcPr>
            <w:tcW w:w="1932" w:type="dxa"/>
            <w:shd w:val="clear" w:color="auto" w:fill="auto"/>
            <w:vAlign w:val="bottom"/>
            <w:tcPrChange w:id="586" w:author="Palash Pandit" w:date="2021-05-06T16:29:00Z">
              <w:tcPr>
                <w:tcW w:w="1932" w:type="dxa"/>
                <w:tcBorders>
                  <w:top w:val="nil"/>
                  <w:left w:val="nil"/>
                  <w:bottom w:val="single" w:color="auto" w:sz="4" w:space="0"/>
                  <w:right w:val="single" w:color="auto" w:sz="4" w:space="0"/>
                </w:tcBorders>
                <w:shd w:val="clear" w:color="auto" w:fill="auto"/>
              </w:tcPr>
            </w:tcPrChange>
          </w:tcPr>
          <w:p>
            <w:pPr>
              <w:overflowPunct/>
              <w:autoSpaceDE/>
              <w:autoSpaceDN/>
              <w:adjustRightInd/>
              <w:spacing w:before="0"/>
              <w:ind w:left="0" w:right="0"/>
              <w:textAlignment w:val="auto"/>
              <w:rPr>
                <w:rFonts w:cs="Arial"/>
                <w:color w:val="000000"/>
              </w:rPr>
            </w:pPr>
            <w:r>
              <w:rPr>
                <w:rFonts w:cs="Arial"/>
                <w:color w:val="000000"/>
                <w:lang w:eastAsia="ar-SA"/>
              </w:rPr>
              <w:t>Azure VM(Public cloud-Hong Kong)</w:t>
            </w:r>
          </w:p>
        </w:tc>
        <w:tc>
          <w:tcPr>
            <w:tcW w:w="720" w:type="dxa"/>
            <w:shd w:val="clear" w:color="auto" w:fill="auto"/>
            <w:vAlign w:val="bottom"/>
            <w:tcPrChange w:id="587" w:author="Palash Pandit" w:date="2021-05-06T16:29:00Z">
              <w:tcPr>
                <w:tcW w:w="720" w:type="dxa"/>
                <w:tcBorders>
                  <w:top w:val="nil"/>
                  <w:left w:val="nil"/>
                  <w:bottom w:val="single" w:color="auto" w:sz="4" w:space="0"/>
                  <w:right w:val="single" w:color="auto" w:sz="4" w:space="0"/>
                </w:tcBorders>
                <w:shd w:val="clear" w:color="auto" w:fill="auto"/>
              </w:tcPr>
            </w:tcPrChange>
          </w:tcPr>
          <w:p>
            <w:pPr>
              <w:overflowPunct/>
              <w:autoSpaceDE/>
              <w:autoSpaceDN/>
              <w:adjustRightInd/>
              <w:spacing w:before="0"/>
              <w:ind w:left="0" w:right="0"/>
              <w:jc w:val="right"/>
              <w:textAlignment w:val="auto"/>
              <w:rPr>
                <w:rFonts w:cs="Arial"/>
                <w:color w:val="000000"/>
              </w:rPr>
            </w:pPr>
            <w:r>
              <w:rPr>
                <w:rFonts w:cs="Arial"/>
                <w:color w:val="000000"/>
              </w:rPr>
              <w:t>2</w:t>
            </w:r>
          </w:p>
        </w:tc>
        <w:tc>
          <w:tcPr>
            <w:tcW w:w="810" w:type="dxa"/>
            <w:shd w:val="clear" w:color="auto" w:fill="auto"/>
            <w:vAlign w:val="bottom"/>
            <w:tcPrChange w:id="588" w:author="Palash Pandit" w:date="2021-05-06T16:29:00Z">
              <w:tcPr>
                <w:tcW w:w="810" w:type="dxa"/>
                <w:tcBorders>
                  <w:top w:val="nil"/>
                  <w:left w:val="nil"/>
                  <w:bottom w:val="single" w:color="auto" w:sz="4" w:space="0"/>
                  <w:right w:val="single" w:color="auto" w:sz="4" w:space="0"/>
                </w:tcBorders>
                <w:shd w:val="clear" w:color="auto" w:fill="auto"/>
              </w:tcPr>
            </w:tcPrChange>
          </w:tcPr>
          <w:p>
            <w:pPr>
              <w:overflowPunct/>
              <w:autoSpaceDE/>
              <w:autoSpaceDN/>
              <w:adjustRightInd/>
              <w:spacing w:before="0"/>
              <w:ind w:left="0" w:right="0"/>
              <w:jc w:val="right"/>
              <w:textAlignment w:val="auto"/>
              <w:rPr>
                <w:rFonts w:cs="Arial"/>
                <w:color w:val="000000"/>
              </w:rPr>
            </w:pPr>
            <w:r>
              <w:rPr>
                <w:rFonts w:cs="Arial"/>
                <w:color w:val="000000"/>
              </w:rPr>
              <w:t>7</w:t>
            </w:r>
          </w:p>
        </w:tc>
        <w:tc>
          <w:tcPr>
            <w:tcW w:w="843" w:type="dxa"/>
            <w:vMerge w:val="continue"/>
            <w:vAlign w:val="center"/>
            <w:tcPrChange w:id="589" w:author="Palash Pandit" w:date="2021-05-06T16:29:00Z">
              <w:tcPr>
                <w:tcW w:w="843" w:type="dxa"/>
                <w:vMerge w:val="continue"/>
                <w:tcBorders>
                  <w:top w:val="nil"/>
                  <w:left w:val="single" w:color="auto" w:sz="4" w:space="0"/>
                  <w:bottom w:val="single" w:color="000000" w:sz="4" w:space="0"/>
                  <w:right w:val="single" w:color="auto" w:sz="4" w:space="0"/>
                </w:tcBorders>
              </w:tcPr>
            </w:tcPrChange>
          </w:tcPr>
          <w:p>
            <w:pPr>
              <w:overflowPunct/>
              <w:autoSpaceDE/>
              <w:autoSpaceDN/>
              <w:adjustRightInd/>
              <w:spacing w:before="0"/>
              <w:ind w:left="0" w:right="0"/>
              <w:textAlignment w:val="auto"/>
              <w:rPr>
                <w:rFonts w:cs="Arial"/>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trPr>
        <w:tc>
          <w:tcPr>
            <w:tcW w:w="1725" w:type="dxa"/>
            <w:shd w:val="clear" w:color="auto" w:fill="auto"/>
            <w:vAlign w:val="bottom"/>
            <w:tcPrChange w:id="591" w:author="Palash Pandit" w:date="2021-05-06T16:29:00Z">
              <w:tcPr>
                <w:tcW w:w="1751" w:type="dxa"/>
                <w:tcBorders>
                  <w:top w:val="nil"/>
                  <w:left w:val="single" w:color="auto" w:sz="4" w:space="0"/>
                  <w:bottom w:val="single" w:color="auto" w:sz="4" w:space="0"/>
                  <w:right w:val="single" w:color="auto" w:sz="4" w:space="0"/>
                </w:tcBorders>
                <w:shd w:val="clear" w:color="auto" w:fill="auto"/>
              </w:tcPr>
            </w:tcPrChange>
          </w:tcPr>
          <w:p>
            <w:pPr>
              <w:overflowPunct/>
              <w:autoSpaceDE/>
              <w:autoSpaceDN/>
              <w:adjustRightInd/>
              <w:spacing w:before="0"/>
              <w:ind w:left="0" w:right="0"/>
              <w:textAlignment w:val="auto"/>
              <w:rPr>
                <w:rFonts w:cs="Arial"/>
                <w:color w:val="000000"/>
              </w:rPr>
            </w:pPr>
            <w:r>
              <w:rPr>
                <w:rFonts w:cs="Arial"/>
                <w:color w:val="000000"/>
              </w:rPr>
              <w:t>MAHK-2EVRWEB1</w:t>
            </w:r>
          </w:p>
        </w:tc>
        <w:tc>
          <w:tcPr>
            <w:tcW w:w="1502" w:type="dxa"/>
            <w:shd w:val="clear" w:color="auto" w:fill="auto"/>
            <w:vAlign w:val="bottom"/>
            <w:tcPrChange w:id="592" w:author="Palash Pandit" w:date="2021-05-06T16:29:00Z">
              <w:tcPr>
                <w:tcW w:w="1476" w:type="dxa"/>
                <w:tcBorders>
                  <w:top w:val="nil"/>
                  <w:left w:val="nil"/>
                  <w:bottom w:val="single" w:color="auto" w:sz="4" w:space="0"/>
                  <w:right w:val="single" w:color="auto" w:sz="4" w:space="0"/>
                </w:tcBorders>
                <w:shd w:val="clear" w:color="auto" w:fill="auto"/>
              </w:tcPr>
            </w:tcPrChange>
          </w:tcPr>
          <w:p>
            <w:pPr>
              <w:overflowPunct/>
              <w:autoSpaceDE/>
              <w:autoSpaceDN/>
              <w:adjustRightInd/>
              <w:spacing w:before="0"/>
              <w:ind w:left="0" w:right="0"/>
              <w:textAlignment w:val="auto"/>
              <w:rPr>
                <w:rFonts w:cs="Arial"/>
                <w:color w:val="000000"/>
              </w:rPr>
            </w:pPr>
            <w:r>
              <w:rPr>
                <w:rFonts w:cs="Arial"/>
                <w:color w:val="000000"/>
              </w:rPr>
              <w:t>10.222.2.7</w:t>
            </w:r>
          </w:p>
        </w:tc>
        <w:tc>
          <w:tcPr>
            <w:tcW w:w="1439" w:type="dxa"/>
            <w:shd w:val="clear" w:color="auto" w:fill="auto"/>
            <w:vAlign w:val="bottom"/>
            <w:tcPrChange w:id="593" w:author="Palash Pandit" w:date="2021-05-06T16:29:00Z">
              <w:tcPr>
                <w:tcW w:w="1439" w:type="dxa"/>
                <w:tcBorders>
                  <w:top w:val="nil"/>
                  <w:left w:val="nil"/>
                  <w:bottom w:val="single" w:color="auto" w:sz="4" w:space="0"/>
                  <w:right w:val="single" w:color="auto" w:sz="4" w:space="0"/>
                </w:tcBorders>
                <w:shd w:val="clear" w:color="auto" w:fill="auto"/>
              </w:tcPr>
            </w:tcPrChange>
          </w:tcPr>
          <w:p>
            <w:pPr>
              <w:overflowPunct/>
              <w:autoSpaceDE/>
              <w:autoSpaceDN/>
              <w:adjustRightInd/>
              <w:spacing w:before="0"/>
              <w:ind w:left="0" w:right="0"/>
              <w:textAlignment w:val="auto"/>
              <w:rPr>
                <w:rFonts w:cs="Arial"/>
                <w:color w:val="000000"/>
              </w:rPr>
            </w:pPr>
            <w:r>
              <w:rPr>
                <w:rFonts w:cs="Arial"/>
                <w:color w:val="000000"/>
              </w:rPr>
              <w:t>DR</w:t>
            </w:r>
          </w:p>
        </w:tc>
        <w:tc>
          <w:tcPr>
            <w:tcW w:w="1366" w:type="dxa"/>
            <w:shd w:val="clear" w:color="auto" w:fill="auto"/>
            <w:vAlign w:val="bottom"/>
            <w:tcPrChange w:id="594" w:author="Palash Pandit" w:date="2021-05-06T16:29:00Z">
              <w:tcPr>
                <w:tcW w:w="1366" w:type="dxa"/>
                <w:tcBorders>
                  <w:top w:val="nil"/>
                  <w:left w:val="nil"/>
                  <w:bottom w:val="single" w:color="auto" w:sz="4" w:space="0"/>
                  <w:right w:val="single" w:color="auto" w:sz="4" w:space="0"/>
                </w:tcBorders>
                <w:shd w:val="clear" w:color="auto" w:fill="auto"/>
              </w:tcPr>
            </w:tcPrChange>
          </w:tcPr>
          <w:p>
            <w:pPr>
              <w:overflowPunct/>
              <w:autoSpaceDE/>
              <w:autoSpaceDN/>
              <w:adjustRightInd/>
              <w:spacing w:before="0"/>
              <w:ind w:left="0" w:right="0"/>
              <w:textAlignment w:val="auto"/>
              <w:rPr>
                <w:rFonts w:cs="Arial"/>
                <w:color w:val="000000"/>
              </w:rPr>
            </w:pPr>
            <w:r>
              <w:rPr>
                <w:rFonts w:cs="Arial"/>
                <w:color w:val="000000"/>
              </w:rPr>
              <w:t>Web</w:t>
            </w:r>
          </w:p>
        </w:tc>
        <w:tc>
          <w:tcPr>
            <w:tcW w:w="1932" w:type="dxa"/>
            <w:shd w:val="clear" w:color="auto" w:fill="auto"/>
            <w:vAlign w:val="bottom"/>
            <w:tcPrChange w:id="595" w:author="Palash Pandit" w:date="2021-05-06T16:29:00Z">
              <w:tcPr>
                <w:tcW w:w="1932" w:type="dxa"/>
                <w:tcBorders>
                  <w:top w:val="nil"/>
                  <w:left w:val="nil"/>
                  <w:bottom w:val="single" w:color="auto" w:sz="4" w:space="0"/>
                  <w:right w:val="single" w:color="auto" w:sz="4" w:space="0"/>
                </w:tcBorders>
                <w:shd w:val="clear" w:color="auto" w:fill="auto"/>
              </w:tcPr>
            </w:tcPrChange>
          </w:tcPr>
          <w:p>
            <w:pPr>
              <w:overflowPunct/>
              <w:autoSpaceDE/>
              <w:autoSpaceDN/>
              <w:adjustRightInd/>
              <w:spacing w:before="0"/>
              <w:ind w:left="0" w:right="0"/>
              <w:textAlignment w:val="auto"/>
              <w:rPr>
                <w:rFonts w:cs="Arial"/>
                <w:color w:val="000000"/>
                <w:lang w:eastAsia="ar-SA"/>
              </w:rPr>
            </w:pPr>
            <w:r>
              <w:rPr>
                <w:rFonts w:cs="Arial"/>
                <w:color w:val="000000"/>
                <w:lang w:eastAsia="ar-SA"/>
              </w:rPr>
              <w:t>Azure VM(Public cloud-</w:t>
            </w:r>
          </w:p>
          <w:p>
            <w:pPr>
              <w:overflowPunct/>
              <w:autoSpaceDE/>
              <w:autoSpaceDN/>
              <w:adjustRightInd/>
              <w:spacing w:before="0"/>
              <w:ind w:left="0" w:right="0"/>
              <w:textAlignment w:val="auto"/>
              <w:rPr>
                <w:rFonts w:cs="Arial"/>
                <w:color w:val="000000"/>
              </w:rPr>
            </w:pPr>
            <w:r>
              <w:rPr>
                <w:rFonts w:cs="Arial"/>
                <w:color w:val="000000"/>
                <w:lang w:eastAsia="ar-SA"/>
              </w:rPr>
              <w:t>Hong Kong</w:t>
            </w:r>
          </w:p>
        </w:tc>
        <w:tc>
          <w:tcPr>
            <w:tcW w:w="720" w:type="dxa"/>
            <w:shd w:val="clear" w:color="auto" w:fill="auto"/>
            <w:vAlign w:val="bottom"/>
            <w:tcPrChange w:id="596" w:author="Palash Pandit" w:date="2021-05-06T16:29:00Z">
              <w:tcPr>
                <w:tcW w:w="720" w:type="dxa"/>
                <w:tcBorders>
                  <w:top w:val="nil"/>
                  <w:left w:val="nil"/>
                  <w:bottom w:val="single" w:color="auto" w:sz="4" w:space="0"/>
                  <w:right w:val="single" w:color="auto" w:sz="4" w:space="0"/>
                </w:tcBorders>
                <w:shd w:val="clear" w:color="auto" w:fill="auto"/>
              </w:tcPr>
            </w:tcPrChange>
          </w:tcPr>
          <w:p>
            <w:pPr>
              <w:overflowPunct/>
              <w:autoSpaceDE/>
              <w:autoSpaceDN/>
              <w:adjustRightInd/>
              <w:spacing w:before="0"/>
              <w:ind w:left="0" w:right="0"/>
              <w:jc w:val="right"/>
              <w:textAlignment w:val="auto"/>
              <w:rPr>
                <w:rFonts w:cs="Arial"/>
                <w:color w:val="000000"/>
              </w:rPr>
            </w:pPr>
            <w:r>
              <w:rPr>
                <w:rFonts w:cs="Arial"/>
                <w:color w:val="000000"/>
              </w:rPr>
              <w:t>2</w:t>
            </w:r>
          </w:p>
        </w:tc>
        <w:tc>
          <w:tcPr>
            <w:tcW w:w="810" w:type="dxa"/>
            <w:shd w:val="clear" w:color="auto" w:fill="auto"/>
            <w:vAlign w:val="bottom"/>
            <w:tcPrChange w:id="597" w:author="Palash Pandit" w:date="2021-05-06T16:29:00Z">
              <w:tcPr>
                <w:tcW w:w="810" w:type="dxa"/>
                <w:tcBorders>
                  <w:top w:val="nil"/>
                  <w:left w:val="nil"/>
                  <w:bottom w:val="single" w:color="auto" w:sz="4" w:space="0"/>
                  <w:right w:val="single" w:color="auto" w:sz="4" w:space="0"/>
                </w:tcBorders>
                <w:shd w:val="clear" w:color="auto" w:fill="auto"/>
              </w:tcPr>
            </w:tcPrChange>
          </w:tcPr>
          <w:p>
            <w:pPr>
              <w:overflowPunct/>
              <w:autoSpaceDE/>
              <w:autoSpaceDN/>
              <w:adjustRightInd/>
              <w:spacing w:before="0"/>
              <w:ind w:left="0" w:right="0"/>
              <w:jc w:val="right"/>
              <w:textAlignment w:val="auto"/>
              <w:rPr>
                <w:rFonts w:cs="Arial"/>
                <w:color w:val="000000"/>
              </w:rPr>
            </w:pPr>
            <w:r>
              <w:rPr>
                <w:rFonts w:cs="Arial"/>
                <w:color w:val="000000"/>
              </w:rPr>
              <w:t>7</w:t>
            </w:r>
          </w:p>
        </w:tc>
        <w:tc>
          <w:tcPr>
            <w:tcW w:w="843" w:type="dxa"/>
            <w:vMerge w:val="continue"/>
            <w:vAlign w:val="center"/>
            <w:tcPrChange w:id="598" w:author="Palash Pandit" w:date="2021-05-06T16:29:00Z">
              <w:tcPr>
                <w:tcW w:w="843" w:type="dxa"/>
                <w:vMerge w:val="continue"/>
                <w:tcBorders>
                  <w:top w:val="nil"/>
                  <w:left w:val="single" w:color="auto" w:sz="4" w:space="0"/>
                  <w:bottom w:val="single" w:color="000000" w:sz="4" w:space="0"/>
                  <w:right w:val="single" w:color="auto" w:sz="4" w:space="0"/>
                </w:tcBorders>
              </w:tcPr>
            </w:tcPrChange>
          </w:tcPr>
          <w:p>
            <w:pPr>
              <w:keepNext/>
              <w:overflowPunct/>
              <w:autoSpaceDE/>
              <w:autoSpaceDN/>
              <w:adjustRightInd/>
              <w:spacing w:before="0"/>
              <w:ind w:left="0" w:right="0"/>
              <w:textAlignment w:val="auto"/>
              <w:rPr>
                <w:rFonts w:cs="Arial"/>
                <w:color w:val="000000"/>
              </w:rPr>
            </w:pPr>
          </w:p>
        </w:tc>
      </w:tr>
    </w:tbl>
    <w:p>
      <w:pPr>
        <w:pStyle w:val="21"/>
        <w:jc w:val="center"/>
      </w:pPr>
      <w:r>
        <w:t xml:space="preserve">Table </w:t>
      </w:r>
      <w:r>
        <w:fldChar w:fldCharType="begin"/>
      </w:r>
      <w:r>
        <w:instrText xml:space="preserve"> SEQ Table \* ARABIC </w:instrText>
      </w:r>
      <w:r>
        <w:fldChar w:fldCharType="separate"/>
      </w:r>
      <w:r>
        <w:t>5</w:t>
      </w:r>
      <w:r>
        <w:fldChar w:fldCharType="end"/>
      </w:r>
    </w:p>
    <w:p>
      <w:pPr>
        <w:rPr>
          <w:b/>
        </w:rPr>
      </w:pPr>
    </w:p>
    <w:p>
      <w:pPr>
        <w:pStyle w:val="4"/>
        <w:keepNext w:val="0"/>
        <w:tabs>
          <w:tab w:val="left" w:pos="1440"/>
        </w:tabs>
        <w:overflowPunct/>
        <w:autoSpaceDE/>
        <w:autoSpaceDN/>
        <w:adjustRightInd/>
        <w:spacing w:before="240"/>
        <w:ind w:left="0" w:right="0"/>
        <w:jc w:val="left"/>
        <w:textAlignment w:val="auto"/>
        <w:rPr>
          <w:rFonts w:cs="Arial"/>
          <w:caps/>
          <w:sz w:val="20"/>
        </w:rPr>
      </w:pPr>
      <w:bookmarkStart w:id="146" w:name="_Toc449860930"/>
      <w:bookmarkStart w:id="147" w:name="_Toc449860836"/>
    </w:p>
    <w:p>
      <w:pPr>
        <w:pStyle w:val="4"/>
        <w:keepNext w:val="0"/>
        <w:tabs>
          <w:tab w:val="left" w:pos="1440"/>
        </w:tabs>
        <w:overflowPunct/>
        <w:autoSpaceDE/>
        <w:autoSpaceDN/>
        <w:adjustRightInd/>
        <w:spacing w:before="240"/>
        <w:ind w:left="0" w:right="0" w:firstLine="709"/>
        <w:jc w:val="left"/>
        <w:textAlignment w:val="auto"/>
        <w:rPr>
          <w:rFonts w:cs="Arial"/>
          <w:caps/>
          <w:sz w:val="20"/>
        </w:rPr>
        <w:pPrChange w:id="599" w:author="Palash Pandit" w:date="2021-05-06T16:11:00Z">
          <w:pPr>
            <w:pStyle w:val="4"/>
            <w:keepNext w:val="0"/>
            <w:tabs>
              <w:tab w:val="left" w:pos="1440"/>
            </w:tabs>
            <w:overflowPunct/>
            <w:autoSpaceDE/>
            <w:autoSpaceDN/>
            <w:adjustRightInd/>
            <w:spacing w:before="240"/>
            <w:ind w:left="0" w:right="0"/>
            <w:jc w:val="left"/>
            <w:textAlignment w:val="auto"/>
          </w:pPr>
        </w:pPrChange>
      </w:pPr>
      <w:bookmarkStart w:id="148" w:name="_Toc502738135"/>
      <w:r>
        <w:rPr>
          <w:rFonts w:cs="Arial"/>
          <w:caps/>
          <w:sz w:val="20"/>
        </w:rPr>
        <w:t>4.6.2. Software Specifications</w:t>
      </w:r>
      <w:bookmarkEnd w:id="146"/>
      <w:bookmarkEnd w:id="147"/>
      <w:bookmarkEnd w:id="148"/>
    </w:p>
    <w:p>
      <w:pPr>
        <w:tabs>
          <w:tab w:val="left" w:pos="2400"/>
        </w:tabs>
        <w:rPr>
          <w:lang w:val="en-GB"/>
        </w:rPr>
      </w:pPr>
      <w:r>
        <w:rPr>
          <w:lang w:val="en-GB"/>
        </w:rPr>
        <w:tab/>
      </w:r>
    </w:p>
    <w:tbl>
      <w:tblPr>
        <w:tblStyle w:val="12"/>
        <w:tblW w:w="9990"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0"/>
        <w:gridCol w:w="3418"/>
        <w:gridCol w:w="53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260" w:type="dxa"/>
            <w:tcBorders>
              <w:top w:val="single" w:color="auto" w:sz="4" w:space="0"/>
              <w:left w:val="single" w:color="auto" w:sz="4" w:space="0"/>
              <w:bottom w:val="single" w:color="auto" w:sz="4" w:space="0"/>
              <w:right w:val="single" w:color="auto" w:sz="4" w:space="0"/>
            </w:tcBorders>
            <w:shd w:val="clear" w:color="auto" w:fill="8DB3E2" w:themeFill="text2" w:themeFillTint="66"/>
          </w:tcPr>
          <w:p>
            <w:pPr>
              <w:pStyle w:val="15"/>
              <w:spacing w:before="60" w:after="60"/>
              <w:ind w:left="0"/>
              <w:rPr>
                <w:iCs/>
                <w:sz w:val="20"/>
              </w:rPr>
            </w:pPr>
          </w:p>
        </w:tc>
        <w:tc>
          <w:tcPr>
            <w:tcW w:w="3418" w:type="dxa"/>
            <w:tcBorders>
              <w:top w:val="single" w:color="auto" w:sz="4" w:space="0"/>
              <w:left w:val="single" w:color="auto" w:sz="4" w:space="0"/>
              <w:bottom w:val="single" w:color="auto" w:sz="4" w:space="0"/>
              <w:right w:val="single" w:color="auto" w:sz="4" w:space="0"/>
            </w:tcBorders>
            <w:shd w:val="clear" w:color="auto" w:fill="8DB3E2" w:themeFill="text2" w:themeFillTint="66"/>
          </w:tcPr>
          <w:p>
            <w:pPr>
              <w:pStyle w:val="15"/>
              <w:spacing w:before="60" w:after="60"/>
              <w:ind w:left="0"/>
              <w:rPr>
                <w:b/>
                <w:bCs/>
                <w:iCs/>
                <w:sz w:val="20"/>
              </w:rPr>
            </w:pPr>
            <w:r>
              <w:rPr>
                <w:b/>
                <w:bCs/>
                <w:iCs/>
                <w:sz w:val="20"/>
              </w:rPr>
              <w:t>Software</w:t>
            </w:r>
          </w:p>
        </w:tc>
        <w:tc>
          <w:tcPr>
            <w:tcW w:w="5312" w:type="dxa"/>
            <w:tcBorders>
              <w:top w:val="single" w:color="auto" w:sz="4" w:space="0"/>
              <w:left w:val="single" w:color="auto" w:sz="4" w:space="0"/>
              <w:bottom w:val="single" w:color="auto" w:sz="4" w:space="0"/>
              <w:right w:val="single" w:color="auto" w:sz="4" w:space="0"/>
            </w:tcBorders>
            <w:shd w:val="clear" w:color="auto" w:fill="8DB3E2" w:themeFill="text2" w:themeFillTint="66"/>
          </w:tcPr>
          <w:p>
            <w:pPr>
              <w:pStyle w:val="15"/>
              <w:spacing w:before="60" w:after="60"/>
              <w:ind w:left="0"/>
              <w:rPr>
                <w:b/>
                <w:bCs/>
                <w:iCs/>
                <w:sz w:val="20"/>
              </w:rPr>
            </w:pPr>
            <w:r>
              <w:rPr>
                <w:b/>
                <w:bCs/>
                <w:iCs/>
                <w:sz w:val="20"/>
              </w:rPr>
              <w:t>Specification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260" w:type="dxa"/>
            <w:tcBorders>
              <w:top w:val="single" w:color="auto" w:sz="4" w:space="0"/>
              <w:left w:val="single" w:color="auto" w:sz="4" w:space="0"/>
              <w:bottom w:val="single" w:color="auto" w:sz="4" w:space="0"/>
              <w:right w:val="single" w:color="auto" w:sz="4" w:space="0"/>
            </w:tcBorders>
          </w:tcPr>
          <w:p>
            <w:pPr>
              <w:pStyle w:val="15"/>
              <w:numPr>
                <w:ilvl w:val="0"/>
                <w:numId w:val="13"/>
              </w:numPr>
              <w:tabs>
                <w:tab w:val="left" w:pos="720"/>
              </w:tabs>
              <w:overflowPunct/>
              <w:autoSpaceDE/>
              <w:adjustRightInd/>
              <w:spacing w:before="60" w:after="60"/>
              <w:ind w:right="0"/>
              <w:jc w:val="both"/>
              <w:textAlignment w:val="auto"/>
              <w:rPr>
                <w:sz w:val="20"/>
              </w:rPr>
            </w:pPr>
          </w:p>
        </w:tc>
        <w:tc>
          <w:tcPr>
            <w:tcW w:w="3418" w:type="dxa"/>
            <w:tcBorders>
              <w:top w:val="single" w:color="auto" w:sz="4" w:space="0"/>
              <w:left w:val="single" w:color="auto" w:sz="4" w:space="0"/>
              <w:bottom w:val="single" w:color="auto" w:sz="4" w:space="0"/>
              <w:right w:val="single" w:color="auto" w:sz="4" w:space="0"/>
            </w:tcBorders>
          </w:tcPr>
          <w:p>
            <w:pPr>
              <w:pStyle w:val="15"/>
              <w:spacing w:before="60" w:after="60"/>
              <w:ind w:left="0"/>
              <w:rPr>
                <w:sz w:val="20"/>
              </w:rPr>
            </w:pPr>
            <w:r>
              <w:rPr>
                <w:sz w:val="20"/>
              </w:rPr>
              <w:t>Web Server</w:t>
            </w:r>
          </w:p>
        </w:tc>
        <w:tc>
          <w:tcPr>
            <w:tcW w:w="5312" w:type="dxa"/>
            <w:tcBorders>
              <w:top w:val="single" w:color="auto" w:sz="4" w:space="0"/>
              <w:left w:val="single" w:color="auto" w:sz="4" w:space="0"/>
              <w:bottom w:val="single" w:color="auto" w:sz="4" w:space="0"/>
              <w:right w:val="single" w:color="auto" w:sz="4" w:space="0"/>
            </w:tcBorders>
          </w:tcPr>
          <w:p>
            <w:pPr>
              <w:pStyle w:val="15"/>
              <w:spacing w:before="60" w:after="60"/>
              <w:ind w:left="0"/>
              <w:rPr>
                <w:sz w:val="20"/>
              </w:rPr>
            </w:pPr>
            <w:r>
              <w:rPr>
                <w:sz w:val="20"/>
              </w:rPr>
              <w:t xml:space="preserve">Apache – 2.4.23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260" w:type="dxa"/>
            <w:tcBorders>
              <w:top w:val="single" w:color="auto" w:sz="4" w:space="0"/>
              <w:left w:val="single" w:color="auto" w:sz="4" w:space="0"/>
              <w:bottom w:val="single" w:color="auto" w:sz="4" w:space="0"/>
              <w:right w:val="single" w:color="auto" w:sz="4" w:space="0"/>
            </w:tcBorders>
          </w:tcPr>
          <w:p>
            <w:pPr>
              <w:pStyle w:val="15"/>
              <w:numPr>
                <w:ilvl w:val="0"/>
                <w:numId w:val="13"/>
              </w:numPr>
              <w:tabs>
                <w:tab w:val="left" w:pos="720"/>
              </w:tabs>
              <w:overflowPunct/>
              <w:autoSpaceDE/>
              <w:adjustRightInd/>
              <w:spacing w:before="60" w:after="60"/>
              <w:ind w:right="0"/>
              <w:jc w:val="both"/>
              <w:textAlignment w:val="auto"/>
              <w:rPr>
                <w:sz w:val="20"/>
              </w:rPr>
            </w:pPr>
          </w:p>
        </w:tc>
        <w:tc>
          <w:tcPr>
            <w:tcW w:w="3418" w:type="dxa"/>
            <w:tcBorders>
              <w:top w:val="single" w:color="auto" w:sz="4" w:space="0"/>
              <w:left w:val="single" w:color="auto" w:sz="4" w:space="0"/>
              <w:bottom w:val="single" w:color="auto" w:sz="4" w:space="0"/>
              <w:right w:val="single" w:color="auto" w:sz="4" w:space="0"/>
            </w:tcBorders>
          </w:tcPr>
          <w:p>
            <w:pPr>
              <w:pStyle w:val="15"/>
              <w:spacing w:before="60" w:after="60"/>
              <w:ind w:left="0"/>
              <w:rPr>
                <w:sz w:val="20"/>
              </w:rPr>
            </w:pPr>
            <w:r>
              <w:rPr>
                <w:sz w:val="20"/>
              </w:rPr>
              <w:t xml:space="preserve">Application Server </w:t>
            </w:r>
          </w:p>
        </w:tc>
        <w:tc>
          <w:tcPr>
            <w:tcW w:w="5312" w:type="dxa"/>
            <w:tcBorders>
              <w:top w:val="single" w:color="auto" w:sz="4" w:space="0"/>
              <w:left w:val="single" w:color="auto" w:sz="4" w:space="0"/>
              <w:bottom w:val="single" w:color="auto" w:sz="4" w:space="0"/>
              <w:right w:val="single" w:color="auto" w:sz="4" w:space="0"/>
            </w:tcBorders>
          </w:tcPr>
          <w:p>
            <w:pPr>
              <w:pStyle w:val="15"/>
              <w:spacing w:before="60" w:after="60"/>
              <w:ind w:left="0"/>
              <w:rPr>
                <w:sz w:val="20"/>
              </w:rPr>
            </w:pPr>
            <w:r>
              <w:rPr>
                <w:sz w:val="20"/>
              </w:rPr>
              <w:t xml:space="preserve">Apache Tomcat – </w:t>
            </w:r>
            <w:ins w:id="600" w:author="Palash Pandit" w:date="2021-05-05T14:31:00Z">
              <w:r>
                <w:rPr>
                  <w:sz w:val="20"/>
                </w:rPr>
                <w:t>9.0.</w:t>
              </w:r>
            </w:ins>
            <w:ins w:id="601" w:author="Palash Pandit" w:date="2021-05-05T14:33:00Z">
              <w:r>
                <w:rPr>
                  <w:sz w:val="20"/>
                </w:rPr>
                <w:t>36</w:t>
              </w:r>
            </w:ins>
            <w:del w:id="602" w:author="Palash Pandit" w:date="2021-05-05T14:31:00Z">
              <w:r>
                <w:rPr>
                  <w:sz w:val="20"/>
                </w:rPr>
                <w:delText>8.5.9</w:delText>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260" w:type="dxa"/>
            <w:tcBorders>
              <w:top w:val="single" w:color="auto" w:sz="4" w:space="0"/>
              <w:left w:val="single" w:color="auto" w:sz="4" w:space="0"/>
              <w:bottom w:val="single" w:color="auto" w:sz="4" w:space="0"/>
              <w:right w:val="single" w:color="auto" w:sz="4" w:space="0"/>
            </w:tcBorders>
          </w:tcPr>
          <w:p>
            <w:pPr>
              <w:pStyle w:val="15"/>
              <w:numPr>
                <w:ilvl w:val="0"/>
                <w:numId w:val="13"/>
              </w:numPr>
              <w:tabs>
                <w:tab w:val="left" w:pos="720"/>
              </w:tabs>
              <w:overflowPunct/>
              <w:autoSpaceDE/>
              <w:adjustRightInd/>
              <w:spacing w:before="60" w:after="60"/>
              <w:ind w:right="0"/>
              <w:jc w:val="both"/>
              <w:textAlignment w:val="auto"/>
              <w:rPr>
                <w:sz w:val="20"/>
              </w:rPr>
            </w:pPr>
          </w:p>
        </w:tc>
        <w:tc>
          <w:tcPr>
            <w:tcW w:w="3418" w:type="dxa"/>
            <w:tcBorders>
              <w:top w:val="single" w:color="auto" w:sz="4" w:space="0"/>
              <w:left w:val="single" w:color="auto" w:sz="4" w:space="0"/>
              <w:bottom w:val="single" w:color="auto" w:sz="4" w:space="0"/>
              <w:right w:val="single" w:color="auto" w:sz="4" w:space="0"/>
            </w:tcBorders>
          </w:tcPr>
          <w:p>
            <w:pPr>
              <w:pStyle w:val="15"/>
              <w:spacing w:before="60" w:after="60"/>
              <w:ind w:left="0"/>
              <w:rPr>
                <w:sz w:val="20"/>
              </w:rPr>
            </w:pPr>
            <w:r>
              <w:rPr>
                <w:sz w:val="20"/>
              </w:rPr>
              <w:t>Database</w:t>
            </w:r>
          </w:p>
        </w:tc>
        <w:tc>
          <w:tcPr>
            <w:tcW w:w="5312" w:type="dxa"/>
            <w:tcBorders>
              <w:top w:val="single" w:color="auto" w:sz="4" w:space="0"/>
              <w:left w:val="single" w:color="auto" w:sz="4" w:space="0"/>
              <w:bottom w:val="single" w:color="auto" w:sz="4" w:space="0"/>
              <w:right w:val="single" w:color="auto" w:sz="4" w:space="0"/>
            </w:tcBorders>
          </w:tcPr>
          <w:p>
            <w:pPr>
              <w:pStyle w:val="15"/>
              <w:spacing w:before="60" w:after="60"/>
              <w:ind w:left="0"/>
              <w:rPr>
                <w:sz w:val="20"/>
              </w:rPr>
            </w:pPr>
            <w:r>
              <w:rPr>
                <w:sz w:val="20"/>
              </w:rPr>
              <w:t>DB2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260" w:type="dxa"/>
            <w:tcBorders>
              <w:top w:val="single" w:color="auto" w:sz="4" w:space="0"/>
              <w:left w:val="single" w:color="auto" w:sz="4" w:space="0"/>
              <w:bottom w:val="single" w:color="auto" w:sz="4" w:space="0"/>
              <w:right w:val="single" w:color="auto" w:sz="4" w:space="0"/>
            </w:tcBorders>
          </w:tcPr>
          <w:p>
            <w:pPr>
              <w:pStyle w:val="15"/>
              <w:numPr>
                <w:ilvl w:val="0"/>
                <w:numId w:val="13"/>
              </w:numPr>
              <w:tabs>
                <w:tab w:val="left" w:pos="720"/>
              </w:tabs>
              <w:overflowPunct/>
              <w:autoSpaceDE/>
              <w:adjustRightInd/>
              <w:spacing w:before="60" w:after="60"/>
              <w:ind w:right="0"/>
              <w:jc w:val="both"/>
              <w:textAlignment w:val="auto"/>
              <w:rPr>
                <w:sz w:val="20"/>
              </w:rPr>
            </w:pPr>
          </w:p>
        </w:tc>
        <w:tc>
          <w:tcPr>
            <w:tcW w:w="3418" w:type="dxa"/>
            <w:tcBorders>
              <w:top w:val="single" w:color="auto" w:sz="4" w:space="0"/>
              <w:left w:val="single" w:color="auto" w:sz="4" w:space="0"/>
              <w:bottom w:val="single" w:color="auto" w:sz="4" w:space="0"/>
              <w:right w:val="single" w:color="auto" w:sz="4" w:space="0"/>
            </w:tcBorders>
          </w:tcPr>
          <w:p>
            <w:pPr>
              <w:pStyle w:val="15"/>
              <w:spacing w:before="60" w:after="60"/>
              <w:ind w:left="0"/>
              <w:rPr>
                <w:sz w:val="20"/>
              </w:rPr>
            </w:pPr>
            <w:r>
              <w:rPr>
                <w:sz w:val="20"/>
              </w:rPr>
              <w:t>Front-end</w:t>
            </w:r>
          </w:p>
        </w:tc>
        <w:tc>
          <w:tcPr>
            <w:tcW w:w="5312" w:type="dxa"/>
            <w:tcBorders>
              <w:top w:val="single" w:color="auto" w:sz="4" w:space="0"/>
              <w:left w:val="single" w:color="auto" w:sz="4" w:space="0"/>
              <w:bottom w:val="single" w:color="auto" w:sz="4" w:space="0"/>
              <w:right w:val="single" w:color="auto" w:sz="4" w:space="0"/>
            </w:tcBorders>
          </w:tcPr>
          <w:p>
            <w:pPr>
              <w:pStyle w:val="15"/>
              <w:keepNext/>
              <w:spacing w:before="60" w:after="60"/>
              <w:ind w:left="0"/>
              <w:rPr>
                <w:sz w:val="20"/>
              </w:rPr>
            </w:pPr>
            <w:r>
              <w:rPr>
                <w:sz w:val="20"/>
              </w:rPr>
              <w:t>Chrome 18+(Recommended), Safari 5+, Opera 9+</w:t>
            </w:r>
          </w:p>
        </w:tc>
      </w:tr>
    </w:tbl>
    <w:p>
      <w:pPr>
        <w:pStyle w:val="21"/>
        <w:jc w:val="center"/>
      </w:pPr>
      <w:r>
        <w:t xml:space="preserve">Table </w:t>
      </w:r>
      <w:r>
        <w:fldChar w:fldCharType="begin"/>
      </w:r>
      <w:r>
        <w:instrText xml:space="preserve"> SEQ Table \* ARABIC </w:instrText>
      </w:r>
      <w:r>
        <w:fldChar w:fldCharType="separate"/>
      </w:r>
      <w:r>
        <w:t>6</w:t>
      </w:r>
      <w:r>
        <w:fldChar w:fldCharType="end"/>
      </w:r>
    </w:p>
    <w:p/>
    <w:p>
      <w:pPr>
        <w:pStyle w:val="4"/>
        <w:keepNext w:val="0"/>
        <w:overflowPunct/>
        <w:autoSpaceDE/>
        <w:autoSpaceDN/>
        <w:adjustRightInd/>
        <w:spacing w:before="240"/>
        <w:ind w:left="360" w:right="0" w:firstLine="360"/>
        <w:jc w:val="left"/>
        <w:textAlignment w:val="auto"/>
        <w:rPr>
          <w:rFonts w:cs="Arial"/>
          <w:caps/>
          <w:sz w:val="20"/>
        </w:rPr>
        <w:pPrChange w:id="603" w:author="Palash Pandit" w:date="2021-05-06T16:12:00Z">
          <w:pPr>
            <w:pStyle w:val="4"/>
            <w:keepNext w:val="0"/>
            <w:tabs>
              <w:tab w:val="left" w:pos="1440"/>
            </w:tabs>
            <w:overflowPunct/>
            <w:autoSpaceDE/>
            <w:autoSpaceDN/>
            <w:adjustRightInd/>
            <w:spacing w:before="240"/>
            <w:ind w:left="0" w:right="0"/>
            <w:jc w:val="left"/>
            <w:textAlignment w:val="auto"/>
          </w:pPr>
        </w:pPrChange>
      </w:pPr>
      <w:bookmarkStart w:id="149" w:name="_Toc449860837"/>
      <w:bookmarkStart w:id="150" w:name="_Toc449860931"/>
      <w:bookmarkStart w:id="151" w:name="_Toc502738136"/>
      <w:r>
        <w:rPr>
          <w:rFonts w:cs="Arial"/>
          <w:caps/>
          <w:sz w:val="20"/>
        </w:rPr>
        <w:t>4.6.3. Communication / Network Specification</w:t>
      </w:r>
      <w:bookmarkEnd w:id="149"/>
      <w:bookmarkEnd w:id="150"/>
      <w:bookmarkEnd w:id="151"/>
    </w:p>
    <w:p>
      <w:pPr>
        <w:pStyle w:val="4"/>
        <w:keepNext w:val="0"/>
        <w:tabs>
          <w:tab w:val="left" w:pos="1440"/>
        </w:tabs>
        <w:overflowPunct/>
        <w:autoSpaceDE/>
        <w:autoSpaceDN/>
        <w:adjustRightInd/>
        <w:spacing w:before="240"/>
        <w:ind w:left="0" w:right="0"/>
        <w:jc w:val="left"/>
        <w:textAlignment w:val="auto"/>
        <w:rPr>
          <w:rFonts w:cs="Arial"/>
          <w:caps/>
          <w:sz w:val="20"/>
        </w:rPr>
      </w:pPr>
    </w:p>
    <w:tbl>
      <w:tblPr>
        <w:tblStyle w:val="12"/>
        <w:tblW w:w="9965" w:type="dxa"/>
        <w:tblInd w:w="93" w:type="dxa"/>
        <w:tblLayout w:type="autofit"/>
        <w:tblCellMar>
          <w:top w:w="0" w:type="dxa"/>
          <w:left w:w="108" w:type="dxa"/>
          <w:bottom w:w="0" w:type="dxa"/>
          <w:right w:w="108" w:type="dxa"/>
        </w:tblCellMar>
      </w:tblPr>
      <w:tblGrid>
        <w:gridCol w:w="4102"/>
        <w:gridCol w:w="2308"/>
        <w:gridCol w:w="3555"/>
      </w:tblGrid>
      <w:tr>
        <w:tblPrEx>
          <w:tblCellMar>
            <w:top w:w="0" w:type="dxa"/>
            <w:left w:w="108" w:type="dxa"/>
            <w:bottom w:w="0" w:type="dxa"/>
            <w:right w:w="108" w:type="dxa"/>
          </w:tblCellMar>
        </w:tblPrEx>
        <w:trPr>
          <w:trHeight w:val="318" w:hRule="atLeast"/>
        </w:trPr>
        <w:tc>
          <w:tcPr>
            <w:tcW w:w="4102" w:type="dxa"/>
            <w:tcBorders>
              <w:top w:val="single" w:color="auto" w:sz="8" w:space="0"/>
              <w:left w:val="single" w:color="auto" w:sz="8" w:space="0"/>
              <w:bottom w:val="single" w:color="auto" w:sz="8" w:space="0"/>
              <w:right w:val="single" w:color="auto" w:sz="8" w:space="0"/>
            </w:tcBorders>
            <w:shd w:val="clear" w:color="auto" w:fill="8DB3E2" w:themeFill="text2" w:themeFillTint="66"/>
            <w:noWrap/>
            <w:vAlign w:val="bottom"/>
          </w:tcPr>
          <w:p>
            <w:pPr>
              <w:overflowPunct/>
              <w:autoSpaceDE/>
              <w:autoSpaceDN/>
              <w:adjustRightInd/>
              <w:spacing w:before="0"/>
              <w:ind w:left="0" w:right="0"/>
              <w:textAlignment w:val="auto"/>
              <w:rPr>
                <w:rFonts w:cs="Arial"/>
                <w:b/>
                <w:bCs/>
                <w:color w:val="000000"/>
              </w:rPr>
            </w:pPr>
            <w:r>
              <w:rPr>
                <w:rFonts w:cs="Arial"/>
                <w:b/>
                <w:bCs/>
                <w:color w:val="000000"/>
              </w:rPr>
              <w:t xml:space="preserve">Hostname/DNS </w:t>
            </w:r>
          </w:p>
        </w:tc>
        <w:tc>
          <w:tcPr>
            <w:tcW w:w="2308" w:type="dxa"/>
            <w:tcBorders>
              <w:top w:val="single" w:color="auto" w:sz="8" w:space="0"/>
              <w:left w:val="nil"/>
              <w:bottom w:val="single" w:color="auto" w:sz="8" w:space="0"/>
              <w:right w:val="single" w:color="auto" w:sz="8" w:space="0"/>
            </w:tcBorders>
            <w:shd w:val="clear" w:color="auto" w:fill="8DB3E2" w:themeFill="text2" w:themeFillTint="66"/>
            <w:noWrap/>
            <w:vAlign w:val="bottom"/>
          </w:tcPr>
          <w:p>
            <w:pPr>
              <w:overflowPunct/>
              <w:autoSpaceDE/>
              <w:autoSpaceDN/>
              <w:adjustRightInd/>
              <w:spacing w:before="0"/>
              <w:ind w:left="0" w:right="0"/>
              <w:textAlignment w:val="auto"/>
              <w:rPr>
                <w:rFonts w:cs="Arial"/>
                <w:b/>
                <w:bCs/>
                <w:color w:val="000000"/>
              </w:rPr>
            </w:pPr>
            <w:r>
              <w:rPr>
                <w:rFonts w:cs="Arial"/>
                <w:b/>
                <w:bCs/>
                <w:color w:val="000000"/>
              </w:rPr>
              <w:t xml:space="preserve">IP address </w:t>
            </w:r>
          </w:p>
        </w:tc>
        <w:tc>
          <w:tcPr>
            <w:tcW w:w="3555" w:type="dxa"/>
            <w:tcBorders>
              <w:top w:val="single" w:color="auto" w:sz="8" w:space="0"/>
              <w:left w:val="nil"/>
              <w:bottom w:val="single" w:color="auto" w:sz="8" w:space="0"/>
              <w:right w:val="single" w:color="auto" w:sz="8" w:space="0"/>
            </w:tcBorders>
            <w:shd w:val="clear" w:color="auto" w:fill="8DB3E2" w:themeFill="text2" w:themeFillTint="66"/>
            <w:noWrap/>
            <w:vAlign w:val="bottom"/>
          </w:tcPr>
          <w:p>
            <w:pPr>
              <w:overflowPunct/>
              <w:autoSpaceDE/>
              <w:autoSpaceDN/>
              <w:adjustRightInd/>
              <w:spacing w:before="0"/>
              <w:ind w:left="0" w:right="0" w:firstLine="800" w:firstLineChars="400"/>
              <w:textAlignment w:val="auto"/>
              <w:rPr>
                <w:rFonts w:cs="Arial"/>
                <w:b/>
                <w:bCs/>
                <w:color w:val="000000"/>
              </w:rPr>
            </w:pPr>
            <w:r>
              <w:rPr>
                <w:rFonts w:cs="Arial"/>
                <w:b/>
                <w:bCs/>
                <w:color w:val="000000"/>
              </w:rPr>
              <w:t>Description</w:t>
            </w:r>
          </w:p>
        </w:tc>
      </w:tr>
      <w:tr>
        <w:tblPrEx>
          <w:tblCellMar>
            <w:top w:w="0" w:type="dxa"/>
            <w:left w:w="108" w:type="dxa"/>
            <w:bottom w:w="0" w:type="dxa"/>
            <w:right w:w="108" w:type="dxa"/>
          </w:tblCellMar>
        </w:tblPrEx>
        <w:trPr>
          <w:trHeight w:val="318" w:hRule="atLeast"/>
        </w:trPr>
        <w:tc>
          <w:tcPr>
            <w:tcW w:w="4102" w:type="dxa"/>
            <w:tcBorders>
              <w:top w:val="nil"/>
              <w:left w:val="single" w:color="auto" w:sz="8" w:space="0"/>
              <w:bottom w:val="single" w:color="auto" w:sz="8" w:space="0"/>
              <w:right w:val="single" w:color="auto" w:sz="8" w:space="0"/>
            </w:tcBorders>
            <w:shd w:val="clear" w:color="auto" w:fill="auto"/>
            <w:noWrap/>
            <w:vAlign w:val="bottom"/>
          </w:tcPr>
          <w:p>
            <w:pPr>
              <w:overflowPunct/>
              <w:autoSpaceDE/>
              <w:autoSpaceDN/>
              <w:adjustRightInd/>
              <w:spacing w:before="0"/>
              <w:ind w:left="0" w:right="0"/>
              <w:textAlignment w:val="auto"/>
              <w:rPr>
                <w:rFonts w:cs="Arial"/>
                <w:color w:val="000000"/>
              </w:rPr>
            </w:pPr>
            <w:r>
              <w:rPr>
                <w:rFonts w:cs="Arial"/>
                <w:color w:val="000000" w:themeColor="text1"/>
                <w14:textFill>
                  <w14:solidFill>
                    <w14:schemeClr w14:val="tx1"/>
                  </w14:solidFill>
                </w14:textFill>
              </w:rPr>
              <w:t>MASG-1EVRAPP1</w:t>
            </w:r>
          </w:p>
        </w:tc>
        <w:tc>
          <w:tcPr>
            <w:tcW w:w="2308" w:type="dxa"/>
            <w:tcBorders>
              <w:top w:val="nil"/>
              <w:left w:val="nil"/>
              <w:bottom w:val="single" w:color="auto" w:sz="8" w:space="0"/>
              <w:right w:val="single" w:color="auto" w:sz="8" w:space="0"/>
            </w:tcBorders>
            <w:shd w:val="clear" w:color="auto" w:fill="auto"/>
            <w:noWrap/>
            <w:vAlign w:val="bottom"/>
          </w:tcPr>
          <w:p>
            <w:pPr>
              <w:overflowPunct/>
              <w:autoSpaceDE/>
              <w:autoSpaceDN/>
              <w:adjustRightInd/>
              <w:spacing w:before="0"/>
              <w:ind w:left="0" w:right="0"/>
              <w:textAlignment w:val="auto"/>
              <w:rPr>
                <w:rFonts w:cs="Arial"/>
                <w:color w:val="000000"/>
              </w:rPr>
            </w:pPr>
            <w:r>
              <w:rPr>
                <w:rFonts w:cs="Arial"/>
                <w:color w:val="000000"/>
              </w:rPr>
              <w:t>10.221.4.49</w:t>
            </w:r>
          </w:p>
        </w:tc>
        <w:tc>
          <w:tcPr>
            <w:tcW w:w="3555" w:type="dxa"/>
            <w:tcBorders>
              <w:top w:val="nil"/>
              <w:left w:val="nil"/>
              <w:bottom w:val="single" w:color="auto" w:sz="8" w:space="0"/>
              <w:right w:val="single" w:color="auto" w:sz="8" w:space="0"/>
            </w:tcBorders>
            <w:shd w:val="clear" w:color="auto" w:fill="auto"/>
            <w:noWrap/>
            <w:vAlign w:val="bottom"/>
          </w:tcPr>
          <w:p>
            <w:pPr>
              <w:overflowPunct/>
              <w:autoSpaceDE/>
              <w:autoSpaceDN/>
              <w:adjustRightInd/>
              <w:spacing w:before="0"/>
              <w:ind w:left="0" w:right="0"/>
              <w:textAlignment w:val="auto"/>
              <w:rPr>
                <w:rFonts w:cs="Arial"/>
                <w:color w:val="000000"/>
              </w:rPr>
            </w:pPr>
            <w:r>
              <w:rPr>
                <w:rFonts w:cs="Arial"/>
                <w:color w:val="000000"/>
              </w:rPr>
              <w:t>Prod Application Server</w:t>
            </w:r>
          </w:p>
        </w:tc>
      </w:tr>
      <w:tr>
        <w:tblPrEx>
          <w:tblCellMar>
            <w:top w:w="0" w:type="dxa"/>
            <w:left w:w="108" w:type="dxa"/>
            <w:bottom w:w="0" w:type="dxa"/>
            <w:right w:w="108" w:type="dxa"/>
          </w:tblCellMar>
        </w:tblPrEx>
        <w:trPr>
          <w:trHeight w:val="318" w:hRule="atLeast"/>
        </w:trPr>
        <w:tc>
          <w:tcPr>
            <w:tcW w:w="4102" w:type="dxa"/>
            <w:tcBorders>
              <w:top w:val="single" w:color="auto" w:sz="4" w:space="0"/>
              <w:left w:val="single" w:color="auto" w:sz="4" w:space="0"/>
              <w:bottom w:val="single" w:color="auto" w:sz="4" w:space="0"/>
              <w:right w:val="single" w:color="auto" w:sz="4" w:space="0"/>
            </w:tcBorders>
            <w:shd w:val="clear" w:color="auto" w:fill="auto"/>
            <w:vAlign w:val="bottom"/>
          </w:tcPr>
          <w:p>
            <w:pPr>
              <w:overflowPunct/>
              <w:autoSpaceDE/>
              <w:autoSpaceDN/>
              <w:adjustRightInd/>
              <w:spacing w:before="0"/>
              <w:ind w:left="0" w:right="0"/>
              <w:textAlignment w:val="auto"/>
              <w:rPr>
                <w:rFonts w:cs="Arial"/>
                <w:color w:val="000000"/>
              </w:rPr>
            </w:pPr>
            <w:r>
              <w:rPr>
                <w:rFonts w:cs="Arial"/>
                <w:color w:val="000000"/>
              </w:rPr>
              <w:t>MASG-1EVRWEB1</w:t>
            </w:r>
          </w:p>
        </w:tc>
        <w:tc>
          <w:tcPr>
            <w:tcW w:w="2308" w:type="dxa"/>
            <w:tcBorders>
              <w:top w:val="single" w:color="auto" w:sz="4" w:space="0"/>
              <w:left w:val="nil"/>
              <w:bottom w:val="single" w:color="auto" w:sz="4" w:space="0"/>
              <w:right w:val="single" w:color="auto" w:sz="4" w:space="0"/>
            </w:tcBorders>
            <w:shd w:val="clear" w:color="auto" w:fill="auto"/>
            <w:vAlign w:val="bottom"/>
          </w:tcPr>
          <w:p>
            <w:pPr>
              <w:overflowPunct/>
              <w:autoSpaceDE/>
              <w:autoSpaceDN/>
              <w:adjustRightInd/>
              <w:spacing w:before="0"/>
              <w:ind w:left="0" w:right="0"/>
              <w:textAlignment w:val="auto"/>
              <w:rPr>
                <w:rFonts w:cs="Arial"/>
                <w:color w:val="000000"/>
              </w:rPr>
            </w:pPr>
            <w:r>
              <w:rPr>
                <w:rFonts w:cs="Arial"/>
                <w:color w:val="000000"/>
              </w:rPr>
              <w:t>10.221.2.11</w:t>
            </w:r>
          </w:p>
        </w:tc>
        <w:tc>
          <w:tcPr>
            <w:tcW w:w="3555" w:type="dxa"/>
            <w:tcBorders>
              <w:top w:val="nil"/>
              <w:left w:val="nil"/>
              <w:bottom w:val="single" w:color="auto" w:sz="8" w:space="0"/>
              <w:right w:val="single" w:color="auto" w:sz="8" w:space="0"/>
            </w:tcBorders>
            <w:shd w:val="clear" w:color="auto" w:fill="auto"/>
            <w:noWrap/>
            <w:vAlign w:val="bottom"/>
          </w:tcPr>
          <w:p>
            <w:pPr>
              <w:overflowPunct/>
              <w:autoSpaceDE/>
              <w:autoSpaceDN/>
              <w:adjustRightInd/>
              <w:spacing w:before="0"/>
              <w:ind w:left="0" w:right="0"/>
              <w:textAlignment w:val="auto"/>
              <w:rPr>
                <w:rFonts w:cs="Arial"/>
                <w:color w:val="000000"/>
              </w:rPr>
            </w:pPr>
            <w:r>
              <w:rPr>
                <w:rFonts w:cs="Arial"/>
                <w:color w:val="000000"/>
              </w:rPr>
              <w:t>Prod Web Server</w:t>
            </w:r>
          </w:p>
        </w:tc>
      </w:tr>
      <w:tr>
        <w:tblPrEx>
          <w:tblCellMar>
            <w:top w:w="0" w:type="dxa"/>
            <w:left w:w="108" w:type="dxa"/>
            <w:bottom w:w="0" w:type="dxa"/>
            <w:right w:w="108" w:type="dxa"/>
          </w:tblCellMar>
        </w:tblPrEx>
        <w:trPr>
          <w:trHeight w:val="318" w:hRule="atLeast"/>
        </w:trPr>
        <w:tc>
          <w:tcPr>
            <w:tcW w:w="4102" w:type="dxa"/>
            <w:tcBorders>
              <w:top w:val="nil"/>
              <w:left w:val="single" w:color="auto" w:sz="8" w:space="0"/>
              <w:bottom w:val="single" w:color="auto" w:sz="8" w:space="0"/>
              <w:right w:val="single" w:color="auto" w:sz="8" w:space="0"/>
            </w:tcBorders>
            <w:shd w:val="clear" w:color="auto" w:fill="auto"/>
            <w:noWrap/>
            <w:vAlign w:val="bottom"/>
          </w:tcPr>
          <w:p>
            <w:pPr>
              <w:overflowPunct/>
              <w:autoSpaceDE/>
              <w:autoSpaceDN/>
              <w:adjustRightInd/>
              <w:spacing w:before="0"/>
              <w:ind w:left="0" w:right="0"/>
              <w:textAlignment w:val="auto"/>
              <w:rPr>
                <w:rFonts w:cs="Arial"/>
                <w:color w:val="000000"/>
              </w:rPr>
            </w:pPr>
            <w:r>
              <w:rPr>
                <w:rFonts w:cs="Arial"/>
                <w:color w:val="000000" w:themeColor="text1"/>
                <w14:textFill>
                  <w14:solidFill>
                    <w14:schemeClr w14:val="tx1"/>
                  </w14:solidFill>
                </w14:textFill>
              </w:rPr>
              <w:t>MASG-3EVRAPP1</w:t>
            </w:r>
          </w:p>
        </w:tc>
        <w:tc>
          <w:tcPr>
            <w:tcW w:w="2308" w:type="dxa"/>
            <w:tcBorders>
              <w:top w:val="nil"/>
              <w:left w:val="nil"/>
              <w:bottom w:val="single" w:color="auto" w:sz="8" w:space="0"/>
              <w:right w:val="single" w:color="auto" w:sz="8" w:space="0"/>
            </w:tcBorders>
            <w:shd w:val="clear" w:color="auto" w:fill="auto"/>
            <w:noWrap/>
            <w:vAlign w:val="bottom"/>
          </w:tcPr>
          <w:p>
            <w:pPr>
              <w:overflowPunct/>
              <w:autoSpaceDE/>
              <w:autoSpaceDN/>
              <w:adjustRightInd/>
              <w:spacing w:before="0"/>
              <w:ind w:left="0" w:right="0"/>
              <w:textAlignment w:val="auto"/>
              <w:rPr>
                <w:rFonts w:cs="Arial"/>
                <w:color w:val="000000"/>
              </w:rPr>
            </w:pPr>
            <w:r>
              <w:rPr>
                <w:rFonts w:cs="Arial"/>
                <w:color w:val="000000" w:themeColor="text1"/>
                <w14:textFill>
                  <w14:solidFill>
                    <w14:schemeClr w14:val="tx1"/>
                  </w14:solidFill>
                </w14:textFill>
              </w:rPr>
              <w:t>10.221.12.9</w:t>
            </w:r>
          </w:p>
        </w:tc>
        <w:tc>
          <w:tcPr>
            <w:tcW w:w="3555" w:type="dxa"/>
            <w:tcBorders>
              <w:top w:val="nil"/>
              <w:left w:val="nil"/>
              <w:bottom w:val="single" w:color="auto" w:sz="8" w:space="0"/>
              <w:right w:val="single" w:color="auto" w:sz="8" w:space="0"/>
            </w:tcBorders>
            <w:shd w:val="clear" w:color="auto" w:fill="auto"/>
            <w:noWrap/>
            <w:vAlign w:val="bottom"/>
          </w:tcPr>
          <w:p>
            <w:pPr>
              <w:overflowPunct/>
              <w:autoSpaceDE/>
              <w:autoSpaceDN/>
              <w:adjustRightInd/>
              <w:spacing w:before="0"/>
              <w:ind w:left="0" w:right="0"/>
              <w:textAlignment w:val="auto"/>
              <w:rPr>
                <w:rFonts w:cs="Arial"/>
                <w:color w:val="000000"/>
              </w:rPr>
            </w:pPr>
            <w:r>
              <w:rPr>
                <w:rFonts w:cs="Arial"/>
                <w:color w:val="000000"/>
              </w:rPr>
              <w:t>Test Application Server</w:t>
            </w:r>
          </w:p>
        </w:tc>
      </w:tr>
      <w:tr>
        <w:tblPrEx>
          <w:tblCellMar>
            <w:top w:w="0" w:type="dxa"/>
            <w:left w:w="108" w:type="dxa"/>
            <w:bottom w:w="0" w:type="dxa"/>
            <w:right w:w="108" w:type="dxa"/>
          </w:tblCellMar>
        </w:tblPrEx>
        <w:trPr>
          <w:trHeight w:val="318" w:hRule="atLeast"/>
        </w:trPr>
        <w:tc>
          <w:tcPr>
            <w:tcW w:w="4102" w:type="dxa"/>
            <w:tcBorders>
              <w:top w:val="nil"/>
              <w:left w:val="single" w:color="auto" w:sz="8" w:space="0"/>
              <w:bottom w:val="single" w:color="auto" w:sz="8" w:space="0"/>
              <w:right w:val="single" w:color="auto" w:sz="8" w:space="0"/>
            </w:tcBorders>
            <w:shd w:val="clear" w:color="auto" w:fill="auto"/>
            <w:noWrap/>
            <w:vAlign w:val="bottom"/>
          </w:tcPr>
          <w:p>
            <w:pPr>
              <w:overflowPunct/>
              <w:autoSpaceDE/>
              <w:autoSpaceDN/>
              <w:adjustRightInd/>
              <w:spacing w:before="0"/>
              <w:ind w:left="0" w:right="0"/>
              <w:textAlignment w:val="auto"/>
              <w:rPr>
                <w:rFonts w:cs="Arial"/>
                <w:color w:val="000000"/>
              </w:rPr>
            </w:pPr>
            <w:r>
              <w:rPr>
                <w:rFonts w:cs="Arial"/>
                <w:color w:val="000000"/>
              </w:rPr>
              <w:t>MAHK-2EVRAPP1</w:t>
            </w:r>
          </w:p>
        </w:tc>
        <w:tc>
          <w:tcPr>
            <w:tcW w:w="2308" w:type="dxa"/>
            <w:tcBorders>
              <w:top w:val="nil"/>
              <w:left w:val="nil"/>
              <w:bottom w:val="single" w:color="auto" w:sz="8" w:space="0"/>
              <w:right w:val="single" w:color="auto" w:sz="8" w:space="0"/>
            </w:tcBorders>
            <w:shd w:val="clear" w:color="auto" w:fill="auto"/>
            <w:noWrap/>
            <w:vAlign w:val="bottom"/>
          </w:tcPr>
          <w:p>
            <w:pPr>
              <w:overflowPunct/>
              <w:autoSpaceDE/>
              <w:autoSpaceDN/>
              <w:adjustRightInd/>
              <w:spacing w:before="0"/>
              <w:ind w:left="0" w:right="0"/>
              <w:textAlignment w:val="auto"/>
              <w:rPr>
                <w:rFonts w:cs="Arial"/>
                <w:color w:val="000000"/>
              </w:rPr>
            </w:pPr>
            <w:r>
              <w:rPr>
                <w:rFonts w:cs="Arial"/>
                <w:color w:val="000000"/>
              </w:rPr>
              <w:t>10.222.4.13</w:t>
            </w:r>
          </w:p>
        </w:tc>
        <w:tc>
          <w:tcPr>
            <w:tcW w:w="3555" w:type="dxa"/>
            <w:tcBorders>
              <w:top w:val="nil"/>
              <w:left w:val="nil"/>
              <w:bottom w:val="single" w:color="auto" w:sz="8" w:space="0"/>
              <w:right w:val="single" w:color="auto" w:sz="8" w:space="0"/>
            </w:tcBorders>
            <w:shd w:val="clear" w:color="auto" w:fill="auto"/>
            <w:noWrap/>
            <w:vAlign w:val="bottom"/>
          </w:tcPr>
          <w:p>
            <w:pPr>
              <w:overflowPunct/>
              <w:autoSpaceDE/>
              <w:autoSpaceDN/>
              <w:adjustRightInd/>
              <w:spacing w:before="0"/>
              <w:ind w:left="0" w:right="0"/>
              <w:textAlignment w:val="auto"/>
              <w:rPr>
                <w:rFonts w:cs="Arial"/>
                <w:color w:val="000000"/>
              </w:rPr>
            </w:pPr>
            <w:r>
              <w:rPr>
                <w:rFonts w:cs="Arial"/>
                <w:color w:val="000000"/>
              </w:rPr>
              <w:t>DR Application Server</w:t>
            </w:r>
          </w:p>
        </w:tc>
      </w:tr>
      <w:tr>
        <w:tblPrEx>
          <w:tblCellMar>
            <w:top w:w="0" w:type="dxa"/>
            <w:left w:w="108" w:type="dxa"/>
            <w:bottom w:w="0" w:type="dxa"/>
            <w:right w:w="108" w:type="dxa"/>
          </w:tblCellMar>
        </w:tblPrEx>
        <w:trPr>
          <w:trHeight w:val="318" w:hRule="atLeast"/>
        </w:trPr>
        <w:tc>
          <w:tcPr>
            <w:tcW w:w="4102" w:type="dxa"/>
            <w:tcBorders>
              <w:top w:val="nil"/>
              <w:left w:val="single" w:color="auto" w:sz="8" w:space="0"/>
              <w:bottom w:val="single" w:color="auto" w:sz="8" w:space="0"/>
              <w:right w:val="single" w:color="auto" w:sz="8" w:space="0"/>
            </w:tcBorders>
            <w:shd w:val="clear" w:color="auto" w:fill="auto"/>
            <w:noWrap/>
            <w:vAlign w:val="bottom"/>
          </w:tcPr>
          <w:p>
            <w:pPr>
              <w:overflowPunct/>
              <w:autoSpaceDE/>
              <w:autoSpaceDN/>
              <w:adjustRightInd/>
              <w:spacing w:before="0"/>
              <w:ind w:left="0" w:right="0"/>
              <w:textAlignment w:val="auto"/>
              <w:rPr>
                <w:rFonts w:cs="Arial"/>
                <w:color w:val="000000"/>
              </w:rPr>
            </w:pPr>
            <w:r>
              <w:rPr>
                <w:rFonts w:cs="Arial"/>
                <w:color w:val="000000"/>
              </w:rPr>
              <w:t>MAHK-2EVRWEB1</w:t>
            </w:r>
          </w:p>
        </w:tc>
        <w:tc>
          <w:tcPr>
            <w:tcW w:w="2308" w:type="dxa"/>
            <w:tcBorders>
              <w:top w:val="nil"/>
              <w:left w:val="nil"/>
              <w:bottom w:val="single" w:color="auto" w:sz="8" w:space="0"/>
              <w:right w:val="single" w:color="auto" w:sz="8" w:space="0"/>
            </w:tcBorders>
            <w:shd w:val="clear" w:color="auto" w:fill="auto"/>
            <w:noWrap/>
            <w:vAlign w:val="bottom"/>
          </w:tcPr>
          <w:p>
            <w:pPr>
              <w:overflowPunct/>
              <w:autoSpaceDE/>
              <w:autoSpaceDN/>
              <w:adjustRightInd/>
              <w:spacing w:before="0"/>
              <w:ind w:left="0" w:right="0"/>
              <w:textAlignment w:val="auto"/>
              <w:rPr>
                <w:rFonts w:cs="Arial"/>
                <w:color w:val="000000"/>
              </w:rPr>
            </w:pPr>
            <w:r>
              <w:rPr>
                <w:rFonts w:cs="Arial"/>
                <w:color w:val="000000"/>
              </w:rPr>
              <w:t>10.222.2.7</w:t>
            </w:r>
          </w:p>
        </w:tc>
        <w:tc>
          <w:tcPr>
            <w:tcW w:w="3555" w:type="dxa"/>
            <w:tcBorders>
              <w:top w:val="nil"/>
              <w:left w:val="nil"/>
              <w:bottom w:val="single" w:color="auto" w:sz="8" w:space="0"/>
              <w:right w:val="single" w:color="auto" w:sz="8" w:space="0"/>
            </w:tcBorders>
            <w:shd w:val="clear" w:color="auto" w:fill="auto"/>
            <w:noWrap/>
            <w:vAlign w:val="bottom"/>
          </w:tcPr>
          <w:p>
            <w:pPr>
              <w:keepNext/>
              <w:overflowPunct/>
              <w:autoSpaceDE/>
              <w:autoSpaceDN/>
              <w:adjustRightInd/>
              <w:spacing w:before="0"/>
              <w:ind w:left="0" w:right="0"/>
              <w:textAlignment w:val="auto"/>
              <w:rPr>
                <w:rFonts w:cs="Arial"/>
                <w:color w:val="000000"/>
              </w:rPr>
            </w:pPr>
            <w:r>
              <w:rPr>
                <w:rFonts w:cs="Arial"/>
                <w:color w:val="000000"/>
              </w:rPr>
              <w:t>DR Web Server</w:t>
            </w:r>
          </w:p>
        </w:tc>
      </w:tr>
      <w:tr>
        <w:tblPrEx>
          <w:tblCellMar>
            <w:top w:w="0" w:type="dxa"/>
            <w:left w:w="108" w:type="dxa"/>
            <w:bottom w:w="0" w:type="dxa"/>
            <w:right w:w="108" w:type="dxa"/>
          </w:tblCellMar>
        </w:tblPrEx>
        <w:trPr>
          <w:trHeight w:val="318" w:hRule="atLeast"/>
        </w:trPr>
        <w:tc>
          <w:tcPr>
            <w:tcW w:w="4102" w:type="dxa"/>
            <w:tcBorders>
              <w:top w:val="nil"/>
              <w:left w:val="single" w:color="auto" w:sz="8" w:space="0"/>
              <w:bottom w:val="single" w:color="auto" w:sz="8" w:space="0"/>
              <w:right w:val="single" w:color="auto" w:sz="8" w:space="0"/>
            </w:tcBorders>
            <w:shd w:val="clear" w:color="auto" w:fill="auto"/>
            <w:noWrap/>
            <w:vAlign w:val="bottom"/>
          </w:tcPr>
          <w:p>
            <w:pPr>
              <w:overflowPunct/>
              <w:autoSpaceDE/>
              <w:autoSpaceDN/>
              <w:adjustRightInd/>
              <w:spacing w:before="0"/>
              <w:ind w:left="0" w:right="0"/>
              <w:textAlignment w:val="auto"/>
              <w:rPr>
                <w:rFonts w:cs="Arial"/>
                <w:color w:val="000000"/>
              </w:rPr>
            </w:pPr>
            <w:r>
              <w:rPr>
                <w:rFonts w:cs="Arial"/>
                <w:color w:val="000000"/>
              </w:rPr>
              <w:t>1AODB.MAS.NET</w:t>
            </w:r>
          </w:p>
        </w:tc>
        <w:tc>
          <w:tcPr>
            <w:tcW w:w="2308" w:type="dxa"/>
            <w:tcBorders>
              <w:top w:val="nil"/>
              <w:left w:val="nil"/>
              <w:bottom w:val="single" w:color="auto" w:sz="8" w:space="0"/>
              <w:right w:val="single" w:color="auto" w:sz="8" w:space="0"/>
            </w:tcBorders>
            <w:shd w:val="clear" w:color="auto" w:fill="auto"/>
            <w:noWrap/>
            <w:vAlign w:val="bottom"/>
          </w:tcPr>
          <w:p>
            <w:pPr>
              <w:overflowPunct/>
              <w:autoSpaceDE/>
              <w:autoSpaceDN/>
              <w:adjustRightInd/>
              <w:spacing w:before="0"/>
              <w:ind w:left="0" w:right="0"/>
              <w:textAlignment w:val="auto"/>
              <w:rPr>
                <w:rFonts w:cs="Arial"/>
                <w:color w:val="000000"/>
              </w:rPr>
            </w:pPr>
            <w:ins w:id="604" w:author="Palash Pandit" w:date="2021-01-29T13:23:00Z">
              <w:r>
                <w:rPr>
                  <w:rFonts w:cs="Arial"/>
                  <w:color w:val="000000"/>
                </w:rPr>
                <w:t>10.223.6.11</w:t>
              </w:r>
            </w:ins>
            <w:ins w:id="605" w:author="Palash Pandit" w:date="2021-05-05T14:33:00Z">
              <w:r>
                <w:rPr>
                  <w:rFonts w:cs="Arial"/>
                  <w:color w:val="000000"/>
                </w:rPr>
                <w:t>8</w:t>
              </w:r>
            </w:ins>
            <w:del w:id="606" w:author="Palash Pandit" w:date="2021-01-29T13:23:00Z">
              <w:r>
                <w:rPr>
                  <w:rFonts w:cs="Arial"/>
                  <w:color w:val="000000"/>
                </w:rPr>
                <w:delText>10.223.6.32</w:delText>
              </w:r>
            </w:del>
          </w:p>
        </w:tc>
        <w:tc>
          <w:tcPr>
            <w:tcW w:w="3555" w:type="dxa"/>
            <w:tcBorders>
              <w:top w:val="nil"/>
              <w:left w:val="nil"/>
              <w:bottom w:val="single" w:color="auto" w:sz="8" w:space="0"/>
              <w:right w:val="single" w:color="auto" w:sz="8" w:space="0"/>
            </w:tcBorders>
            <w:shd w:val="clear" w:color="auto" w:fill="auto"/>
            <w:noWrap/>
            <w:vAlign w:val="bottom"/>
          </w:tcPr>
          <w:p>
            <w:pPr>
              <w:overflowPunct/>
              <w:autoSpaceDE/>
              <w:autoSpaceDN/>
              <w:adjustRightInd/>
              <w:spacing w:before="0"/>
              <w:ind w:left="0" w:right="0"/>
              <w:textAlignment w:val="auto"/>
              <w:rPr>
                <w:rFonts w:cs="Arial"/>
                <w:color w:val="000000"/>
              </w:rPr>
            </w:pPr>
            <w:r>
              <w:rPr>
                <w:rFonts w:cs="Arial"/>
                <w:color w:val="000000"/>
              </w:rPr>
              <w:t>Prod DB server</w:t>
            </w:r>
          </w:p>
        </w:tc>
      </w:tr>
      <w:tr>
        <w:tblPrEx>
          <w:tblCellMar>
            <w:top w:w="0" w:type="dxa"/>
            <w:left w:w="108" w:type="dxa"/>
            <w:bottom w:w="0" w:type="dxa"/>
            <w:right w:w="108" w:type="dxa"/>
          </w:tblCellMar>
        </w:tblPrEx>
        <w:trPr>
          <w:trHeight w:val="318" w:hRule="atLeast"/>
        </w:trPr>
        <w:tc>
          <w:tcPr>
            <w:tcW w:w="4102" w:type="dxa"/>
            <w:tcBorders>
              <w:top w:val="nil"/>
              <w:left w:val="single" w:color="auto" w:sz="8" w:space="0"/>
              <w:bottom w:val="single" w:color="auto" w:sz="8" w:space="0"/>
              <w:right w:val="single" w:color="auto" w:sz="8" w:space="0"/>
            </w:tcBorders>
            <w:shd w:val="clear" w:color="auto" w:fill="auto"/>
            <w:noWrap/>
            <w:vAlign w:val="bottom"/>
          </w:tcPr>
          <w:p>
            <w:pPr>
              <w:overflowPunct/>
              <w:autoSpaceDE/>
              <w:autoSpaceDN/>
              <w:adjustRightInd/>
              <w:spacing w:before="0"/>
              <w:ind w:left="0" w:right="0"/>
              <w:textAlignment w:val="auto"/>
              <w:rPr>
                <w:rFonts w:cs="Arial"/>
                <w:color w:val="000000"/>
              </w:rPr>
            </w:pPr>
            <w:r>
              <w:rPr>
                <w:rFonts w:cs="Arial"/>
                <w:color w:val="000000"/>
              </w:rPr>
              <w:t>3AODB1.MAS.NET</w:t>
            </w:r>
          </w:p>
        </w:tc>
        <w:tc>
          <w:tcPr>
            <w:tcW w:w="2308" w:type="dxa"/>
            <w:tcBorders>
              <w:top w:val="nil"/>
              <w:left w:val="nil"/>
              <w:bottom w:val="single" w:color="auto" w:sz="8" w:space="0"/>
              <w:right w:val="single" w:color="auto" w:sz="8" w:space="0"/>
            </w:tcBorders>
            <w:shd w:val="clear" w:color="auto" w:fill="auto"/>
            <w:noWrap/>
            <w:vAlign w:val="bottom"/>
          </w:tcPr>
          <w:p>
            <w:pPr>
              <w:overflowPunct/>
              <w:autoSpaceDE/>
              <w:autoSpaceDN/>
              <w:adjustRightInd/>
              <w:spacing w:before="0"/>
              <w:ind w:left="0" w:right="0"/>
              <w:textAlignment w:val="auto"/>
              <w:rPr>
                <w:rFonts w:cs="Arial"/>
                <w:color w:val="000000"/>
              </w:rPr>
            </w:pPr>
            <w:ins w:id="607" w:author="Palash Pandit" w:date="2021-01-29T13:23:00Z">
              <w:r>
                <w:rPr>
                  <w:rFonts w:cs="Arial"/>
                  <w:color w:val="000000"/>
                </w:rPr>
                <w:t>10.224.22.</w:t>
              </w:r>
            </w:ins>
            <w:ins w:id="608" w:author="Palash Pandit" w:date="2021-05-05T14:33:00Z">
              <w:r>
                <w:rPr>
                  <w:rFonts w:cs="Arial"/>
                  <w:color w:val="000000"/>
                </w:rPr>
                <w:t>32</w:t>
              </w:r>
            </w:ins>
            <w:del w:id="609" w:author="Palash Pandit" w:date="2021-01-29T13:23:00Z">
              <w:r>
                <w:rPr>
                  <w:rFonts w:cs="Arial"/>
                  <w:color w:val="000000"/>
                </w:rPr>
                <w:delText>10.224.22.32</w:delText>
              </w:r>
            </w:del>
          </w:p>
        </w:tc>
        <w:tc>
          <w:tcPr>
            <w:tcW w:w="3555" w:type="dxa"/>
            <w:tcBorders>
              <w:top w:val="nil"/>
              <w:left w:val="nil"/>
              <w:bottom w:val="single" w:color="auto" w:sz="8" w:space="0"/>
              <w:right w:val="single" w:color="auto" w:sz="8" w:space="0"/>
            </w:tcBorders>
            <w:shd w:val="clear" w:color="auto" w:fill="auto"/>
            <w:noWrap/>
            <w:vAlign w:val="bottom"/>
          </w:tcPr>
          <w:p>
            <w:pPr>
              <w:keepNext/>
              <w:overflowPunct/>
              <w:autoSpaceDE/>
              <w:autoSpaceDN/>
              <w:adjustRightInd/>
              <w:spacing w:before="0"/>
              <w:ind w:left="0" w:right="0"/>
              <w:textAlignment w:val="auto"/>
              <w:rPr>
                <w:rFonts w:cs="Arial"/>
                <w:color w:val="000000"/>
              </w:rPr>
            </w:pPr>
            <w:r>
              <w:rPr>
                <w:rFonts w:cs="Arial"/>
                <w:color w:val="000000"/>
              </w:rPr>
              <w:t>Test DB server</w:t>
            </w:r>
          </w:p>
        </w:tc>
      </w:tr>
    </w:tbl>
    <w:p>
      <w:pPr>
        <w:pStyle w:val="21"/>
        <w:jc w:val="center"/>
        <w:rPr>
          <w:lang w:val="en-GB"/>
        </w:rPr>
      </w:pPr>
      <w:r>
        <w:t xml:space="preserve">Table </w:t>
      </w:r>
      <w:r>
        <w:fldChar w:fldCharType="begin"/>
      </w:r>
      <w:r>
        <w:instrText xml:space="preserve"> SEQ Table \* ARABIC </w:instrText>
      </w:r>
      <w:r>
        <w:fldChar w:fldCharType="separate"/>
      </w:r>
      <w:r>
        <w:t>7</w:t>
      </w:r>
      <w:r>
        <w:fldChar w:fldCharType="end"/>
      </w:r>
    </w:p>
    <w:p>
      <w:pPr>
        <w:pStyle w:val="4"/>
        <w:keepNext w:val="0"/>
        <w:tabs>
          <w:tab w:val="left" w:pos="1440"/>
        </w:tabs>
        <w:overflowPunct/>
        <w:autoSpaceDE/>
        <w:autoSpaceDN/>
        <w:adjustRightInd/>
        <w:spacing w:before="240"/>
        <w:ind w:left="0" w:right="0" w:firstLine="567"/>
        <w:jc w:val="left"/>
        <w:textAlignment w:val="auto"/>
        <w:rPr>
          <w:del w:id="611" w:author="Palash Pandit" w:date="2021-05-06T16:32:00Z"/>
          <w:rFonts w:cs="Arial"/>
          <w:caps/>
          <w:sz w:val="20"/>
        </w:rPr>
        <w:pPrChange w:id="610" w:author="Palash Pandit" w:date="2021-05-06T16:12:00Z">
          <w:pPr>
            <w:pStyle w:val="4"/>
            <w:keepNext w:val="0"/>
            <w:tabs>
              <w:tab w:val="left" w:pos="1440"/>
            </w:tabs>
            <w:overflowPunct/>
            <w:autoSpaceDE/>
            <w:autoSpaceDN/>
            <w:adjustRightInd/>
            <w:spacing w:before="240"/>
            <w:ind w:left="0" w:right="0"/>
            <w:jc w:val="left"/>
            <w:textAlignment w:val="auto"/>
          </w:pPr>
        </w:pPrChange>
      </w:pPr>
      <w:bookmarkStart w:id="152" w:name="_Toc449860838"/>
      <w:bookmarkStart w:id="153" w:name="_Toc502738137"/>
      <w:bookmarkStart w:id="154" w:name="_Toc449860932"/>
      <w:r>
        <w:rPr>
          <w:rFonts w:cs="Arial"/>
          <w:caps/>
          <w:sz w:val="20"/>
        </w:rPr>
        <w:t>4.6.4. User And Equipment Locations</w:t>
      </w:r>
      <w:bookmarkEnd w:id="152"/>
      <w:bookmarkEnd w:id="153"/>
      <w:bookmarkEnd w:id="154"/>
    </w:p>
    <w:p>
      <w:pPr>
        <w:pStyle w:val="4"/>
        <w:keepNext w:val="0"/>
        <w:tabs>
          <w:tab w:val="left" w:pos="1440"/>
        </w:tabs>
        <w:overflowPunct/>
        <w:autoSpaceDE/>
        <w:autoSpaceDN/>
        <w:adjustRightInd/>
        <w:spacing w:before="240"/>
        <w:ind w:left="0" w:right="0" w:firstLine="567"/>
        <w:jc w:val="left"/>
        <w:textAlignment w:val="auto"/>
        <w:rPr>
          <w:rFonts w:cs="Arial"/>
          <w:caps/>
          <w:sz w:val="20"/>
        </w:rPr>
        <w:pPrChange w:id="612" w:author="Palash Pandit" w:date="2021-05-06T16:32:00Z">
          <w:pPr>
            <w:pStyle w:val="4"/>
            <w:keepNext w:val="0"/>
            <w:tabs>
              <w:tab w:val="left" w:pos="1440"/>
            </w:tabs>
            <w:overflowPunct/>
            <w:autoSpaceDE/>
            <w:autoSpaceDN/>
            <w:adjustRightInd/>
            <w:spacing w:before="240"/>
            <w:ind w:left="0" w:right="0"/>
            <w:jc w:val="left"/>
            <w:textAlignment w:val="auto"/>
          </w:pPr>
        </w:pPrChange>
      </w:pPr>
    </w:p>
    <w:p>
      <w:pPr>
        <w:pStyle w:val="15"/>
        <w:spacing w:before="60" w:after="60"/>
        <w:rPr>
          <w:rFonts w:cs="Arial"/>
          <w:sz w:val="20"/>
        </w:rPr>
      </w:pPr>
      <w:r>
        <w:rPr>
          <w:rFonts w:cs="Arial"/>
          <w:sz w:val="20"/>
        </w:rPr>
        <w:t>EVR applications are published in the open internet with the secured certificate and can accessible from all MAB locations as well as from open internet.</w:t>
      </w:r>
    </w:p>
    <w:p>
      <w:pPr>
        <w:pStyle w:val="15"/>
        <w:tabs>
          <w:tab w:val="left" w:pos="3510"/>
        </w:tabs>
        <w:spacing w:before="60" w:after="60"/>
        <w:rPr>
          <w:rFonts w:cs="Arial"/>
          <w:sz w:val="20"/>
        </w:rPr>
      </w:pPr>
      <w:r>
        <w:rPr>
          <w:rFonts w:cs="Arial"/>
          <w:sz w:val="20"/>
        </w:rPr>
        <w:tab/>
      </w:r>
    </w:p>
    <w:p>
      <w:pPr>
        <w:pStyle w:val="4"/>
        <w:keepNext w:val="0"/>
        <w:tabs>
          <w:tab w:val="left" w:pos="1440"/>
        </w:tabs>
        <w:overflowPunct/>
        <w:autoSpaceDE/>
        <w:autoSpaceDN/>
        <w:adjustRightInd/>
        <w:spacing w:before="240"/>
        <w:ind w:left="0" w:right="0" w:firstLine="567"/>
        <w:jc w:val="left"/>
        <w:textAlignment w:val="auto"/>
        <w:rPr>
          <w:rFonts w:cs="Arial"/>
          <w:caps/>
          <w:sz w:val="20"/>
        </w:rPr>
        <w:pPrChange w:id="613" w:author="Palash Pandit" w:date="2021-05-06T16:12:00Z">
          <w:pPr>
            <w:pStyle w:val="4"/>
            <w:keepNext w:val="0"/>
            <w:tabs>
              <w:tab w:val="left" w:pos="1440"/>
            </w:tabs>
            <w:overflowPunct/>
            <w:autoSpaceDE/>
            <w:autoSpaceDN/>
            <w:adjustRightInd/>
            <w:spacing w:before="240"/>
            <w:ind w:left="0" w:right="0"/>
            <w:jc w:val="left"/>
            <w:textAlignment w:val="auto"/>
          </w:pPr>
        </w:pPrChange>
      </w:pPr>
      <w:bookmarkStart w:id="155" w:name="_Toc502738138"/>
      <w:bookmarkStart w:id="156" w:name="_Toc449860933"/>
      <w:bookmarkStart w:id="157" w:name="_Toc449860839"/>
      <w:r>
        <w:rPr>
          <w:rFonts w:cs="Arial"/>
          <w:caps/>
          <w:sz w:val="20"/>
        </w:rPr>
        <w:t>4.6.5. File Management</w:t>
      </w:r>
      <w:bookmarkEnd w:id="155"/>
      <w:bookmarkEnd w:id="156"/>
      <w:bookmarkEnd w:id="157"/>
      <w:r>
        <w:rPr>
          <w:rFonts w:cs="Arial"/>
          <w:caps/>
          <w:sz w:val="20"/>
        </w:rPr>
        <w:t xml:space="preserve">   </w:t>
      </w:r>
    </w:p>
    <w:p>
      <w:pPr>
        <w:pStyle w:val="4"/>
        <w:keepNext w:val="0"/>
        <w:tabs>
          <w:tab w:val="left" w:pos="1440"/>
        </w:tabs>
        <w:overflowPunct/>
        <w:autoSpaceDE/>
        <w:autoSpaceDN/>
        <w:adjustRightInd/>
        <w:spacing w:before="240"/>
        <w:ind w:left="0" w:right="0"/>
        <w:jc w:val="left"/>
        <w:textAlignment w:val="auto"/>
        <w:rPr>
          <w:rFonts w:cs="Arial"/>
          <w:caps/>
          <w:sz w:val="20"/>
        </w:rPr>
      </w:pPr>
      <w:r>
        <w:rPr>
          <w:rFonts w:cs="Arial"/>
          <w:caps/>
          <w:sz w:val="20"/>
        </w:rPr>
        <w:t xml:space="preserve">    </w:t>
      </w:r>
      <w:del w:id="614" w:author="Palash Pandit" w:date="2021-05-06T16:32:00Z">
        <w:r>
          <w:rPr>
            <w:rFonts w:cs="Arial"/>
            <w:caps/>
            <w:sz w:val="20"/>
          </w:rPr>
          <w:delText xml:space="preserve"> </w:delText>
        </w:r>
      </w:del>
    </w:p>
    <w:tbl>
      <w:tblPr>
        <w:tblStyle w:val="12"/>
        <w:tblpPr w:leftFromText="180" w:rightFromText="180" w:vertAnchor="text" w:horzAnchor="page" w:tblpX="1591" w:tblpY="50"/>
        <w:tblW w:w="9018" w:type="dxa"/>
        <w:tblInd w:w="0" w:type="dxa"/>
        <w:tblLayout w:type="autofit"/>
        <w:tblCellMar>
          <w:top w:w="0" w:type="dxa"/>
          <w:left w:w="108" w:type="dxa"/>
          <w:bottom w:w="0" w:type="dxa"/>
          <w:right w:w="108" w:type="dxa"/>
        </w:tblCellMar>
      </w:tblPr>
      <w:tblGrid>
        <w:gridCol w:w="3258"/>
        <w:gridCol w:w="5760"/>
      </w:tblGrid>
      <w:tr>
        <w:tblPrEx>
          <w:tblCellMar>
            <w:top w:w="0" w:type="dxa"/>
            <w:left w:w="108" w:type="dxa"/>
            <w:bottom w:w="0" w:type="dxa"/>
            <w:right w:w="108" w:type="dxa"/>
          </w:tblCellMar>
        </w:tblPrEx>
        <w:trPr>
          <w:trHeight w:val="290" w:hRule="atLeast"/>
        </w:trPr>
        <w:tc>
          <w:tcPr>
            <w:tcW w:w="3258" w:type="dxa"/>
            <w:tcBorders>
              <w:top w:val="single" w:color="auto" w:sz="4" w:space="0"/>
              <w:left w:val="single" w:color="auto" w:sz="4" w:space="0"/>
              <w:bottom w:val="single" w:color="auto" w:sz="4" w:space="0"/>
              <w:right w:val="single" w:color="auto" w:sz="4" w:space="0"/>
            </w:tcBorders>
            <w:shd w:val="clear" w:color="auto" w:fill="8DB3E2" w:themeFill="text2" w:themeFillTint="66"/>
            <w:noWrap/>
            <w:vAlign w:val="bottom"/>
          </w:tcPr>
          <w:p>
            <w:pPr>
              <w:overflowPunct/>
              <w:autoSpaceDE/>
              <w:autoSpaceDN/>
              <w:adjustRightInd/>
              <w:spacing w:before="0"/>
              <w:ind w:left="0" w:right="0"/>
              <w:textAlignment w:val="auto"/>
              <w:rPr>
                <w:rFonts w:ascii="Calibri" w:hAnsi="Calibri"/>
                <w:b/>
                <w:bCs/>
                <w:color w:val="000000"/>
                <w:sz w:val="22"/>
                <w:szCs w:val="22"/>
              </w:rPr>
            </w:pPr>
            <w:r>
              <w:rPr>
                <w:rFonts w:ascii="Calibri" w:hAnsi="Calibri"/>
                <w:b/>
                <w:bCs/>
                <w:color w:val="000000"/>
                <w:sz w:val="22"/>
                <w:szCs w:val="22"/>
              </w:rPr>
              <w:t>Libraries and files</w:t>
            </w:r>
          </w:p>
        </w:tc>
        <w:tc>
          <w:tcPr>
            <w:tcW w:w="5760" w:type="dxa"/>
            <w:tcBorders>
              <w:top w:val="single" w:color="auto" w:sz="4" w:space="0"/>
              <w:left w:val="nil"/>
              <w:bottom w:val="single" w:color="auto" w:sz="4" w:space="0"/>
              <w:right w:val="single" w:color="auto" w:sz="4" w:space="0"/>
            </w:tcBorders>
            <w:shd w:val="clear" w:color="auto" w:fill="8DB3E2" w:themeFill="text2" w:themeFillTint="66"/>
            <w:noWrap/>
            <w:vAlign w:val="bottom"/>
          </w:tcPr>
          <w:p>
            <w:pPr>
              <w:overflowPunct/>
              <w:autoSpaceDE/>
              <w:autoSpaceDN/>
              <w:adjustRightInd/>
              <w:spacing w:before="0"/>
              <w:ind w:left="0" w:right="0"/>
              <w:textAlignment w:val="auto"/>
              <w:rPr>
                <w:rFonts w:ascii="Calibri" w:hAnsi="Calibri"/>
                <w:b/>
                <w:bCs/>
                <w:color w:val="000000"/>
                <w:sz w:val="22"/>
                <w:szCs w:val="22"/>
              </w:rPr>
            </w:pPr>
            <w:r>
              <w:rPr>
                <w:rFonts w:ascii="Calibri" w:hAnsi="Calibri"/>
                <w:b/>
                <w:bCs/>
                <w:color w:val="000000"/>
                <w:sz w:val="22"/>
                <w:szCs w:val="22"/>
              </w:rPr>
              <w:t>Location/Mount Points</w:t>
            </w:r>
          </w:p>
        </w:tc>
      </w:tr>
      <w:tr>
        <w:tblPrEx>
          <w:tblCellMar>
            <w:top w:w="0" w:type="dxa"/>
            <w:left w:w="108" w:type="dxa"/>
            <w:bottom w:w="0" w:type="dxa"/>
            <w:right w:w="108" w:type="dxa"/>
          </w:tblCellMar>
        </w:tblPrEx>
        <w:trPr>
          <w:trHeight w:val="580" w:hRule="atLeast"/>
        </w:trPr>
        <w:tc>
          <w:tcPr>
            <w:tcW w:w="3258" w:type="dxa"/>
            <w:tcBorders>
              <w:top w:val="nil"/>
              <w:left w:val="single" w:color="auto" w:sz="4" w:space="0"/>
              <w:bottom w:val="single" w:color="auto" w:sz="4" w:space="0"/>
              <w:right w:val="single" w:color="auto" w:sz="4" w:space="0"/>
            </w:tcBorders>
            <w:shd w:val="clear" w:color="auto" w:fill="auto"/>
            <w:noWrap/>
            <w:vAlign w:val="bottom"/>
          </w:tcPr>
          <w:p>
            <w:pPr>
              <w:overflowPunct/>
              <w:autoSpaceDE/>
              <w:autoSpaceDN/>
              <w:adjustRightInd/>
              <w:spacing w:before="0"/>
              <w:ind w:left="0" w:right="0"/>
              <w:textAlignment w:val="auto"/>
              <w:rPr>
                <w:rFonts w:ascii="Calibri" w:hAnsi="Calibri"/>
                <w:color w:val="000000"/>
                <w:sz w:val="22"/>
                <w:szCs w:val="22"/>
              </w:rPr>
            </w:pPr>
            <w:r>
              <w:rPr>
                <w:rFonts w:ascii="Calibri" w:hAnsi="Calibri"/>
                <w:color w:val="000000"/>
                <w:sz w:val="22"/>
                <w:szCs w:val="22"/>
              </w:rPr>
              <w:t>Tomcat related  files</w:t>
            </w:r>
          </w:p>
        </w:tc>
        <w:tc>
          <w:tcPr>
            <w:tcW w:w="5760" w:type="dxa"/>
            <w:tcBorders>
              <w:top w:val="nil"/>
              <w:left w:val="nil"/>
              <w:bottom w:val="single" w:color="auto" w:sz="4" w:space="0"/>
              <w:right w:val="single" w:color="auto" w:sz="4" w:space="0"/>
            </w:tcBorders>
            <w:shd w:val="clear" w:color="auto" w:fill="auto"/>
            <w:vAlign w:val="bottom"/>
          </w:tcPr>
          <w:p>
            <w:pPr>
              <w:overflowPunct/>
              <w:autoSpaceDE/>
              <w:autoSpaceDN/>
              <w:adjustRightInd/>
              <w:spacing w:before="0"/>
              <w:ind w:left="0" w:right="0"/>
              <w:textAlignment w:val="auto"/>
              <w:rPr>
                <w:rFonts w:ascii="Calibri" w:hAnsi="Calibri"/>
                <w:color w:val="000000"/>
                <w:sz w:val="22"/>
                <w:szCs w:val="22"/>
              </w:rPr>
            </w:pPr>
            <w:r>
              <w:rPr>
                <w:rFonts w:ascii="Calibri" w:hAnsi="Calibri"/>
                <w:color w:val="000000"/>
                <w:sz w:val="22"/>
                <w:szCs w:val="22"/>
              </w:rPr>
              <w:t>/home/tomcatadmin</w:t>
            </w:r>
            <w:r>
              <w:rPr>
                <w:rFonts w:ascii="Calibri" w:hAnsi="Calibri"/>
                <w:color w:val="000000"/>
                <w:sz w:val="22"/>
                <w:szCs w:val="22"/>
              </w:rPr>
              <w:br w:type="textWrapping"/>
            </w:r>
            <w:r>
              <w:rPr>
                <w:rFonts w:ascii="Calibri" w:hAnsi="Calibri"/>
                <w:color w:val="000000"/>
                <w:sz w:val="22"/>
                <w:szCs w:val="22"/>
              </w:rPr>
              <w:t>/tomcat</w:t>
            </w:r>
          </w:p>
        </w:tc>
      </w:tr>
      <w:tr>
        <w:tblPrEx>
          <w:tblCellMar>
            <w:top w:w="0" w:type="dxa"/>
            <w:left w:w="108" w:type="dxa"/>
            <w:bottom w:w="0" w:type="dxa"/>
            <w:right w:w="108" w:type="dxa"/>
          </w:tblCellMar>
        </w:tblPrEx>
        <w:trPr>
          <w:trHeight w:val="580" w:hRule="atLeast"/>
        </w:trPr>
        <w:tc>
          <w:tcPr>
            <w:tcW w:w="3258" w:type="dxa"/>
            <w:tcBorders>
              <w:top w:val="nil"/>
              <w:left w:val="single" w:color="auto" w:sz="4" w:space="0"/>
              <w:bottom w:val="single" w:color="auto" w:sz="4" w:space="0"/>
              <w:right w:val="single" w:color="auto" w:sz="4" w:space="0"/>
            </w:tcBorders>
            <w:shd w:val="clear" w:color="auto" w:fill="auto"/>
            <w:noWrap/>
            <w:vAlign w:val="bottom"/>
          </w:tcPr>
          <w:p>
            <w:pPr>
              <w:overflowPunct/>
              <w:autoSpaceDE/>
              <w:autoSpaceDN/>
              <w:adjustRightInd/>
              <w:spacing w:before="0"/>
              <w:ind w:left="0" w:right="0"/>
              <w:textAlignment w:val="auto"/>
              <w:rPr>
                <w:rFonts w:ascii="Calibri" w:hAnsi="Calibri"/>
                <w:color w:val="000000"/>
                <w:sz w:val="22"/>
                <w:szCs w:val="22"/>
              </w:rPr>
            </w:pPr>
            <w:r>
              <w:rPr>
                <w:rFonts w:ascii="Calibri" w:hAnsi="Calibri"/>
                <w:color w:val="000000"/>
                <w:sz w:val="22"/>
                <w:szCs w:val="22"/>
              </w:rPr>
              <w:t>Apache related Library</w:t>
            </w:r>
          </w:p>
        </w:tc>
        <w:tc>
          <w:tcPr>
            <w:tcW w:w="5760" w:type="dxa"/>
            <w:tcBorders>
              <w:top w:val="nil"/>
              <w:left w:val="nil"/>
              <w:bottom w:val="single" w:color="auto" w:sz="4" w:space="0"/>
              <w:right w:val="single" w:color="auto" w:sz="4" w:space="0"/>
            </w:tcBorders>
            <w:shd w:val="clear" w:color="auto" w:fill="auto"/>
            <w:vAlign w:val="bottom"/>
          </w:tcPr>
          <w:p>
            <w:pPr>
              <w:keepNext/>
              <w:overflowPunct/>
              <w:autoSpaceDE/>
              <w:autoSpaceDN/>
              <w:adjustRightInd/>
              <w:spacing w:before="0"/>
              <w:ind w:left="0" w:right="0"/>
              <w:textAlignment w:val="auto"/>
              <w:rPr>
                <w:rFonts w:ascii="Calibri" w:hAnsi="Calibri"/>
                <w:color w:val="000000"/>
                <w:sz w:val="22"/>
                <w:szCs w:val="22"/>
              </w:rPr>
            </w:pPr>
            <w:r>
              <w:rPr>
                <w:rFonts w:ascii="Calibri" w:hAnsi="Calibri"/>
                <w:color w:val="000000"/>
                <w:sz w:val="22"/>
                <w:szCs w:val="22"/>
              </w:rPr>
              <w:t>/usr/local/apache</w:t>
            </w:r>
            <w:r>
              <w:rPr>
                <w:rFonts w:ascii="Calibri" w:hAnsi="Calibri"/>
                <w:color w:val="000000"/>
                <w:sz w:val="22"/>
                <w:szCs w:val="22"/>
              </w:rPr>
              <w:br w:type="textWrapping"/>
            </w:r>
            <w:r>
              <w:rPr>
                <w:rFonts w:ascii="Calibri" w:hAnsi="Calibri"/>
                <w:color w:val="000000"/>
                <w:sz w:val="22"/>
                <w:szCs w:val="22"/>
              </w:rPr>
              <w:t>/home/appadmin</w:t>
            </w:r>
          </w:p>
        </w:tc>
      </w:tr>
    </w:tbl>
    <w:p>
      <w:pPr>
        <w:pStyle w:val="15"/>
        <w:numPr>
          <w:ilvl w:val="12"/>
          <w:numId w:val="0"/>
        </w:numPr>
        <w:ind w:left="576"/>
        <w:rPr>
          <w:rFonts w:cs="Arial"/>
          <w:iCs/>
          <w:sz w:val="20"/>
        </w:rPr>
      </w:pPr>
      <w:r>
        <w:rPr>
          <w:rFonts w:cs="Arial"/>
          <w:iCs/>
          <w:sz w:val="20"/>
        </w:rPr>
        <w:t xml:space="preserve">     </w:t>
      </w:r>
    </w:p>
    <w:p>
      <w:pPr>
        <w:pStyle w:val="15"/>
        <w:numPr>
          <w:ilvl w:val="12"/>
          <w:numId w:val="0"/>
        </w:numPr>
        <w:ind w:left="576"/>
        <w:rPr>
          <w:rFonts w:cs="Arial"/>
          <w:iCs/>
          <w:sz w:val="20"/>
        </w:rPr>
      </w:pPr>
    </w:p>
    <w:p>
      <w:pPr>
        <w:pStyle w:val="15"/>
        <w:numPr>
          <w:ilvl w:val="12"/>
          <w:numId w:val="0"/>
        </w:numPr>
        <w:ind w:left="576"/>
        <w:rPr>
          <w:rFonts w:cs="Arial"/>
          <w:iCs/>
          <w:sz w:val="20"/>
        </w:rPr>
      </w:pPr>
    </w:p>
    <w:p>
      <w:pPr>
        <w:pStyle w:val="15"/>
        <w:numPr>
          <w:ilvl w:val="12"/>
          <w:numId w:val="0"/>
        </w:numPr>
        <w:ind w:left="576"/>
        <w:rPr>
          <w:rFonts w:cs="Arial"/>
          <w:iCs/>
          <w:sz w:val="20"/>
        </w:rPr>
      </w:pPr>
    </w:p>
    <w:p>
      <w:pPr>
        <w:pStyle w:val="21"/>
        <w:framePr w:hSpace="180" w:wrap="around" w:vAnchor="text" w:hAnchor="page" w:x="4861" w:y="188"/>
      </w:pPr>
      <w:r>
        <w:t xml:space="preserve">Table </w:t>
      </w:r>
      <w:r>
        <w:fldChar w:fldCharType="begin"/>
      </w:r>
      <w:r>
        <w:instrText xml:space="preserve"> SEQ Table \* ARABIC </w:instrText>
      </w:r>
      <w:r>
        <w:fldChar w:fldCharType="separate"/>
      </w:r>
      <w:r>
        <w:t>8</w:t>
      </w:r>
      <w:r>
        <w:fldChar w:fldCharType="end"/>
      </w:r>
    </w:p>
    <w:p>
      <w:pPr>
        <w:framePr w:hSpace="180" w:wrap="around" w:vAnchor="text" w:hAnchor="page" w:x="4861" w:y="188"/>
      </w:pPr>
    </w:p>
    <w:p>
      <w:pPr>
        <w:pStyle w:val="15"/>
        <w:numPr>
          <w:ilvl w:val="12"/>
          <w:numId w:val="0"/>
        </w:numPr>
        <w:ind w:left="576"/>
        <w:rPr>
          <w:rFonts w:cs="Arial"/>
          <w:iCs/>
          <w:sz w:val="20"/>
        </w:rPr>
      </w:pPr>
    </w:p>
    <w:p>
      <w:pPr>
        <w:pStyle w:val="6"/>
        <w:ind w:left="720" w:firstLine="360"/>
        <w:rPr>
          <w:rFonts w:cs="Arial"/>
          <w:caps/>
          <w:sz w:val="20"/>
        </w:rPr>
        <w:pPrChange w:id="615" w:author="Palash Pandit" w:date="2021-05-06T16:12:00Z">
          <w:pPr>
            <w:pStyle w:val="6"/>
            <w:ind w:left="0"/>
          </w:pPr>
        </w:pPrChange>
      </w:pPr>
      <w:bookmarkStart w:id="158" w:name="_Toc502738139"/>
      <w:bookmarkStart w:id="159" w:name="_Toc71962068"/>
      <w:bookmarkStart w:id="160" w:name="_Toc355105716"/>
      <w:bookmarkStart w:id="161" w:name="_Toc355103946"/>
      <w:bookmarkStart w:id="162" w:name="_Toc416862014"/>
      <w:r>
        <w:rPr>
          <w:rFonts w:cs="Arial"/>
          <w:caps/>
          <w:sz w:val="20"/>
        </w:rPr>
        <w:t>4.6.5.1. Libraries And Files</w:t>
      </w:r>
      <w:bookmarkEnd w:id="158"/>
    </w:p>
    <w:p>
      <w:pPr>
        <w:pStyle w:val="6"/>
        <w:ind w:left="0"/>
        <w:rPr>
          <w:rFonts w:cs="Arial"/>
          <w:iCs/>
          <w:sz w:val="20"/>
        </w:rPr>
      </w:pPr>
    </w:p>
    <w:p>
      <w:pPr>
        <w:pStyle w:val="15"/>
        <w:numPr>
          <w:ilvl w:val="12"/>
          <w:numId w:val="0"/>
        </w:numPr>
        <w:ind w:left="1080"/>
        <w:rPr>
          <w:rFonts w:cs="Arial"/>
          <w:iCs/>
          <w:sz w:val="20"/>
        </w:rPr>
        <w:pPrChange w:id="616" w:author="Palash Pandit" w:date="2021-05-06T16:13:00Z">
          <w:pPr>
            <w:pStyle w:val="15"/>
            <w:numPr>
              <w:ilvl w:val="12"/>
              <w:numId w:val="0"/>
            </w:numPr>
          </w:pPr>
        </w:pPrChange>
      </w:pPr>
      <w:r>
        <w:rPr>
          <w:rFonts w:cs="Arial"/>
          <w:iCs/>
          <w:sz w:val="20"/>
        </w:rPr>
        <w:t>The EVR Cabin Crew code is in /tomcat/apache-tomcat-</w:t>
      </w:r>
      <w:ins w:id="617" w:author="Palash Pandit" w:date="2021-05-05T14:34:00Z">
        <w:r>
          <w:rPr>
            <w:rFonts w:cs="Arial"/>
            <w:iCs/>
            <w:sz w:val="20"/>
          </w:rPr>
          <w:t>9.0.36</w:t>
        </w:r>
      </w:ins>
      <w:del w:id="618" w:author="Palash Pandit" w:date="2021-05-05T14:34:00Z">
        <w:r>
          <w:rPr>
            <w:rFonts w:cs="Arial"/>
            <w:iCs/>
            <w:sz w:val="20"/>
          </w:rPr>
          <w:delText>8.5.9</w:delText>
        </w:r>
      </w:del>
      <w:r>
        <w:rPr>
          <w:rFonts w:cs="Arial"/>
          <w:iCs/>
          <w:sz w:val="20"/>
        </w:rPr>
        <w:t xml:space="preserve">/webapps/EVR_CCF in </w:t>
      </w:r>
      <w:del w:id="619" w:author="Palash Pandit" w:date="2021-05-06T16:31:00Z">
        <w:r>
          <w:rPr>
            <w:rFonts w:cs="Arial"/>
            <w:sz w:val="20"/>
          </w:rPr>
          <w:delText>10.221.4.49</w:delText>
        </w:r>
      </w:del>
      <w:ins w:id="620" w:author="Palash Pandit" w:date="2021-05-06T16:31:00Z">
        <w:r>
          <w:rPr>
            <w:rFonts w:cs="Arial"/>
            <w:sz w:val="20"/>
          </w:rPr>
          <w:t>1evrapp1.mas.net</w:t>
        </w:r>
      </w:ins>
      <w:ins w:id="621" w:author="Palash Pandit" w:date="2021-05-05T14:34:00Z">
        <w:r>
          <w:rPr>
            <w:rFonts w:cs="Arial"/>
            <w:sz w:val="20"/>
          </w:rPr>
          <w:t xml:space="preserve"> </w:t>
        </w:r>
      </w:ins>
      <w:r>
        <w:rPr>
          <w:rFonts w:cs="Arial"/>
          <w:iCs/>
          <w:sz w:val="20"/>
        </w:rPr>
        <w:t xml:space="preserve">and </w:t>
      </w:r>
      <w:del w:id="622" w:author="Palash Pandit" w:date="2021-05-06T16:31:00Z">
        <w:r>
          <w:rPr>
            <w:rFonts w:cs="Arial"/>
            <w:color w:val="000000" w:themeColor="text1"/>
            <w:sz w:val="20"/>
            <w14:textFill>
              <w14:solidFill>
                <w14:schemeClr w14:val="tx1"/>
              </w14:solidFill>
            </w14:textFill>
          </w:rPr>
          <w:delText>10.221.12.9</w:delText>
        </w:r>
      </w:del>
      <w:ins w:id="623" w:author="Palash Pandit" w:date="2021-05-06T16:31:00Z">
        <w:r>
          <w:rPr>
            <w:rFonts w:cs="Arial"/>
            <w:color w:val="000000" w:themeColor="text1"/>
            <w:sz w:val="20"/>
            <w14:textFill>
              <w14:solidFill>
                <w14:schemeClr w14:val="tx1"/>
              </w14:solidFill>
            </w14:textFill>
          </w:rPr>
          <w:t>3evrapp1.mas.net</w:t>
        </w:r>
      </w:ins>
      <w:ins w:id="624" w:author="Palash Pandit" w:date="2021-05-05T14:34:00Z">
        <w:r>
          <w:rPr>
            <w:rFonts w:cs="Arial"/>
            <w:color w:val="000000" w:themeColor="text1"/>
            <w:sz w:val="20"/>
            <w14:textFill>
              <w14:solidFill>
                <w14:schemeClr w14:val="tx1"/>
              </w14:solidFill>
            </w14:textFill>
          </w:rPr>
          <w:t xml:space="preserve"> </w:t>
        </w:r>
      </w:ins>
      <w:r>
        <w:rPr>
          <w:rFonts w:cs="Arial"/>
          <w:iCs/>
          <w:sz w:val="20"/>
        </w:rPr>
        <w:t>Tomcat server.</w:t>
      </w:r>
    </w:p>
    <w:p>
      <w:pPr>
        <w:pStyle w:val="15"/>
        <w:numPr>
          <w:ilvl w:val="12"/>
          <w:numId w:val="0"/>
        </w:numPr>
        <w:ind w:left="1080"/>
        <w:rPr>
          <w:rFonts w:cs="Arial"/>
          <w:iCs/>
          <w:sz w:val="20"/>
        </w:rPr>
        <w:pPrChange w:id="625" w:author="Palash Pandit" w:date="2021-05-06T16:13:00Z">
          <w:pPr>
            <w:pStyle w:val="15"/>
            <w:numPr>
              <w:ilvl w:val="12"/>
              <w:numId w:val="0"/>
            </w:numPr>
          </w:pPr>
        </w:pPrChange>
      </w:pPr>
      <w:r>
        <w:rPr>
          <w:rFonts w:cs="Arial"/>
          <w:iCs/>
          <w:sz w:val="20"/>
        </w:rPr>
        <w:t>The EVR Technical Crew code is in /tomcat/apache-tomcat-</w:t>
      </w:r>
      <w:ins w:id="626" w:author="Palash Pandit" w:date="2021-05-05T14:34:00Z">
        <w:r>
          <w:rPr>
            <w:rFonts w:cs="Arial"/>
            <w:iCs/>
            <w:sz w:val="20"/>
          </w:rPr>
          <w:t>9.0.36</w:t>
        </w:r>
      </w:ins>
      <w:del w:id="627" w:author="Palash Pandit" w:date="2021-05-05T14:34:00Z">
        <w:r>
          <w:rPr>
            <w:rFonts w:cs="Arial"/>
            <w:iCs/>
            <w:sz w:val="20"/>
          </w:rPr>
          <w:delText>8.5.9</w:delText>
        </w:r>
      </w:del>
      <w:r>
        <w:rPr>
          <w:rFonts w:cs="Arial"/>
          <w:iCs/>
          <w:sz w:val="20"/>
        </w:rPr>
        <w:t xml:space="preserve">/webapps/EVR_TCF in </w:t>
      </w:r>
      <w:ins w:id="628" w:author="Palash Pandit" w:date="2021-05-06T16:31:00Z">
        <w:r>
          <w:rPr>
            <w:rFonts w:cs="Arial"/>
            <w:sz w:val="20"/>
          </w:rPr>
          <w:t xml:space="preserve">1evrapp1.mas.net </w:t>
        </w:r>
      </w:ins>
      <w:ins w:id="629" w:author="Palash Pandit" w:date="2021-05-06T16:31:00Z">
        <w:r>
          <w:rPr>
            <w:rFonts w:cs="Arial"/>
            <w:iCs/>
            <w:sz w:val="20"/>
          </w:rPr>
          <w:t xml:space="preserve">and </w:t>
        </w:r>
      </w:ins>
      <w:ins w:id="630" w:author="Palash Pandit" w:date="2021-05-06T16:31:00Z">
        <w:r>
          <w:rPr>
            <w:rFonts w:cs="Arial"/>
            <w:color w:val="000000" w:themeColor="text1"/>
            <w:sz w:val="20"/>
            <w14:textFill>
              <w14:solidFill>
                <w14:schemeClr w14:val="tx1"/>
              </w14:solidFill>
            </w14:textFill>
          </w:rPr>
          <w:t xml:space="preserve">3evrapp1.mas.net </w:t>
        </w:r>
      </w:ins>
      <w:del w:id="631" w:author="Palash Pandit" w:date="2021-05-06T16:31:00Z">
        <w:r>
          <w:rPr>
            <w:rFonts w:cs="Arial"/>
            <w:sz w:val="20"/>
          </w:rPr>
          <w:delText>10.221.4.49</w:delText>
        </w:r>
      </w:del>
      <w:del w:id="632" w:author="Palash Pandit" w:date="2021-05-06T16:31:00Z">
        <w:r>
          <w:rPr>
            <w:rFonts w:cs="Arial"/>
            <w:iCs/>
            <w:sz w:val="20"/>
          </w:rPr>
          <w:delText xml:space="preserve">and </w:delText>
        </w:r>
      </w:del>
      <w:del w:id="633" w:author="Palash Pandit" w:date="2021-05-06T16:31:00Z">
        <w:r>
          <w:rPr>
            <w:rFonts w:cs="Arial"/>
            <w:color w:val="000000" w:themeColor="text1"/>
            <w:sz w:val="20"/>
            <w14:textFill>
              <w14:solidFill>
                <w14:schemeClr w14:val="tx1"/>
              </w14:solidFill>
            </w14:textFill>
          </w:rPr>
          <w:delText>10.221.12.9</w:delText>
        </w:r>
      </w:del>
      <w:r>
        <w:rPr>
          <w:rFonts w:cs="Arial"/>
          <w:iCs/>
          <w:sz w:val="20"/>
        </w:rPr>
        <w:t>Tomcat server.</w:t>
      </w:r>
    </w:p>
    <w:p>
      <w:pPr>
        <w:pStyle w:val="15"/>
        <w:numPr>
          <w:ilvl w:val="12"/>
          <w:numId w:val="0"/>
        </w:numPr>
        <w:ind w:left="576"/>
        <w:rPr>
          <w:del w:id="634" w:author="Palash Pandit" w:date="2021-05-06T16:32:00Z"/>
          <w:rFonts w:cs="Arial"/>
          <w:iCs/>
          <w:sz w:val="20"/>
        </w:rPr>
      </w:pPr>
    </w:p>
    <w:p>
      <w:pPr>
        <w:pStyle w:val="15"/>
        <w:numPr>
          <w:ilvl w:val="12"/>
          <w:numId w:val="0"/>
        </w:numPr>
        <w:rPr>
          <w:rFonts w:cs="Arial"/>
          <w:iCs/>
          <w:sz w:val="20"/>
        </w:rPr>
      </w:pPr>
    </w:p>
    <w:p>
      <w:pPr>
        <w:pStyle w:val="6"/>
        <w:ind w:left="630" w:firstLine="450"/>
        <w:rPr>
          <w:rFonts w:cs="Arial"/>
          <w:iCs/>
          <w:sz w:val="20"/>
        </w:rPr>
        <w:pPrChange w:id="635" w:author="Palash Pandit" w:date="2021-05-06T16:15:00Z">
          <w:pPr>
            <w:pStyle w:val="6"/>
            <w:ind w:left="0" w:firstLine="450"/>
          </w:pPr>
        </w:pPrChange>
      </w:pPr>
      <w:bookmarkStart w:id="163" w:name="_Toc502738140"/>
      <w:r>
        <w:rPr>
          <w:rFonts w:cs="Arial"/>
          <w:caps/>
          <w:sz w:val="20"/>
        </w:rPr>
        <w:t>4.6.5.2. DBMS setup</w:t>
      </w:r>
      <w:bookmarkEnd w:id="163"/>
    </w:p>
    <w:tbl>
      <w:tblPr>
        <w:tblStyle w:val="12"/>
        <w:tblpPr w:leftFromText="180" w:rightFromText="180" w:vertAnchor="text" w:horzAnchor="margin" w:tblpXSpec="center" w:tblpY="205"/>
        <w:tblW w:w="10173" w:type="dxa"/>
        <w:tblInd w:w="0" w:type="dxa"/>
        <w:tblLayout w:type="autofit"/>
        <w:tblCellMar>
          <w:top w:w="0" w:type="dxa"/>
          <w:left w:w="108" w:type="dxa"/>
          <w:bottom w:w="0" w:type="dxa"/>
          <w:right w:w="108" w:type="dxa"/>
        </w:tblCellMar>
        <w:tblPrChange w:id="636" w:author="Palash Pandit" w:date="2021-05-06T16:27:00Z">
          <w:tblPr>
            <w:tblStyle w:val="12"/>
            <w:tblpPr w:leftFromText="180" w:rightFromText="180" w:vertAnchor="text" w:horzAnchor="margin" w:tblpXSpec="center" w:tblpY="205"/>
            <w:tblW w:w="9740" w:type="dxa"/>
            <w:tblInd w:w="0" w:type="dxa"/>
            <w:tblLayout w:type="autofit"/>
            <w:tblCellMar>
              <w:top w:w="0" w:type="dxa"/>
              <w:left w:w="108" w:type="dxa"/>
              <w:bottom w:w="0" w:type="dxa"/>
              <w:right w:w="108" w:type="dxa"/>
            </w:tblCellMar>
          </w:tblPr>
        </w:tblPrChange>
      </w:tblPr>
      <w:tblGrid>
        <w:gridCol w:w="2896"/>
        <w:gridCol w:w="4296"/>
        <w:gridCol w:w="2981"/>
        <w:tblGridChange w:id="637">
          <w:tblGrid>
            <w:gridCol w:w="113"/>
            <w:gridCol w:w="1795"/>
            <w:gridCol w:w="988"/>
            <w:gridCol w:w="1532"/>
            <w:gridCol w:w="1276"/>
            <w:gridCol w:w="1488"/>
            <w:gridCol w:w="2548"/>
          </w:tblGrid>
        </w:tblGridChange>
      </w:tblGrid>
      <w:tr>
        <w:tblPrEx>
          <w:tblCellMar>
            <w:top w:w="0" w:type="dxa"/>
            <w:left w:w="108" w:type="dxa"/>
            <w:bottom w:w="0" w:type="dxa"/>
            <w:right w:w="108" w:type="dxa"/>
          </w:tblCellMar>
          <w:tblPrExChange w:id="638" w:author="Palash Pandit" w:date="2021-05-06T16:27:00Z">
            <w:tblPrEx>
              <w:tblCellMar>
                <w:top w:w="0" w:type="dxa"/>
                <w:left w:w="108" w:type="dxa"/>
                <w:bottom w:w="0" w:type="dxa"/>
                <w:right w:w="108" w:type="dxa"/>
              </w:tblCellMar>
            </w:tblPrEx>
          </w:tblPrExChange>
        </w:tblPrEx>
        <w:trPr>
          <w:trHeight w:val="300" w:hRule="atLeast"/>
          <w:trPrChange w:id="638" w:author="Palash Pandit" w:date="2021-05-06T16:27:00Z">
            <w:trPr>
              <w:trHeight w:val="300" w:hRule="atLeast"/>
            </w:trPr>
          </w:trPrChange>
        </w:trPr>
        <w:tc>
          <w:tcPr>
            <w:tcW w:w="10173" w:type="dxa"/>
            <w:gridSpan w:val="3"/>
            <w:tcBorders>
              <w:top w:val="single" w:color="auto" w:sz="4" w:space="0"/>
              <w:left w:val="single" w:color="auto" w:sz="4" w:space="0"/>
              <w:bottom w:val="single" w:color="auto" w:sz="4" w:space="0"/>
              <w:right w:val="single" w:color="auto" w:sz="4" w:space="0"/>
            </w:tcBorders>
            <w:shd w:val="clear" w:color="auto" w:fill="8DB3E2" w:themeFill="text2" w:themeFillTint="66"/>
            <w:noWrap/>
            <w:vAlign w:val="bottom"/>
            <w:tcPrChange w:id="639" w:author="Palash Pandit" w:date="2021-05-06T16:27:00Z">
              <w:tcPr>
                <w:tcW w:w="9740" w:type="dxa"/>
                <w:gridSpan w:val="7"/>
                <w:tcBorders>
                  <w:top w:val="single" w:color="auto" w:sz="4" w:space="0"/>
                  <w:left w:val="single" w:color="auto" w:sz="4" w:space="0"/>
                  <w:bottom w:val="single" w:color="auto" w:sz="4" w:space="0"/>
                  <w:right w:val="single" w:color="auto" w:sz="4" w:space="0"/>
                </w:tcBorders>
                <w:shd w:val="clear" w:color="auto" w:fill="8DB3E2" w:themeFill="text2" w:themeFillTint="66"/>
                <w:noWrap/>
                <w:vAlign w:val="bottom"/>
              </w:tcPr>
            </w:tcPrChange>
          </w:tcPr>
          <w:p>
            <w:pPr>
              <w:overflowPunct/>
              <w:autoSpaceDE/>
              <w:autoSpaceDN/>
              <w:adjustRightInd/>
              <w:spacing w:before="0"/>
              <w:ind w:left="0" w:right="0"/>
              <w:jc w:val="center"/>
              <w:textAlignment w:val="auto"/>
              <w:rPr>
                <w:rFonts w:cs="Arial"/>
                <w:b/>
                <w:bCs/>
                <w:color w:val="000000"/>
              </w:rPr>
            </w:pPr>
            <w:r>
              <w:rPr>
                <w:rFonts w:cs="Arial"/>
                <w:b/>
                <w:bCs/>
                <w:color w:val="000000"/>
              </w:rPr>
              <w:t xml:space="preserve">AODB – TCF </w:t>
            </w:r>
          </w:p>
        </w:tc>
      </w:tr>
      <w:tr>
        <w:tblPrEx>
          <w:tblCellMar>
            <w:top w:w="0" w:type="dxa"/>
            <w:left w:w="108" w:type="dxa"/>
            <w:bottom w:w="0" w:type="dxa"/>
            <w:right w:w="108" w:type="dxa"/>
          </w:tblCellMar>
          <w:tblPrExChange w:id="640" w:author="Palash Pandit" w:date="2021-05-06T16:27:00Z">
            <w:tblPrEx>
              <w:tblCellMar>
                <w:top w:w="0" w:type="dxa"/>
                <w:left w:w="108" w:type="dxa"/>
                <w:bottom w:w="0" w:type="dxa"/>
                <w:right w:w="108" w:type="dxa"/>
              </w:tblCellMar>
            </w:tblPrEx>
          </w:tblPrExChange>
        </w:tblPrEx>
        <w:trPr>
          <w:trHeight w:val="300" w:hRule="atLeast"/>
          <w:trPrChange w:id="640" w:author="Palash Pandit" w:date="2021-05-06T16:27:00Z">
            <w:trPr>
              <w:trHeight w:val="300" w:hRule="atLeast"/>
            </w:trPr>
          </w:trPrChange>
        </w:trPr>
        <w:tc>
          <w:tcPr>
            <w:tcW w:w="2896" w:type="dxa"/>
            <w:tcBorders>
              <w:top w:val="nil"/>
              <w:left w:val="single" w:color="auto" w:sz="4" w:space="0"/>
              <w:bottom w:val="single" w:color="auto" w:sz="4" w:space="0"/>
              <w:right w:val="single" w:color="auto" w:sz="4" w:space="0"/>
            </w:tcBorders>
            <w:shd w:val="clear" w:color="000000" w:fill="BDD7EE"/>
            <w:noWrap/>
            <w:vAlign w:val="bottom"/>
            <w:tcPrChange w:id="641" w:author="Palash Pandit" w:date="2021-05-06T16:27:00Z">
              <w:tcPr>
                <w:tcW w:w="1908" w:type="dxa"/>
                <w:gridSpan w:val="2"/>
                <w:tcBorders>
                  <w:top w:val="nil"/>
                  <w:left w:val="single" w:color="auto" w:sz="4" w:space="0"/>
                  <w:bottom w:val="single" w:color="auto" w:sz="4" w:space="0"/>
                  <w:right w:val="single" w:color="auto" w:sz="4" w:space="0"/>
                </w:tcBorders>
                <w:shd w:val="clear" w:color="000000" w:fill="BDD7EE"/>
                <w:noWrap/>
                <w:vAlign w:val="bottom"/>
              </w:tcPr>
            </w:tcPrChange>
          </w:tcPr>
          <w:p>
            <w:pPr>
              <w:overflowPunct/>
              <w:autoSpaceDE/>
              <w:autoSpaceDN/>
              <w:adjustRightInd/>
              <w:spacing w:before="0"/>
              <w:ind w:left="0" w:right="0"/>
              <w:textAlignment w:val="auto"/>
              <w:rPr>
                <w:rFonts w:ascii="Calibri" w:hAnsi="Calibri"/>
                <w:color w:val="000000"/>
                <w:sz w:val="22"/>
                <w:szCs w:val="22"/>
              </w:rPr>
            </w:pPr>
            <w:r>
              <w:rPr>
                <w:rFonts w:ascii="Calibri" w:hAnsi="Calibri"/>
                <w:color w:val="000000"/>
                <w:sz w:val="22"/>
                <w:szCs w:val="22"/>
              </w:rPr>
              <w:t>DB Path</w:t>
            </w:r>
          </w:p>
        </w:tc>
        <w:tc>
          <w:tcPr>
            <w:tcW w:w="4296" w:type="dxa"/>
            <w:tcBorders>
              <w:top w:val="nil"/>
              <w:left w:val="nil"/>
              <w:bottom w:val="single" w:color="auto" w:sz="4" w:space="0"/>
              <w:right w:val="single" w:color="auto" w:sz="4" w:space="0"/>
            </w:tcBorders>
            <w:shd w:val="clear" w:color="000000" w:fill="BDD7EE"/>
            <w:noWrap/>
            <w:vAlign w:val="bottom"/>
            <w:tcPrChange w:id="642" w:author="Palash Pandit" w:date="2021-05-06T16:27:00Z">
              <w:tcPr>
                <w:tcW w:w="2520" w:type="dxa"/>
                <w:gridSpan w:val="3"/>
                <w:tcBorders>
                  <w:top w:val="nil"/>
                  <w:left w:val="nil"/>
                  <w:bottom w:val="single" w:color="auto" w:sz="4" w:space="0"/>
                  <w:right w:val="single" w:color="auto" w:sz="4" w:space="0"/>
                </w:tcBorders>
                <w:shd w:val="clear" w:color="000000" w:fill="BDD7EE"/>
                <w:noWrap/>
                <w:vAlign w:val="bottom"/>
              </w:tcPr>
            </w:tcPrChange>
          </w:tcPr>
          <w:p>
            <w:pPr>
              <w:overflowPunct/>
              <w:autoSpaceDE/>
              <w:autoSpaceDN/>
              <w:adjustRightInd/>
              <w:spacing w:before="0"/>
              <w:ind w:left="0" w:right="0"/>
              <w:textAlignment w:val="auto"/>
              <w:rPr>
                <w:rFonts w:ascii="Calibri" w:hAnsi="Calibri"/>
                <w:color w:val="000000"/>
                <w:sz w:val="22"/>
                <w:szCs w:val="22"/>
              </w:rPr>
            </w:pPr>
            <w:r>
              <w:rPr>
                <w:rFonts w:ascii="Calibri" w:hAnsi="Calibri"/>
                <w:color w:val="000000"/>
                <w:sz w:val="22"/>
                <w:szCs w:val="22"/>
              </w:rPr>
              <w:t>EVR TCF Table</w:t>
            </w:r>
          </w:p>
        </w:tc>
        <w:tc>
          <w:tcPr>
            <w:tcW w:w="2981" w:type="dxa"/>
            <w:tcBorders>
              <w:top w:val="nil"/>
              <w:left w:val="nil"/>
              <w:bottom w:val="single" w:color="auto" w:sz="4" w:space="0"/>
              <w:right w:val="single" w:color="auto" w:sz="4" w:space="0"/>
            </w:tcBorders>
            <w:shd w:val="clear" w:color="000000" w:fill="BDD7EE"/>
            <w:tcPrChange w:id="643" w:author="Palash Pandit" w:date="2021-05-06T16:27:00Z">
              <w:tcPr>
                <w:tcW w:w="5312" w:type="dxa"/>
                <w:gridSpan w:val="2"/>
                <w:tcBorders>
                  <w:top w:val="nil"/>
                  <w:left w:val="nil"/>
                  <w:bottom w:val="single" w:color="auto" w:sz="4" w:space="0"/>
                  <w:right w:val="single" w:color="auto" w:sz="4" w:space="0"/>
                </w:tcBorders>
                <w:shd w:val="clear" w:color="000000" w:fill="BDD7EE"/>
              </w:tcPr>
            </w:tcPrChange>
          </w:tcPr>
          <w:p>
            <w:pPr>
              <w:overflowPunct/>
              <w:autoSpaceDE/>
              <w:autoSpaceDN/>
              <w:adjustRightInd/>
              <w:spacing w:before="0"/>
              <w:ind w:left="0" w:right="0"/>
              <w:textAlignment w:val="auto"/>
              <w:rPr>
                <w:rFonts w:ascii="Calibri" w:hAnsi="Calibri"/>
                <w:color w:val="000000"/>
                <w:sz w:val="22"/>
                <w:szCs w:val="22"/>
              </w:rPr>
            </w:pPr>
            <w:r>
              <w:rPr>
                <w:rFonts w:ascii="Calibri" w:hAnsi="Calibri"/>
                <w:color w:val="000000"/>
                <w:sz w:val="22"/>
                <w:szCs w:val="22"/>
              </w:rPr>
              <w:t>Description</w:t>
            </w:r>
          </w:p>
        </w:tc>
      </w:tr>
      <w:tr>
        <w:tblPrEx>
          <w:tblCellMar>
            <w:top w:w="0" w:type="dxa"/>
            <w:left w:w="108" w:type="dxa"/>
            <w:bottom w:w="0" w:type="dxa"/>
            <w:right w:w="108" w:type="dxa"/>
          </w:tblCellMar>
          <w:tblPrExChange w:id="644" w:author="Palash Pandit" w:date="2021-05-06T16:27:00Z">
            <w:tblPrEx>
              <w:tblCellMar>
                <w:top w:w="0" w:type="dxa"/>
                <w:left w:w="108" w:type="dxa"/>
                <w:bottom w:w="0" w:type="dxa"/>
                <w:right w:w="108" w:type="dxa"/>
              </w:tblCellMar>
            </w:tblPrEx>
          </w:tblPrExChange>
        </w:tblPrEx>
        <w:trPr>
          <w:trHeight w:val="300" w:hRule="atLeast"/>
          <w:trPrChange w:id="644" w:author="Palash Pandit" w:date="2021-05-06T16:27:00Z">
            <w:trPr>
              <w:trHeight w:val="300" w:hRule="atLeast"/>
            </w:trPr>
          </w:trPrChange>
        </w:trPr>
        <w:tc>
          <w:tcPr>
            <w:tcW w:w="2896" w:type="dxa"/>
            <w:vMerge w:val="restart"/>
            <w:tcBorders>
              <w:top w:val="nil"/>
              <w:left w:val="single" w:color="auto" w:sz="4" w:space="0"/>
              <w:bottom w:val="single" w:color="auto" w:sz="4" w:space="0"/>
              <w:right w:val="single" w:color="auto" w:sz="4" w:space="0"/>
            </w:tcBorders>
            <w:shd w:val="clear" w:color="auto" w:fill="auto"/>
            <w:noWrap/>
            <w:vAlign w:val="center"/>
            <w:tcPrChange w:id="645" w:author="Palash Pandit" w:date="2021-05-06T16:27:00Z">
              <w:tcPr>
                <w:tcW w:w="1908" w:type="dxa"/>
                <w:gridSpan w:val="2"/>
                <w:vMerge w:val="restart"/>
                <w:tcBorders>
                  <w:top w:val="nil"/>
                  <w:left w:val="single" w:color="auto" w:sz="4" w:space="0"/>
                  <w:bottom w:val="single" w:color="auto" w:sz="4" w:space="0"/>
                  <w:right w:val="single" w:color="auto" w:sz="4" w:space="0"/>
                </w:tcBorders>
                <w:shd w:val="clear" w:color="auto" w:fill="auto"/>
                <w:noWrap/>
                <w:vAlign w:val="center"/>
              </w:tcPr>
            </w:tcPrChange>
          </w:tcPr>
          <w:p>
            <w:pPr>
              <w:overflowPunct/>
              <w:autoSpaceDE/>
              <w:autoSpaceDN/>
              <w:adjustRightInd/>
              <w:spacing w:before="0"/>
              <w:ind w:left="0" w:right="0"/>
              <w:jc w:val="center"/>
              <w:textAlignment w:val="auto"/>
              <w:rPr>
                <w:rFonts w:ascii="Calibri" w:hAnsi="Calibri"/>
                <w:color w:val="000000"/>
                <w:sz w:val="22"/>
                <w:szCs w:val="22"/>
              </w:rPr>
            </w:pPr>
            <w:ins w:id="646" w:author="Palash Pandit" w:date="2021-05-06T16:27:00Z">
              <w:r>
                <w:rPr>
                  <w:color w:val="000000" w:themeColor="text1"/>
                  <w14:textFill>
                    <w14:solidFill>
                      <w14:schemeClr w14:val="tx1"/>
                    </w14:solidFill>
                  </w14:textFill>
                </w:rPr>
                <w:t>1AODB.MAS.NET</w:t>
              </w:r>
            </w:ins>
            <w:del w:id="647" w:author="Palash Pandit" w:date="2021-05-06T16:27:00Z">
              <w:r>
                <w:rPr>
                  <w:color w:val="000000" w:themeColor="text1"/>
                  <w14:textFill>
                    <w14:solidFill>
                      <w14:schemeClr w14:val="tx1"/>
                    </w14:solidFill>
                  </w14:textFill>
                </w:rPr>
                <w:delText>10.223.6.32</w:delText>
              </w:r>
            </w:del>
          </w:p>
        </w:tc>
        <w:tc>
          <w:tcPr>
            <w:tcW w:w="4296" w:type="dxa"/>
            <w:tcBorders>
              <w:top w:val="nil"/>
              <w:left w:val="nil"/>
              <w:bottom w:val="single" w:color="auto" w:sz="4" w:space="0"/>
              <w:right w:val="single" w:color="auto" w:sz="4" w:space="0"/>
            </w:tcBorders>
            <w:shd w:val="clear" w:color="auto" w:fill="auto"/>
            <w:noWrap/>
            <w:vAlign w:val="bottom"/>
            <w:tcPrChange w:id="648" w:author="Palash Pandit" w:date="2021-05-06T16:27:00Z">
              <w:tcPr>
                <w:tcW w:w="2520" w:type="dxa"/>
                <w:gridSpan w:val="3"/>
                <w:tcBorders>
                  <w:top w:val="nil"/>
                  <w:left w:val="nil"/>
                  <w:bottom w:val="single" w:color="auto" w:sz="4" w:space="0"/>
                  <w:right w:val="single" w:color="auto" w:sz="4" w:space="0"/>
                </w:tcBorders>
                <w:shd w:val="clear" w:color="auto" w:fill="auto"/>
                <w:noWrap/>
                <w:vAlign w:val="bottom"/>
              </w:tcPr>
            </w:tcPrChange>
          </w:tcPr>
          <w:p>
            <w:pPr>
              <w:overflowPunct/>
              <w:autoSpaceDE/>
              <w:autoSpaceDN/>
              <w:adjustRightInd/>
              <w:spacing w:before="0"/>
              <w:ind w:left="0" w:right="0"/>
              <w:textAlignment w:val="auto"/>
              <w:rPr>
                <w:rFonts w:ascii="Calibri" w:hAnsi="Calibri"/>
                <w:color w:val="000000"/>
                <w:sz w:val="22"/>
                <w:szCs w:val="22"/>
              </w:rPr>
            </w:pPr>
            <w:r>
              <w:rPr>
                <w:rFonts w:ascii="Calibri" w:hAnsi="Calibri"/>
                <w:color w:val="000000"/>
                <w:sz w:val="22"/>
                <w:szCs w:val="22"/>
              </w:rPr>
              <w:t>TCR_AUTHORIZATION</w:t>
            </w:r>
          </w:p>
        </w:tc>
        <w:tc>
          <w:tcPr>
            <w:tcW w:w="2981" w:type="dxa"/>
            <w:tcBorders>
              <w:top w:val="nil"/>
              <w:left w:val="nil"/>
              <w:bottom w:val="single" w:color="auto" w:sz="4" w:space="0"/>
              <w:right w:val="single" w:color="auto" w:sz="4" w:space="0"/>
            </w:tcBorders>
            <w:tcPrChange w:id="649" w:author="Palash Pandit" w:date="2021-05-06T16:27:00Z">
              <w:tcPr>
                <w:tcW w:w="5312" w:type="dxa"/>
                <w:gridSpan w:val="2"/>
                <w:tcBorders>
                  <w:top w:val="nil"/>
                  <w:left w:val="nil"/>
                  <w:bottom w:val="single" w:color="auto" w:sz="4" w:space="0"/>
                  <w:right w:val="single" w:color="auto" w:sz="4" w:space="0"/>
                </w:tcBorders>
              </w:tcPr>
            </w:tcPrChange>
          </w:tcPr>
          <w:p>
            <w:pPr>
              <w:overflowPunct/>
              <w:autoSpaceDE/>
              <w:autoSpaceDN/>
              <w:adjustRightInd/>
              <w:spacing w:before="0"/>
              <w:ind w:left="0" w:right="0"/>
              <w:textAlignment w:val="auto"/>
              <w:rPr>
                <w:rFonts w:ascii="Calibri" w:hAnsi="Calibri"/>
                <w:color w:val="000000"/>
                <w:sz w:val="22"/>
                <w:szCs w:val="22"/>
              </w:rPr>
            </w:pPr>
            <w:r>
              <w:rPr>
                <w:rFonts w:ascii="Calibri" w:hAnsi="Calibri"/>
                <w:color w:val="000000"/>
                <w:sz w:val="22"/>
                <w:szCs w:val="22"/>
              </w:rPr>
              <w:t>Used to store details of captain who submits the VR.</w:t>
            </w:r>
          </w:p>
        </w:tc>
      </w:tr>
      <w:tr>
        <w:tblPrEx>
          <w:tblCellMar>
            <w:top w:w="0" w:type="dxa"/>
            <w:left w:w="108" w:type="dxa"/>
            <w:bottom w:w="0" w:type="dxa"/>
            <w:right w:w="108" w:type="dxa"/>
          </w:tblCellMar>
          <w:tblPrExChange w:id="651" w:author="Palash Pandit" w:date="2021-05-06T16:27:00Z">
            <w:tblPrEx>
              <w:tblCellMar>
                <w:top w:w="0" w:type="dxa"/>
                <w:left w:w="108" w:type="dxa"/>
                <w:bottom w:w="0" w:type="dxa"/>
                <w:right w:w="108" w:type="dxa"/>
              </w:tblCellMar>
            </w:tblPrEx>
          </w:tblPrExChange>
        </w:tblPrEx>
        <w:trPr>
          <w:trHeight w:val="300" w:hRule="atLeast"/>
          <w:ins w:id="650" w:author="Palash Pandit" w:date="2021-05-05T14:35:00Z"/>
          <w:trPrChange w:id="651" w:author="Palash Pandit" w:date="2021-05-06T16:27:00Z">
            <w:trPr>
              <w:trHeight w:val="300" w:hRule="atLeast"/>
            </w:trPr>
          </w:trPrChange>
        </w:trPr>
        <w:tc>
          <w:tcPr>
            <w:tcW w:w="2896" w:type="dxa"/>
            <w:vMerge w:val="continue"/>
            <w:tcBorders>
              <w:top w:val="nil"/>
              <w:left w:val="single" w:color="auto" w:sz="4" w:space="0"/>
              <w:bottom w:val="single" w:color="auto" w:sz="4" w:space="0"/>
              <w:right w:val="single" w:color="auto" w:sz="4" w:space="0"/>
            </w:tcBorders>
            <w:vAlign w:val="center"/>
            <w:tcPrChange w:id="652" w:author="Palash Pandit" w:date="2021-05-06T16:27:00Z">
              <w:tcPr>
                <w:tcW w:w="1908" w:type="dxa"/>
                <w:gridSpan w:val="2"/>
                <w:vMerge w:val="continue"/>
                <w:tcBorders>
                  <w:top w:val="nil"/>
                  <w:left w:val="single" w:color="auto" w:sz="4" w:space="0"/>
                  <w:bottom w:val="single" w:color="auto" w:sz="4" w:space="0"/>
                  <w:right w:val="single" w:color="auto" w:sz="4" w:space="0"/>
                </w:tcBorders>
                <w:vAlign w:val="center"/>
              </w:tcPr>
            </w:tcPrChange>
          </w:tcPr>
          <w:p>
            <w:pPr>
              <w:overflowPunct/>
              <w:autoSpaceDE/>
              <w:autoSpaceDN/>
              <w:adjustRightInd/>
              <w:spacing w:before="0"/>
              <w:ind w:left="0" w:right="0"/>
              <w:textAlignment w:val="auto"/>
              <w:rPr>
                <w:ins w:id="653" w:author="Palash Pandit" w:date="2021-05-05T14:35:00Z"/>
                <w:rFonts w:ascii="Calibri" w:hAnsi="Calibri"/>
                <w:color w:val="000000"/>
                <w:sz w:val="22"/>
                <w:szCs w:val="22"/>
              </w:rPr>
            </w:pPr>
          </w:p>
        </w:tc>
        <w:tc>
          <w:tcPr>
            <w:tcW w:w="4296" w:type="dxa"/>
            <w:tcBorders>
              <w:top w:val="nil"/>
              <w:left w:val="nil"/>
              <w:bottom w:val="single" w:color="auto" w:sz="4" w:space="0"/>
              <w:right w:val="single" w:color="auto" w:sz="4" w:space="0"/>
            </w:tcBorders>
            <w:shd w:val="clear" w:color="auto" w:fill="auto"/>
            <w:noWrap/>
            <w:vAlign w:val="bottom"/>
            <w:tcPrChange w:id="654" w:author="Palash Pandit" w:date="2021-05-06T16:27:00Z">
              <w:tcPr>
                <w:tcW w:w="2520" w:type="dxa"/>
                <w:gridSpan w:val="3"/>
                <w:tcBorders>
                  <w:top w:val="nil"/>
                  <w:left w:val="nil"/>
                  <w:bottom w:val="single" w:color="auto" w:sz="4" w:space="0"/>
                  <w:right w:val="single" w:color="auto" w:sz="4" w:space="0"/>
                </w:tcBorders>
                <w:shd w:val="clear" w:color="auto" w:fill="auto"/>
                <w:noWrap/>
                <w:vAlign w:val="bottom"/>
              </w:tcPr>
            </w:tcPrChange>
          </w:tcPr>
          <w:p>
            <w:pPr>
              <w:overflowPunct/>
              <w:autoSpaceDE/>
              <w:autoSpaceDN/>
              <w:adjustRightInd/>
              <w:spacing w:before="0"/>
              <w:ind w:left="0" w:right="0"/>
              <w:textAlignment w:val="auto"/>
              <w:rPr>
                <w:ins w:id="655" w:author="Palash Pandit" w:date="2021-05-05T14:35:00Z"/>
                <w:rFonts w:ascii="Calibri" w:hAnsi="Calibri"/>
                <w:color w:val="000000"/>
                <w:sz w:val="22"/>
                <w:szCs w:val="22"/>
              </w:rPr>
            </w:pPr>
            <w:ins w:id="656" w:author="Palash Pandit" w:date="2021-05-05T14:36:00Z">
              <w:r>
                <w:rPr>
                  <w:rFonts w:ascii="Calibri" w:hAnsi="Calibri"/>
                  <w:color w:val="000000"/>
                  <w:sz w:val="22"/>
                  <w:szCs w:val="22"/>
                </w:rPr>
                <w:t>TCR_FLIGHT_FUEL_INFO</w:t>
              </w:r>
            </w:ins>
          </w:p>
        </w:tc>
        <w:tc>
          <w:tcPr>
            <w:tcW w:w="2981" w:type="dxa"/>
            <w:tcBorders>
              <w:top w:val="nil"/>
              <w:left w:val="nil"/>
              <w:bottom w:val="single" w:color="auto" w:sz="4" w:space="0"/>
              <w:right w:val="single" w:color="auto" w:sz="4" w:space="0"/>
            </w:tcBorders>
            <w:tcPrChange w:id="657" w:author="Palash Pandit" w:date="2021-05-06T16:27:00Z">
              <w:tcPr>
                <w:tcW w:w="5312" w:type="dxa"/>
                <w:gridSpan w:val="2"/>
                <w:tcBorders>
                  <w:top w:val="nil"/>
                  <w:left w:val="nil"/>
                  <w:bottom w:val="single" w:color="auto" w:sz="4" w:space="0"/>
                  <w:right w:val="single" w:color="auto" w:sz="4" w:space="0"/>
                </w:tcBorders>
              </w:tcPr>
            </w:tcPrChange>
          </w:tcPr>
          <w:p>
            <w:pPr>
              <w:overflowPunct/>
              <w:autoSpaceDE/>
              <w:autoSpaceDN/>
              <w:adjustRightInd/>
              <w:spacing w:before="0"/>
              <w:ind w:left="0" w:right="0"/>
              <w:textAlignment w:val="auto"/>
              <w:rPr>
                <w:ins w:id="658" w:author="Palash Pandit" w:date="2021-05-05T14:35:00Z"/>
                <w:rFonts w:ascii="Calibri" w:hAnsi="Calibri"/>
                <w:color w:val="000000"/>
                <w:sz w:val="22"/>
                <w:szCs w:val="22"/>
              </w:rPr>
            </w:pPr>
            <w:ins w:id="659" w:author="Palash Pandit" w:date="2021-05-05T14:36:00Z">
              <w:r>
                <w:rPr>
                  <w:rFonts w:ascii="Calibri" w:hAnsi="Calibri"/>
                  <w:color w:val="000000"/>
                  <w:sz w:val="22"/>
                  <w:szCs w:val="22"/>
                </w:rPr>
                <w:t>To store the fuel information of flight.</w:t>
              </w:r>
            </w:ins>
          </w:p>
        </w:tc>
      </w:tr>
      <w:tr>
        <w:tblPrEx>
          <w:tblCellMar>
            <w:top w:w="0" w:type="dxa"/>
            <w:left w:w="108" w:type="dxa"/>
            <w:bottom w:w="0" w:type="dxa"/>
            <w:right w:w="108" w:type="dxa"/>
          </w:tblCellMar>
          <w:tblPrExChange w:id="661" w:author="Palash Pandit" w:date="2021-05-06T16:27:00Z">
            <w:tblPrEx>
              <w:tblCellMar>
                <w:top w:w="0" w:type="dxa"/>
                <w:left w:w="108" w:type="dxa"/>
                <w:bottom w:w="0" w:type="dxa"/>
                <w:right w:w="108" w:type="dxa"/>
              </w:tblCellMar>
            </w:tblPrEx>
          </w:tblPrExChange>
        </w:tblPrEx>
        <w:trPr>
          <w:trHeight w:val="300" w:hRule="atLeast"/>
          <w:ins w:id="660" w:author="Palash Pandit" w:date="2021-05-05T14:35:00Z"/>
          <w:trPrChange w:id="661" w:author="Palash Pandit" w:date="2021-05-06T16:27:00Z">
            <w:trPr>
              <w:trHeight w:val="300" w:hRule="atLeast"/>
            </w:trPr>
          </w:trPrChange>
        </w:trPr>
        <w:tc>
          <w:tcPr>
            <w:tcW w:w="2896" w:type="dxa"/>
            <w:vMerge w:val="continue"/>
            <w:tcBorders>
              <w:top w:val="nil"/>
              <w:left w:val="single" w:color="auto" w:sz="4" w:space="0"/>
              <w:bottom w:val="single" w:color="auto" w:sz="4" w:space="0"/>
              <w:right w:val="single" w:color="auto" w:sz="4" w:space="0"/>
            </w:tcBorders>
            <w:vAlign w:val="center"/>
            <w:tcPrChange w:id="662" w:author="Palash Pandit" w:date="2021-05-06T16:27:00Z">
              <w:tcPr>
                <w:tcW w:w="1908" w:type="dxa"/>
                <w:gridSpan w:val="2"/>
                <w:vMerge w:val="continue"/>
                <w:tcBorders>
                  <w:top w:val="nil"/>
                  <w:left w:val="single" w:color="auto" w:sz="4" w:space="0"/>
                  <w:bottom w:val="single" w:color="auto" w:sz="4" w:space="0"/>
                  <w:right w:val="single" w:color="auto" w:sz="4" w:space="0"/>
                </w:tcBorders>
                <w:vAlign w:val="center"/>
              </w:tcPr>
            </w:tcPrChange>
          </w:tcPr>
          <w:p>
            <w:pPr>
              <w:overflowPunct/>
              <w:autoSpaceDE/>
              <w:autoSpaceDN/>
              <w:adjustRightInd/>
              <w:spacing w:before="0"/>
              <w:ind w:left="0" w:right="0"/>
              <w:textAlignment w:val="auto"/>
              <w:rPr>
                <w:ins w:id="663" w:author="Palash Pandit" w:date="2021-05-05T14:35:00Z"/>
                <w:rFonts w:ascii="Calibri" w:hAnsi="Calibri"/>
                <w:color w:val="000000"/>
                <w:sz w:val="22"/>
                <w:szCs w:val="22"/>
              </w:rPr>
            </w:pPr>
          </w:p>
        </w:tc>
        <w:tc>
          <w:tcPr>
            <w:tcW w:w="4296" w:type="dxa"/>
            <w:tcBorders>
              <w:top w:val="nil"/>
              <w:left w:val="nil"/>
              <w:bottom w:val="single" w:color="auto" w:sz="4" w:space="0"/>
              <w:right w:val="single" w:color="auto" w:sz="4" w:space="0"/>
            </w:tcBorders>
            <w:shd w:val="clear" w:color="auto" w:fill="auto"/>
            <w:noWrap/>
            <w:vAlign w:val="bottom"/>
            <w:tcPrChange w:id="664" w:author="Palash Pandit" w:date="2021-05-06T16:27:00Z">
              <w:tcPr>
                <w:tcW w:w="2520" w:type="dxa"/>
                <w:gridSpan w:val="3"/>
                <w:tcBorders>
                  <w:top w:val="nil"/>
                  <w:left w:val="nil"/>
                  <w:bottom w:val="single" w:color="auto" w:sz="4" w:space="0"/>
                  <w:right w:val="single" w:color="auto" w:sz="4" w:space="0"/>
                </w:tcBorders>
                <w:shd w:val="clear" w:color="auto" w:fill="auto"/>
                <w:noWrap/>
                <w:vAlign w:val="bottom"/>
              </w:tcPr>
            </w:tcPrChange>
          </w:tcPr>
          <w:p>
            <w:pPr>
              <w:overflowPunct/>
              <w:autoSpaceDE/>
              <w:autoSpaceDN/>
              <w:adjustRightInd/>
              <w:spacing w:before="0"/>
              <w:ind w:left="0" w:right="0"/>
              <w:textAlignment w:val="auto"/>
              <w:rPr>
                <w:ins w:id="665" w:author="Palash Pandit" w:date="2021-05-05T14:35:00Z"/>
                <w:rFonts w:ascii="Calibri" w:hAnsi="Calibri"/>
                <w:color w:val="000000"/>
                <w:sz w:val="22"/>
                <w:szCs w:val="22"/>
              </w:rPr>
            </w:pPr>
            <w:ins w:id="666" w:author="Palash Pandit" w:date="2021-05-05T14:36:00Z">
              <w:r>
                <w:rPr>
                  <w:rFonts w:ascii="Calibri" w:hAnsi="Calibri"/>
                  <w:color w:val="000000"/>
                  <w:sz w:val="22"/>
                  <w:szCs w:val="22"/>
                </w:rPr>
                <w:t>TCR_FUEL_INFO</w:t>
              </w:r>
            </w:ins>
          </w:p>
        </w:tc>
        <w:tc>
          <w:tcPr>
            <w:tcW w:w="2981" w:type="dxa"/>
            <w:tcBorders>
              <w:top w:val="nil"/>
              <w:left w:val="nil"/>
              <w:bottom w:val="single" w:color="auto" w:sz="4" w:space="0"/>
              <w:right w:val="single" w:color="auto" w:sz="4" w:space="0"/>
            </w:tcBorders>
            <w:tcPrChange w:id="667" w:author="Palash Pandit" w:date="2021-05-06T16:27:00Z">
              <w:tcPr>
                <w:tcW w:w="5312" w:type="dxa"/>
                <w:gridSpan w:val="2"/>
                <w:tcBorders>
                  <w:top w:val="nil"/>
                  <w:left w:val="nil"/>
                  <w:bottom w:val="single" w:color="auto" w:sz="4" w:space="0"/>
                  <w:right w:val="single" w:color="auto" w:sz="4" w:space="0"/>
                </w:tcBorders>
              </w:tcPr>
            </w:tcPrChange>
          </w:tcPr>
          <w:p>
            <w:pPr>
              <w:overflowPunct/>
              <w:autoSpaceDE/>
              <w:autoSpaceDN/>
              <w:adjustRightInd/>
              <w:spacing w:before="0"/>
              <w:ind w:left="0" w:right="0"/>
              <w:textAlignment w:val="auto"/>
              <w:rPr>
                <w:ins w:id="668" w:author="Palash Pandit" w:date="2021-05-05T14:35:00Z"/>
                <w:rFonts w:ascii="Calibri" w:hAnsi="Calibri"/>
                <w:color w:val="000000"/>
                <w:sz w:val="22"/>
                <w:szCs w:val="22"/>
              </w:rPr>
            </w:pPr>
            <w:ins w:id="669" w:author="Palash Pandit" w:date="2021-05-05T14:36:00Z">
              <w:r>
                <w:rPr>
                  <w:rFonts w:ascii="Calibri" w:hAnsi="Calibri"/>
                  <w:color w:val="000000"/>
                  <w:sz w:val="22"/>
                  <w:szCs w:val="22"/>
                </w:rPr>
                <w:t>To store the fuel information of flight.</w:t>
              </w:r>
            </w:ins>
          </w:p>
        </w:tc>
      </w:tr>
      <w:tr>
        <w:tblPrEx>
          <w:tblCellMar>
            <w:top w:w="0" w:type="dxa"/>
            <w:left w:w="108" w:type="dxa"/>
            <w:bottom w:w="0" w:type="dxa"/>
            <w:right w:w="108" w:type="dxa"/>
          </w:tblCellMar>
          <w:tblPrExChange w:id="671" w:author="Palash Pandit" w:date="2021-05-06T16:27:00Z">
            <w:tblPrEx>
              <w:tblCellMar>
                <w:top w:w="0" w:type="dxa"/>
                <w:left w:w="108" w:type="dxa"/>
                <w:bottom w:w="0" w:type="dxa"/>
                <w:right w:w="108" w:type="dxa"/>
              </w:tblCellMar>
            </w:tblPrEx>
          </w:tblPrExChange>
        </w:tblPrEx>
        <w:trPr>
          <w:trHeight w:val="300" w:hRule="atLeast"/>
          <w:ins w:id="670" w:author="Palash Pandit" w:date="2021-05-05T14:35:00Z"/>
          <w:trPrChange w:id="671" w:author="Palash Pandit" w:date="2021-05-06T16:27:00Z">
            <w:trPr>
              <w:trHeight w:val="300" w:hRule="atLeast"/>
            </w:trPr>
          </w:trPrChange>
        </w:trPr>
        <w:tc>
          <w:tcPr>
            <w:tcW w:w="2896" w:type="dxa"/>
            <w:vMerge w:val="continue"/>
            <w:tcBorders>
              <w:top w:val="nil"/>
              <w:left w:val="single" w:color="auto" w:sz="4" w:space="0"/>
              <w:bottom w:val="single" w:color="auto" w:sz="4" w:space="0"/>
              <w:right w:val="single" w:color="auto" w:sz="4" w:space="0"/>
            </w:tcBorders>
            <w:vAlign w:val="center"/>
            <w:tcPrChange w:id="672" w:author="Palash Pandit" w:date="2021-05-06T16:27:00Z">
              <w:tcPr>
                <w:tcW w:w="1908" w:type="dxa"/>
                <w:gridSpan w:val="2"/>
                <w:vMerge w:val="continue"/>
                <w:tcBorders>
                  <w:top w:val="nil"/>
                  <w:left w:val="single" w:color="auto" w:sz="4" w:space="0"/>
                  <w:bottom w:val="single" w:color="auto" w:sz="4" w:space="0"/>
                  <w:right w:val="single" w:color="auto" w:sz="4" w:space="0"/>
                </w:tcBorders>
                <w:vAlign w:val="center"/>
              </w:tcPr>
            </w:tcPrChange>
          </w:tcPr>
          <w:p>
            <w:pPr>
              <w:overflowPunct/>
              <w:autoSpaceDE/>
              <w:autoSpaceDN/>
              <w:adjustRightInd/>
              <w:spacing w:before="0"/>
              <w:ind w:left="0" w:right="0"/>
              <w:textAlignment w:val="auto"/>
              <w:rPr>
                <w:ins w:id="673" w:author="Palash Pandit" w:date="2021-05-05T14:35:00Z"/>
                <w:rFonts w:ascii="Calibri" w:hAnsi="Calibri"/>
                <w:color w:val="000000"/>
                <w:sz w:val="22"/>
                <w:szCs w:val="22"/>
              </w:rPr>
            </w:pPr>
          </w:p>
        </w:tc>
        <w:tc>
          <w:tcPr>
            <w:tcW w:w="4296" w:type="dxa"/>
            <w:tcBorders>
              <w:top w:val="nil"/>
              <w:left w:val="nil"/>
              <w:bottom w:val="single" w:color="auto" w:sz="4" w:space="0"/>
              <w:right w:val="single" w:color="auto" w:sz="4" w:space="0"/>
            </w:tcBorders>
            <w:shd w:val="clear" w:color="auto" w:fill="auto"/>
            <w:noWrap/>
            <w:vAlign w:val="bottom"/>
            <w:tcPrChange w:id="674" w:author="Palash Pandit" w:date="2021-05-06T16:27:00Z">
              <w:tcPr>
                <w:tcW w:w="2520" w:type="dxa"/>
                <w:gridSpan w:val="3"/>
                <w:tcBorders>
                  <w:top w:val="nil"/>
                  <w:left w:val="nil"/>
                  <w:bottom w:val="single" w:color="auto" w:sz="4" w:space="0"/>
                  <w:right w:val="single" w:color="auto" w:sz="4" w:space="0"/>
                </w:tcBorders>
                <w:shd w:val="clear" w:color="auto" w:fill="auto"/>
                <w:noWrap/>
                <w:vAlign w:val="bottom"/>
              </w:tcPr>
            </w:tcPrChange>
          </w:tcPr>
          <w:p>
            <w:pPr>
              <w:overflowPunct/>
              <w:autoSpaceDE/>
              <w:autoSpaceDN/>
              <w:adjustRightInd/>
              <w:spacing w:before="0"/>
              <w:ind w:left="0" w:right="0"/>
              <w:textAlignment w:val="auto"/>
              <w:rPr>
                <w:ins w:id="675" w:author="Palash Pandit" w:date="2021-05-05T14:35:00Z"/>
                <w:rFonts w:ascii="Calibri" w:hAnsi="Calibri"/>
                <w:color w:val="000000"/>
                <w:sz w:val="22"/>
                <w:szCs w:val="22"/>
              </w:rPr>
            </w:pPr>
            <w:ins w:id="676" w:author="Palash Pandit" w:date="2021-05-05T14:36:00Z">
              <w:r>
                <w:rPr>
                  <w:rFonts w:ascii="Calibri" w:hAnsi="Calibri"/>
                  <w:color w:val="000000"/>
                  <w:sz w:val="22"/>
                  <w:szCs w:val="22"/>
                </w:rPr>
                <w:t>TCR_NCMS_STAFF_INFO</w:t>
              </w:r>
            </w:ins>
          </w:p>
        </w:tc>
        <w:tc>
          <w:tcPr>
            <w:tcW w:w="2981" w:type="dxa"/>
            <w:tcBorders>
              <w:top w:val="nil"/>
              <w:left w:val="nil"/>
              <w:bottom w:val="single" w:color="auto" w:sz="4" w:space="0"/>
              <w:right w:val="single" w:color="auto" w:sz="4" w:space="0"/>
            </w:tcBorders>
            <w:tcPrChange w:id="677" w:author="Palash Pandit" w:date="2021-05-06T16:27:00Z">
              <w:tcPr>
                <w:tcW w:w="5312" w:type="dxa"/>
                <w:gridSpan w:val="2"/>
                <w:tcBorders>
                  <w:top w:val="nil"/>
                  <w:left w:val="nil"/>
                  <w:bottom w:val="single" w:color="auto" w:sz="4" w:space="0"/>
                  <w:right w:val="single" w:color="auto" w:sz="4" w:space="0"/>
                </w:tcBorders>
              </w:tcPr>
            </w:tcPrChange>
          </w:tcPr>
          <w:p>
            <w:pPr>
              <w:overflowPunct/>
              <w:autoSpaceDE/>
              <w:autoSpaceDN/>
              <w:adjustRightInd/>
              <w:spacing w:before="0"/>
              <w:ind w:left="0" w:right="0"/>
              <w:textAlignment w:val="auto"/>
              <w:rPr>
                <w:ins w:id="678" w:author="Palash Pandit" w:date="2021-05-05T14:35:00Z"/>
                <w:rFonts w:ascii="Calibri" w:hAnsi="Calibri"/>
                <w:color w:val="000000"/>
                <w:sz w:val="22"/>
                <w:szCs w:val="22"/>
              </w:rPr>
            </w:pPr>
            <w:ins w:id="679" w:author="Palash Pandit" w:date="2021-05-05T14:36:00Z">
              <w:r>
                <w:rPr>
                  <w:rFonts w:ascii="Calibri" w:hAnsi="Calibri"/>
                  <w:color w:val="000000"/>
                  <w:sz w:val="22"/>
                  <w:szCs w:val="22"/>
                </w:rPr>
                <w:t>Contains staff details of particular VR</w:t>
              </w:r>
            </w:ins>
          </w:p>
        </w:tc>
      </w:tr>
      <w:tr>
        <w:tblPrEx>
          <w:tblCellMar>
            <w:top w:w="0" w:type="dxa"/>
            <w:left w:w="108" w:type="dxa"/>
            <w:bottom w:w="0" w:type="dxa"/>
            <w:right w:w="108" w:type="dxa"/>
          </w:tblCellMar>
          <w:tblPrExChange w:id="681" w:author="Palash Pandit" w:date="2021-05-06T16:27:00Z">
            <w:tblPrEx>
              <w:tblCellMar>
                <w:top w:w="0" w:type="dxa"/>
                <w:left w:w="108" w:type="dxa"/>
                <w:bottom w:w="0" w:type="dxa"/>
                <w:right w:w="108" w:type="dxa"/>
              </w:tblCellMar>
            </w:tblPrEx>
          </w:tblPrExChange>
        </w:tblPrEx>
        <w:trPr>
          <w:trHeight w:val="300" w:hRule="atLeast"/>
          <w:ins w:id="680" w:author="Palash Pandit" w:date="2021-05-05T14:35:00Z"/>
          <w:trPrChange w:id="681" w:author="Palash Pandit" w:date="2021-05-06T16:27:00Z">
            <w:trPr>
              <w:trHeight w:val="300" w:hRule="atLeast"/>
            </w:trPr>
          </w:trPrChange>
        </w:trPr>
        <w:tc>
          <w:tcPr>
            <w:tcW w:w="2896" w:type="dxa"/>
            <w:vMerge w:val="continue"/>
            <w:tcBorders>
              <w:top w:val="nil"/>
              <w:left w:val="single" w:color="auto" w:sz="4" w:space="0"/>
              <w:bottom w:val="single" w:color="auto" w:sz="4" w:space="0"/>
              <w:right w:val="single" w:color="auto" w:sz="4" w:space="0"/>
            </w:tcBorders>
            <w:vAlign w:val="center"/>
            <w:tcPrChange w:id="682" w:author="Palash Pandit" w:date="2021-05-06T16:27:00Z">
              <w:tcPr>
                <w:tcW w:w="1908" w:type="dxa"/>
                <w:gridSpan w:val="2"/>
                <w:vMerge w:val="continue"/>
                <w:tcBorders>
                  <w:top w:val="nil"/>
                  <w:left w:val="single" w:color="auto" w:sz="4" w:space="0"/>
                  <w:bottom w:val="single" w:color="auto" w:sz="4" w:space="0"/>
                  <w:right w:val="single" w:color="auto" w:sz="4" w:space="0"/>
                </w:tcBorders>
                <w:vAlign w:val="center"/>
              </w:tcPr>
            </w:tcPrChange>
          </w:tcPr>
          <w:p>
            <w:pPr>
              <w:overflowPunct/>
              <w:autoSpaceDE/>
              <w:autoSpaceDN/>
              <w:adjustRightInd/>
              <w:spacing w:before="0"/>
              <w:ind w:left="0" w:right="0"/>
              <w:textAlignment w:val="auto"/>
              <w:rPr>
                <w:ins w:id="683" w:author="Palash Pandit" w:date="2021-05-05T14:35:00Z"/>
                <w:rFonts w:ascii="Calibri" w:hAnsi="Calibri"/>
                <w:color w:val="000000"/>
                <w:sz w:val="22"/>
                <w:szCs w:val="22"/>
              </w:rPr>
            </w:pPr>
          </w:p>
        </w:tc>
        <w:tc>
          <w:tcPr>
            <w:tcW w:w="4296" w:type="dxa"/>
            <w:tcBorders>
              <w:top w:val="nil"/>
              <w:left w:val="nil"/>
              <w:bottom w:val="single" w:color="auto" w:sz="4" w:space="0"/>
              <w:right w:val="single" w:color="auto" w:sz="4" w:space="0"/>
            </w:tcBorders>
            <w:shd w:val="clear" w:color="auto" w:fill="auto"/>
            <w:noWrap/>
            <w:vAlign w:val="bottom"/>
            <w:tcPrChange w:id="684" w:author="Palash Pandit" w:date="2021-05-06T16:27:00Z">
              <w:tcPr>
                <w:tcW w:w="2520" w:type="dxa"/>
                <w:gridSpan w:val="3"/>
                <w:tcBorders>
                  <w:top w:val="nil"/>
                  <w:left w:val="nil"/>
                  <w:bottom w:val="single" w:color="auto" w:sz="4" w:space="0"/>
                  <w:right w:val="single" w:color="auto" w:sz="4" w:space="0"/>
                </w:tcBorders>
                <w:shd w:val="clear" w:color="auto" w:fill="auto"/>
                <w:noWrap/>
                <w:vAlign w:val="bottom"/>
              </w:tcPr>
            </w:tcPrChange>
          </w:tcPr>
          <w:p>
            <w:pPr>
              <w:overflowPunct/>
              <w:autoSpaceDE/>
              <w:autoSpaceDN/>
              <w:adjustRightInd/>
              <w:spacing w:before="0"/>
              <w:ind w:left="0" w:right="0"/>
              <w:textAlignment w:val="auto"/>
              <w:rPr>
                <w:ins w:id="685" w:author="Palash Pandit" w:date="2021-05-05T14:35:00Z"/>
                <w:rFonts w:ascii="Calibri" w:hAnsi="Calibri"/>
                <w:color w:val="000000"/>
                <w:sz w:val="22"/>
                <w:szCs w:val="22"/>
              </w:rPr>
            </w:pPr>
            <w:ins w:id="686" w:author="Palash Pandit" w:date="2021-05-05T14:36:00Z">
              <w:r>
                <w:rPr>
                  <w:rFonts w:ascii="Calibri" w:hAnsi="Calibri"/>
                  <w:color w:val="000000"/>
                  <w:sz w:val="22"/>
                  <w:szCs w:val="22"/>
                </w:rPr>
                <w:t>TCR_STAFF_INFO</w:t>
              </w:r>
            </w:ins>
          </w:p>
        </w:tc>
        <w:tc>
          <w:tcPr>
            <w:tcW w:w="2981" w:type="dxa"/>
            <w:tcBorders>
              <w:top w:val="nil"/>
              <w:left w:val="nil"/>
              <w:bottom w:val="single" w:color="auto" w:sz="4" w:space="0"/>
              <w:right w:val="single" w:color="auto" w:sz="4" w:space="0"/>
            </w:tcBorders>
            <w:tcPrChange w:id="687" w:author="Palash Pandit" w:date="2021-05-06T16:27:00Z">
              <w:tcPr>
                <w:tcW w:w="5312" w:type="dxa"/>
                <w:gridSpan w:val="2"/>
                <w:tcBorders>
                  <w:top w:val="nil"/>
                  <w:left w:val="nil"/>
                  <w:bottom w:val="single" w:color="auto" w:sz="4" w:space="0"/>
                  <w:right w:val="single" w:color="auto" w:sz="4" w:space="0"/>
                </w:tcBorders>
              </w:tcPr>
            </w:tcPrChange>
          </w:tcPr>
          <w:p>
            <w:pPr>
              <w:overflowPunct/>
              <w:autoSpaceDE/>
              <w:autoSpaceDN/>
              <w:adjustRightInd/>
              <w:spacing w:before="0"/>
              <w:ind w:left="0" w:right="0"/>
              <w:textAlignment w:val="auto"/>
              <w:rPr>
                <w:ins w:id="688" w:author="Palash Pandit" w:date="2021-05-05T14:35:00Z"/>
                <w:rFonts w:ascii="Calibri" w:hAnsi="Calibri"/>
                <w:color w:val="000000"/>
                <w:sz w:val="22"/>
                <w:szCs w:val="22"/>
              </w:rPr>
            </w:pPr>
            <w:ins w:id="689" w:author="Palash Pandit" w:date="2021-05-05T14:36:00Z">
              <w:r>
                <w:rPr>
                  <w:rFonts w:ascii="Calibri" w:hAnsi="Calibri"/>
                  <w:color w:val="000000"/>
                  <w:sz w:val="22"/>
                  <w:szCs w:val="22"/>
                </w:rPr>
                <w:t>Contains staff details of particular VR</w:t>
              </w:r>
            </w:ins>
          </w:p>
        </w:tc>
      </w:tr>
      <w:tr>
        <w:tblPrEx>
          <w:tblCellMar>
            <w:top w:w="0" w:type="dxa"/>
            <w:left w:w="108" w:type="dxa"/>
            <w:bottom w:w="0" w:type="dxa"/>
            <w:right w:w="108" w:type="dxa"/>
          </w:tblCellMar>
          <w:tblPrExChange w:id="691" w:author="Palash Pandit" w:date="2021-05-06T16:27:00Z">
            <w:tblPrEx>
              <w:tblCellMar>
                <w:top w:w="0" w:type="dxa"/>
                <w:left w:w="108" w:type="dxa"/>
                <w:bottom w:w="0" w:type="dxa"/>
                <w:right w:w="108" w:type="dxa"/>
              </w:tblCellMar>
            </w:tblPrEx>
          </w:tblPrExChange>
        </w:tblPrEx>
        <w:trPr>
          <w:trHeight w:val="300" w:hRule="atLeast"/>
          <w:ins w:id="690" w:author="Palash Pandit" w:date="2021-05-05T14:35:00Z"/>
          <w:trPrChange w:id="691" w:author="Palash Pandit" w:date="2021-05-06T16:27:00Z">
            <w:trPr>
              <w:trHeight w:val="300" w:hRule="atLeast"/>
            </w:trPr>
          </w:trPrChange>
        </w:trPr>
        <w:tc>
          <w:tcPr>
            <w:tcW w:w="2896" w:type="dxa"/>
            <w:vMerge w:val="continue"/>
            <w:tcBorders>
              <w:top w:val="nil"/>
              <w:left w:val="single" w:color="auto" w:sz="4" w:space="0"/>
              <w:bottom w:val="single" w:color="auto" w:sz="4" w:space="0"/>
              <w:right w:val="single" w:color="auto" w:sz="4" w:space="0"/>
            </w:tcBorders>
            <w:vAlign w:val="center"/>
            <w:tcPrChange w:id="692" w:author="Palash Pandit" w:date="2021-05-06T16:27:00Z">
              <w:tcPr>
                <w:tcW w:w="1908" w:type="dxa"/>
                <w:gridSpan w:val="2"/>
                <w:vMerge w:val="continue"/>
                <w:tcBorders>
                  <w:top w:val="nil"/>
                  <w:left w:val="single" w:color="auto" w:sz="4" w:space="0"/>
                  <w:bottom w:val="single" w:color="auto" w:sz="4" w:space="0"/>
                  <w:right w:val="single" w:color="auto" w:sz="4" w:space="0"/>
                </w:tcBorders>
                <w:vAlign w:val="center"/>
              </w:tcPr>
            </w:tcPrChange>
          </w:tcPr>
          <w:p>
            <w:pPr>
              <w:overflowPunct/>
              <w:autoSpaceDE/>
              <w:autoSpaceDN/>
              <w:adjustRightInd/>
              <w:spacing w:before="0"/>
              <w:ind w:left="0" w:right="0"/>
              <w:textAlignment w:val="auto"/>
              <w:rPr>
                <w:ins w:id="693" w:author="Palash Pandit" w:date="2021-05-05T14:35:00Z"/>
                <w:rFonts w:ascii="Calibri" w:hAnsi="Calibri"/>
                <w:color w:val="000000"/>
                <w:sz w:val="22"/>
                <w:szCs w:val="22"/>
              </w:rPr>
            </w:pPr>
          </w:p>
        </w:tc>
        <w:tc>
          <w:tcPr>
            <w:tcW w:w="4296" w:type="dxa"/>
            <w:tcBorders>
              <w:top w:val="nil"/>
              <w:left w:val="nil"/>
              <w:bottom w:val="single" w:color="auto" w:sz="4" w:space="0"/>
              <w:right w:val="single" w:color="auto" w:sz="4" w:space="0"/>
            </w:tcBorders>
            <w:shd w:val="clear" w:color="auto" w:fill="auto"/>
            <w:noWrap/>
            <w:vAlign w:val="bottom"/>
            <w:tcPrChange w:id="694" w:author="Palash Pandit" w:date="2021-05-06T16:27:00Z">
              <w:tcPr>
                <w:tcW w:w="2520" w:type="dxa"/>
                <w:gridSpan w:val="3"/>
                <w:tcBorders>
                  <w:top w:val="nil"/>
                  <w:left w:val="nil"/>
                  <w:bottom w:val="single" w:color="auto" w:sz="4" w:space="0"/>
                  <w:right w:val="single" w:color="auto" w:sz="4" w:space="0"/>
                </w:tcBorders>
                <w:shd w:val="clear" w:color="auto" w:fill="auto"/>
                <w:noWrap/>
                <w:vAlign w:val="bottom"/>
              </w:tcPr>
            </w:tcPrChange>
          </w:tcPr>
          <w:p>
            <w:pPr>
              <w:overflowPunct/>
              <w:autoSpaceDE/>
              <w:autoSpaceDN/>
              <w:adjustRightInd/>
              <w:spacing w:before="0"/>
              <w:ind w:left="0" w:right="0"/>
              <w:textAlignment w:val="auto"/>
              <w:rPr>
                <w:ins w:id="695" w:author="Palash Pandit" w:date="2021-05-05T14:35:00Z"/>
                <w:rFonts w:ascii="Calibri" w:hAnsi="Calibri"/>
                <w:color w:val="000000"/>
                <w:sz w:val="22"/>
                <w:szCs w:val="22"/>
              </w:rPr>
            </w:pPr>
            <w:ins w:id="696" w:author="Palash Pandit" w:date="2021-05-05T14:36:00Z">
              <w:r>
                <w:rPr>
                  <w:rFonts w:ascii="Calibri" w:hAnsi="Calibri"/>
                  <w:color w:val="000000"/>
                  <w:sz w:val="22"/>
                  <w:szCs w:val="22"/>
                </w:rPr>
                <w:t>TCR_TRACKER_INFO</w:t>
              </w:r>
            </w:ins>
          </w:p>
        </w:tc>
        <w:tc>
          <w:tcPr>
            <w:tcW w:w="2981" w:type="dxa"/>
            <w:tcBorders>
              <w:top w:val="nil"/>
              <w:left w:val="nil"/>
              <w:bottom w:val="single" w:color="auto" w:sz="4" w:space="0"/>
              <w:right w:val="single" w:color="auto" w:sz="4" w:space="0"/>
            </w:tcBorders>
            <w:tcPrChange w:id="697" w:author="Palash Pandit" w:date="2021-05-06T16:27:00Z">
              <w:tcPr>
                <w:tcW w:w="5312" w:type="dxa"/>
                <w:gridSpan w:val="2"/>
                <w:tcBorders>
                  <w:top w:val="nil"/>
                  <w:left w:val="nil"/>
                  <w:bottom w:val="single" w:color="auto" w:sz="4" w:space="0"/>
                  <w:right w:val="single" w:color="auto" w:sz="4" w:space="0"/>
                </w:tcBorders>
              </w:tcPr>
            </w:tcPrChange>
          </w:tcPr>
          <w:p>
            <w:pPr>
              <w:overflowPunct/>
              <w:autoSpaceDE/>
              <w:autoSpaceDN/>
              <w:adjustRightInd/>
              <w:spacing w:before="0"/>
              <w:ind w:left="0" w:right="0"/>
              <w:textAlignment w:val="auto"/>
              <w:rPr>
                <w:ins w:id="698" w:author="Palash Pandit" w:date="2021-05-05T14:35:00Z"/>
                <w:rFonts w:ascii="Calibri" w:hAnsi="Calibri"/>
                <w:color w:val="000000"/>
                <w:sz w:val="22"/>
                <w:szCs w:val="22"/>
              </w:rPr>
            </w:pPr>
            <w:ins w:id="699" w:author="Palash Pandit" w:date="2021-05-05T14:36:00Z">
              <w:r>
                <w:rPr>
                  <w:rFonts w:ascii="Calibri" w:hAnsi="Calibri"/>
                  <w:color w:val="000000"/>
                  <w:sz w:val="22"/>
                  <w:szCs w:val="22"/>
                </w:rPr>
                <w:t>To track submitted VR status.</w:t>
              </w:r>
            </w:ins>
          </w:p>
        </w:tc>
      </w:tr>
      <w:tr>
        <w:tblPrEx>
          <w:tblCellMar>
            <w:top w:w="0" w:type="dxa"/>
            <w:left w:w="108" w:type="dxa"/>
            <w:bottom w:w="0" w:type="dxa"/>
            <w:right w:w="108" w:type="dxa"/>
          </w:tblCellMar>
          <w:tblPrExChange w:id="700" w:author="Palash Pandit" w:date="2021-05-06T16:27:00Z">
            <w:tblPrEx>
              <w:tblCellMar>
                <w:top w:w="0" w:type="dxa"/>
                <w:left w:w="108" w:type="dxa"/>
                <w:bottom w:w="0" w:type="dxa"/>
                <w:right w:w="108" w:type="dxa"/>
              </w:tblCellMar>
            </w:tblPrEx>
          </w:tblPrExChange>
        </w:tblPrEx>
        <w:trPr>
          <w:trHeight w:val="300" w:hRule="atLeast"/>
          <w:trPrChange w:id="700" w:author="Palash Pandit" w:date="2021-05-06T16:27:00Z">
            <w:trPr>
              <w:trHeight w:val="300" w:hRule="atLeast"/>
            </w:trPr>
          </w:trPrChange>
        </w:trPr>
        <w:tc>
          <w:tcPr>
            <w:tcW w:w="2896" w:type="dxa"/>
            <w:vMerge w:val="continue"/>
            <w:tcBorders>
              <w:top w:val="nil"/>
              <w:left w:val="single" w:color="auto" w:sz="4" w:space="0"/>
              <w:bottom w:val="single" w:color="auto" w:sz="4" w:space="0"/>
              <w:right w:val="single" w:color="auto" w:sz="4" w:space="0"/>
            </w:tcBorders>
            <w:vAlign w:val="center"/>
            <w:tcPrChange w:id="701" w:author="Palash Pandit" w:date="2021-05-06T16:27:00Z">
              <w:tcPr>
                <w:tcW w:w="1908" w:type="dxa"/>
                <w:gridSpan w:val="2"/>
                <w:vMerge w:val="continue"/>
                <w:tcBorders>
                  <w:top w:val="nil"/>
                  <w:left w:val="single" w:color="auto" w:sz="4" w:space="0"/>
                  <w:bottom w:val="single" w:color="auto" w:sz="4" w:space="0"/>
                  <w:right w:val="single" w:color="auto" w:sz="4" w:space="0"/>
                </w:tcBorders>
                <w:vAlign w:val="center"/>
              </w:tcPr>
            </w:tcPrChange>
          </w:tcPr>
          <w:p>
            <w:pPr>
              <w:overflowPunct/>
              <w:autoSpaceDE/>
              <w:autoSpaceDN/>
              <w:adjustRightInd/>
              <w:spacing w:before="0"/>
              <w:ind w:left="0" w:right="0"/>
              <w:textAlignment w:val="auto"/>
              <w:rPr>
                <w:rFonts w:ascii="Calibri" w:hAnsi="Calibri"/>
                <w:color w:val="000000"/>
                <w:sz w:val="22"/>
                <w:szCs w:val="22"/>
              </w:rPr>
            </w:pPr>
          </w:p>
        </w:tc>
        <w:tc>
          <w:tcPr>
            <w:tcW w:w="4296" w:type="dxa"/>
            <w:tcBorders>
              <w:top w:val="nil"/>
              <w:left w:val="nil"/>
              <w:bottom w:val="single" w:color="auto" w:sz="4" w:space="0"/>
              <w:right w:val="single" w:color="auto" w:sz="4" w:space="0"/>
            </w:tcBorders>
            <w:shd w:val="clear" w:color="auto" w:fill="auto"/>
            <w:noWrap/>
            <w:vAlign w:val="bottom"/>
            <w:tcPrChange w:id="702" w:author="Palash Pandit" w:date="2021-05-06T16:27:00Z">
              <w:tcPr>
                <w:tcW w:w="2520" w:type="dxa"/>
                <w:gridSpan w:val="2"/>
                <w:tcBorders>
                  <w:top w:val="nil"/>
                  <w:left w:val="nil"/>
                  <w:bottom w:val="single" w:color="auto" w:sz="4" w:space="0"/>
                  <w:right w:val="single" w:color="auto" w:sz="4" w:space="0"/>
                </w:tcBorders>
                <w:shd w:val="clear" w:color="auto" w:fill="auto"/>
                <w:noWrap/>
                <w:vAlign w:val="bottom"/>
              </w:tcPr>
            </w:tcPrChange>
          </w:tcPr>
          <w:p>
            <w:pPr>
              <w:overflowPunct/>
              <w:autoSpaceDE/>
              <w:autoSpaceDN/>
              <w:adjustRightInd/>
              <w:spacing w:before="0"/>
              <w:ind w:left="0" w:right="0"/>
              <w:textAlignment w:val="auto"/>
              <w:rPr>
                <w:rFonts w:ascii="Calibri" w:hAnsi="Calibri"/>
                <w:color w:val="000000"/>
                <w:sz w:val="22"/>
                <w:szCs w:val="22"/>
              </w:rPr>
            </w:pPr>
            <w:ins w:id="703" w:author="Palash Pandit" w:date="2021-05-05T14:36:00Z">
              <w:r>
                <w:rPr>
                  <w:rFonts w:ascii="Calibri" w:hAnsi="Calibri"/>
                  <w:color w:val="000000"/>
                  <w:sz w:val="22"/>
                  <w:szCs w:val="22"/>
                </w:rPr>
                <w:t>TCR_USER_LIST</w:t>
              </w:r>
            </w:ins>
            <w:del w:id="704" w:author="Palash Pandit" w:date="2021-05-05T14:35:00Z">
              <w:r>
                <w:rPr>
                  <w:rFonts w:ascii="Calibri" w:hAnsi="Calibri"/>
                  <w:color w:val="000000"/>
                  <w:sz w:val="22"/>
                  <w:szCs w:val="22"/>
                </w:rPr>
                <w:delText>TCR_FLIGHT_FUEL_INFO</w:delText>
              </w:r>
            </w:del>
          </w:p>
        </w:tc>
        <w:tc>
          <w:tcPr>
            <w:tcW w:w="2981" w:type="dxa"/>
            <w:tcBorders>
              <w:top w:val="nil"/>
              <w:left w:val="nil"/>
              <w:bottom w:val="single" w:color="auto" w:sz="4" w:space="0"/>
              <w:right w:val="single" w:color="auto" w:sz="4" w:space="0"/>
            </w:tcBorders>
            <w:tcPrChange w:id="705" w:author="Palash Pandit" w:date="2021-05-06T16:27:00Z">
              <w:tcPr>
                <w:tcW w:w="5312" w:type="dxa"/>
                <w:gridSpan w:val="3"/>
                <w:tcBorders>
                  <w:top w:val="nil"/>
                  <w:left w:val="nil"/>
                  <w:bottom w:val="single" w:color="auto" w:sz="4" w:space="0"/>
                  <w:right w:val="single" w:color="auto" w:sz="4" w:space="0"/>
                </w:tcBorders>
              </w:tcPr>
            </w:tcPrChange>
          </w:tcPr>
          <w:p>
            <w:pPr>
              <w:overflowPunct/>
              <w:autoSpaceDE/>
              <w:autoSpaceDN/>
              <w:adjustRightInd/>
              <w:spacing w:before="0"/>
              <w:ind w:left="0" w:right="0"/>
              <w:textAlignment w:val="auto"/>
              <w:rPr>
                <w:rFonts w:ascii="Calibri" w:hAnsi="Calibri"/>
                <w:color w:val="000000"/>
                <w:sz w:val="22"/>
                <w:szCs w:val="22"/>
              </w:rPr>
            </w:pPr>
            <w:ins w:id="706" w:author="Palash Pandit" w:date="2021-05-05T14:36:00Z">
              <w:r>
                <w:rPr>
                  <w:rFonts w:ascii="Calibri" w:hAnsi="Calibri"/>
                  <w:color w:val="000000"/>
                  <w:sz w:val="22"/>
                  <w:szCs w:val="22"/>
                </w:rPr>
                <w:t>Used to store user details of Technical Crew application.</w:t>
              </w:r>
            </w:ins>
            <w:del w:id="707" w:author="Palash Pandit" w:date="2021-05-05T14:35:00Z">
              <w:r>
                <w:rPr>
                  <w:rFonts w:ascii="Calibri" w:hAnsi="Calibri"/>
                  <w:color w:val="000000"/>
                  <w:sz w:val="22"/>
                  <w:szCs w:val="22"/>
                </w:rPr>
                <w:delText>To store the fuel information of flight.</w:delText>
              </w:r>
            </w:del>
          </w:p>
        </w:tc>
      </w:tr>
      <w:tr>
        <w:tblPrEx>
          <w:tblCellMar>
            <w:top w:w="0" w:type="dxa"/>
            <w:left w:w="108" w:type="dxa"/>
            <w:bottom w:w="0" w:type="dxa"/>
            <w:right w:w="108" w:type="dxa"/>
          </w:tblCellMar>
          <w:tblPrExChange w:id="708" w:author="Palash Pandit" w:date="2021-05-06T16:27:00Z">
            <w:tblPrEx>
              <w:tblCellMar>
                <w:top w:w="0" w:type="dxa"/>
                <w:left w:w="108" w:type="dxa"/>
                <w:bottom w:w="0" w:type="dxa"/>
                <w:right w:w="108" w:type="dxa"/>
              </w:tblCellMar>
            </w:tblPrEx>
          </w:tblPrExChange>
        </w:tblPrEx>
        <w:trPr>
          <w:trHeight w:val="300" w:hRule="atLeast"/>
          <w:trPrChange w:id="708" w:author="Palash Pandit" w:date="2021-05-06T16:27:00Z">
            <w:trPr>
              <w:trHeight w:val="300" w:hRule="atLeast"/>
            </w:trPr>
          </w:trPrChange>
        </w:trPr>
        <w:tc>
          <w:tcPr>
            <w:tcW w:w="2896" w:type="dxa"/>
            <w:vMerge w:val="continue"/>
            <w:tcBorders>
              <w:top w:val="nil"/>
              <w:left w:val="single" w:color="auto" w:sz="4" w:space="0"/>
              <w:bottom w:val="single" w:color="auto" w:sz="4" w:space="0"/>
              <w:right w:val="single" w:color="auto" w:sz="4" w:space="0"/>
            </w:tcBorders>
            <w:vAlign w:val="center"/>
            <w:tcPrChange w:id="709" w:author="Palash Pandit" w:date="2021-05-06T16:27:00Z">
              <w:tcPr>
                <w:tcW w:w="1908" w:type="dxa"/>
                <w:gridSpan w:val="2"/>
                <w:vMerge w:val="continue"/>
                <w:tcBorders>
                  <w:top w:val="nil"/>
                  <w:left w:val="single" w:color="auto" w:sz="4" w:space="0"/>
                  <w:bottom w:val="single" w:color="auto" w:sz="4" w:space="0"/>
                  <w:right w:val="single" w:color="auto" w:sz="4" w:space="0"/>
                </w:tcBorders>
                <w:vAlign w:val="center"/>
              </w:tcPr>
            </w:tcPrChange>
          </w:tcPr>
          <w:p>
            <w:pPr>
              <w:overflowPunct/>
              <w:autoSpaceDE/>
              <w:autoSpaceDN/>
              <w:adjustRightInd/>
              <w:spacing w:before="0"/>
              <w:ind w:left="0" w:right="0"/>
              <w:textAlignment w:val="auto"/>
              <w:rPr>
                <w:rFonts w:ascii="Calibri" w:hAnsi="Calibri"/>
                <w:color w:val="000000"/>
                <w:sz w:val="22"/>
                <w:szCs w:val="22"/>
              </w:rPr>
            </w:pPr>
          </w:p>
        </w:tc>
        <w:tc>
          <w:tcPr>
            <w:tcW w:w="4296" w:type="dxa"/>
            <w:tcBorders>
              <w:top w:val="nil"/>
              <w:left w:val="nil"/>
              <w:bottom w:val="single" w:color="auto" w:sz="4" w:space="0"/>
              <w:right w:val="single" w:color="auto" w:sz="4" w:space="0"/>
            </w:tcBorders>
            <w:shd w:val="clear" w:color="auto" w:fill="auto"/>
            <w:noWrap/>
            <w:vAlign w:val="bottom"/>
            <w:tcPrChange w:id="710" w:author="Palash Pandit" w:date="2021-05-06T16:27:00Z">
              <w:tcPr>
                <w:tcW w:w="2520" w:type="dxa"/>
                <w:gridSpan w:val="2"/>
                <w:tcBorders>
                  <w:top w:val="nil"/>
                  <w:left w:val="nil"/>
                  <w:bottom w:val="single" w:color="auto" w:sz="4" w:space="0"/>
                  <w:right w:val="single" w:color="auto" w:sz="4" w:space="0"/>
                </w:tcBorders>
                <w:shd w:val="clear" w:color="auto" w:fill="auto"/>
                <w:noWrap/>
                <w:vAlign w:val="bottom"/>
              </w:tcPr>
            </w:tcPrChange>
          </w:tcPr>
          <w:p>
            <w:pPr>
              <w:overflowPunct/>
              <w:autoSpaceDE/>
              <w:autoSpaceDN/>
              <w:adjustRightInd/>
              <w:spacing w:before="0"/>
              <w:ind w:left="0" w:right="0"/>
              <w:textAlignment w:val="auto"/>
              <w:rPr>
                <w:rFonts w:ascii="Calibri" w:hAnsi="Calibri"/>
                <w:color w:val="000000"/>
                <w:sz w:val="22"/>
                <w:szCs w:val="22"/>
              </w:rPr>
            </w:pPr>
            <w:ins w:id="711" w:author="Palash Pandit" w:date="2021-05-05T14:36:00Z">
              <w:r>
                <w:rPr>
                  <w:rFonts w:ascii="Calibri" w:hAnsi="Calibri"/>
                  <w:color w:val="000000"/>
                  <w:sz w:val="22"/>
                  <w:szCs w:val="22"/>
                </w:rPr>
                <w:t>EVR_TCF_SIMULATOR</w:t>
              </w:r>
            </w:ins>
            <w:del w:id="712" w:author="Palash Pandit" w:date="2021-05-05T14:35:00Z">
              <w:r>
                <w:rPr>
                  <w:rFonts w:ascii="Calibri" w:hAnsi="Calibri"/>
                  <w:color w:val="000000"/>
                  <w:sz w:val="22"/>
                  <w:szCs w:val="22"/>
                </w:rPr>
                <w:delText>TCR_FUEL_INFO</w:delText>
              </w:r>
            </w:del>
          </w:p>
        </w:tc>
        <w:tc>
          <w:tcPr>
            <w:tcW w:w="2981" w:type="dxa"/>
            <w:tcBorders>
              <w:top w:val="nil"/>
              <w:left w:val="nil"/>
              <w:bottom w:val="single" w:color="auto" w:sz="4" w:space="0"/>
              <w:right w:val="single" w:color="auto" w:sz="4" w:space="0"/>
            </w:tcBorders>
            <w:tcPrChange w:id="713" w:author="Palash Pandit" w:date="2021-05-06T16:27:00Z">
              <w:tcPr>
                <w:tcW w:w="5312" w:type="dxa"/>
                <w:gridSpan w:val="3"/>
                <w:tcBorders>
                  <w:top w:val="nil"/>
                  <w:left w:val="nil"/>
                  <w:bottom w:val="single" w:color="auto" w:sz="4" w:space="0"/>
                  <w:right w:val="single" w:color="auto" w:sz="4" w:space="0"/>
                </w:tcBorders>
              </w:tcPr>
            </w:tcPrChange>
          </w:tcPr>
          <w:p>
            <w:pPr>
              <w:overflowPunct/>
              <w:autoSpaceDE/>
              <w:autoSpaceDN/>
              <w:adjustRightInd/>
              <w:spacing w:before="0"/>
              <w:ind w:left="0" w:right="0"/>
              <w:textAlignment w:val="auto"/>
              <w:rPr>
                <w:rFonts w:ascii="Calibri" w:hAnsi="Calibri"/>
                <w:color w:val="000000"/>
                <w:sz w:val="22"/>
                <w:szCs w:val="22"/>
              </w:rPr>
            </w:pPr>
            <w:ins w:id="714" w:author="Palash Pandit" w:date="2021-05-05T14:38:00Z">
              <w:r>
                <w:rPr>
                  <w:rFonts w:ascii="Calibri" w:hAnsi="Calibri"/>
                  <w:color w:val="000000"/>
                  <w:sz w:val="22"/>
                  <w:szCs w:val="22"/>
                </w:rPr>
                <w:t>To store the simulator hours</w:t>
              </w:r>
            </w:ins>
            <w:ins w:id="715" w:author="Palash Pandit" w:date="2021-05-05T14:40:00Z">
              <w:r>
                <w:rPr>
                  <w:rFonts w:ascii="Calibri" w:hAnsi="Calibri"/>
                  <w:color w:val="000000"/>
                  <w:sz w:val="22"/>
                  <w:szCs w:val="22"/>
                </w:rPr>
                <w:t>.</w:t>
              </w:r>
            </w:ins>
            <w:del w:id="716" w:author="Palash Pandit" w:date="2021-05-05T14:35:00Z">
              <w:r>
                <w:rPr>
                  <w:rFonts w:ascii="Calibri" w:hAnsi="Calibri"/>
                  <w:color w:val="000000"/>
                  <w:sz w:val="22"/>
                  <w:szCs w:val="22"/>
                </w:rPr>
                <w:delText>To store the fuel information of flight.</w:delText>
              </w:r>
            </w:del>
          </w:p>
        </w:tc>
      </w:tr>
      <w:tr>
        <w:tblPrEx>
          <w:tblCellMar>
            <w:top w:w="0" w:type="dxa"/>
            <w:left w:w="108" w:type="dxa"/>
            <w:bottom w:w="0" w:type="dxa"/>
            <w:right w:w="108" w:type="dxa"/>
          </w:tblCellMar>
          <w:tblPrExChange w:id="717" w:author="Palash Pandit" w:date="2021-05-06T16:27:00Z">
            <w:tblPrEx>
              <w:tblCellMar>
                <w:top w:w="0" w:type="dxa"/>
                <w:left w:w="108" w:type="dxa"/>
                <w:bottom w:w="0" w:type="dxa"/>
                <w:right w:w="108" w:type="dxa"/>
              </w:tblCellMar>
            </w:tblPrEx>
          </w:tblPrExChange>
        </w:tblPrEx>
        <w:trPr>
          <w:trHeight w:val="300" w:hRule="atLeast"/>
          <w:trPrChange w:id="717" w:author="Palash Pandit" w:date="2021-05-06T16:27:00Z">
            <w:trPr>
              <w:trHeight w:val="300" w:hRule="atLeast"/>
            </w:trPr>
          </w:trPrChange>
        </w:trPr>
        <w:tc>
          <w:tcPr>
            <w:tcW w:w="2896" w:type="dxa"/>
            <w:vMerge w:val="continue"/>
            <w:tcBorders>
              <w:top w:val="nil"/>
              <w:left w:val="single" w:color="auto" w:sz="4" w:space="0"/>
              <w:bottom w:val="single" w:color="auto" w:sz="4" w:space="0"/>
              <w:right w:val="single" w:color="auto" w:sz="4" w:space="0"/>
            </w:tcBorders>
            <w:vAlign w:val="center"/>
            <w:tcPrChange w:id="718" w:author="Palash Pandit" w:date="2021-05-06T16:27:00Z">
              <w:tcPr>
                <w:tcW w:w="1908" w:type="dxa"/>
                <w:gridSpan w:val="2"/>
                <w:vMerge w:val="continue"/>
                <w:tcBorders>
                  <w:top w:val="nil"/>
                  <w:left w:val="single" w:color="auto" w:sz="4" w:space="0"/>
                  <w:bottom w:val="single" w:color="auto" w:sz="4" w:space="0"/>
                  <w:right w:val="single" w:color="auto" w:sz="4" w:space="0"/>
                </w:tcBorders>
                <w:vAlign w:val="center"/>
              </w:tcPr>
            </w:tcPrChange>
          </w:tcPr>
          <w:p>
            <w:pPr>
              <w:overflowPunct/>
              <w:autoSpaceDE/>
              <w:autoSpaceDN/>
              <w:adjustRightInd/>
              <w:spacing w:before="0"/>
              <w:ind w:left="0" w:right="0"/>
              <w:textAlignment w:val="auto"/>
              <w:rPr>
                <w:rFonts w:ascii="Calibri" w:hAnsi="Calibri"/>
                <w:color w:val="000000"/>
                <w:sz w:val="22"/>
                <w:szCs w:val="22"/>
              </w:rPr>
            </w:pPr>
          </w:p>
        </w:tc>
        <w:tc>
          <w:tcPr>
            <w:tcW w:w="4296" w:type="dxa"/>
            <w:tcBorders>
              <w:top w:val="nil"/>
              <w:left w:val="nil"/>
              <w:bottom w:val="single" w:color="auto" w:sz="4" w:space="0"/>
              <w:right w:val="single" w:color="auto" w:sz="4" w:space="0"/>
            </w:tcBorders>
            <w:shd w:val="clear" w:color="auto" w:fill="auto"/>
            <w:noWrap/>
            <w:vAlign w:val="bottom"/>
            <w:tcPrChange w:id="719" w:author="Palash Pandit" w:date="2021-05-06T16:27:00Z">
              <w:tcPr>
                <w:tcW w:w="2520" w:type="dxa"/>
                <w:gridSpan w:val="2"/>
                <w:tcBorders>
                  <w:top w:val="nil"/>
                  <w:left w:val="nil"/>
                  <w:bottom w:val="single" w:color="auto" w:sz="4" w:space="0"/>
                  <w:right w:val="single" w:color="auto" w:sz="4" w:space="0"/>
                </w:tcBorders>
                <w:shd w:val="clear" w:color="auto" w:fill="auto"/>
                <w:noWrap/>
                <w:vAlign w:val="bottom"/>
              </w:tcPr>
            </w:tcPrChange>
          </w:tcPr>
          <w:p>
            <w:pPr>
              <w:overflowPunct/>
              <w:autoSpaceDE/>
              <w:autoSpaceDN/>
              <w:adjustRightInd/>
              <w:spacing w:before="0"/>
              <w:ind w:left="0" w:right="0"/>
              <w:textAlignment w:val="auto"/>
              <w:rPr>
                <w:rFonts w:ascii="Calibri" w:hAnsi="Calibri"/>
                <w:color w:val="000000"/>
                <w:sz w:val="22"/>
                <w:szCs w:val="22"/>
              </w:rPr>
            </w:pPr>
            <w:ins w:id="720" w:author="Palash Pandit" w:date="2021-05-05T14:36:00Z">
              <w:r>
                <w:rPr>
                  <w:rFonts w:ascii="Calibri" w:hAnsi="Calibri"/>
                  <w:color w:val="000000"/>
                  <w:sz w:val="22"/>
                  <w:szCs w:val="22"/>
                </w:rPr>
                <w:t>EVR_TCF_ADDRESS</w:t>
              </w:r>
            </w:ins>
            <w:del w:id="721" w:author="Palash Pandit" w:date="2021-05-05T14:35:00Z">
              <w:r>
                <w:rPr>
                  <w:rFonts w:ascii="Calibri" w:hAnsi="Calibri"/>
                  <w:color w:val="000000"/>
                  <w:sz w:val="22"/>
                  <w:szCs w:val="22"/>
                </w:rPr>
                <w:delText>TCR_NCMS_STAFF_INFO</w:delText>
              </w:r>
            </w:del>
          </w:p>
        </w:tc>
        <w:tc>
          <w:tcPr>
            <w:tcW w:w="2981" w:type="dxa"/>
            <w:tcBorders>
              <w:top w:val="nil"/>
              <w:left w:val="nil"/>
              <w:bottom w:val="single" w:color="auto" w:sz="4" w:space="0"/>
              <w:right w:val="single" w:color="auto" w:sz="4" w:space="0"/>
            </w:tcBorders>
            <w:tcPrChange w:id="722" w:author="Palash Pandit" w:date="2021-05-06T16:27:00Z">
              <w:tcPr>
                <w:tcW w:w="5312" w:type="dxa"/>
                <w:gridSpan w:val="3"/>
                <w:tcBorders>
                  <w:top w:val="nil"/>
                  <w:left w:val="nil"/>
                  <w:bottom w:val="single" w:color="auto" w:sz="4" w:space="0"/>
                  <w:right w:val="single" w:color="auto" w:sz="4" w:space="0"/>
                </w:tcBorders>
              </w:tcPr>
            </w:tcPrChange>
          </w:tcPr>
          <w:p>
            <w:pPr>
              <w:overflowPunct/>
              <w:autoSpaceDE/>
              <w:autoSpaceDN/>
              <w:adjustRightInd/>
              <w:spacing w:before="0"/>
              <w:ind w:left="0" w:right="0"/>
              <w:textAlignment w:val="auto"/>
              <w:rPr>
                <w:rFonts w:ascii="Calibri" w:hAnsi="Calibri"/>
                <w:color w:val="000000"/>
                <w:sz w:val="22"/>
                <w:szCs w:val="22"/>
              </w:rPr>
            </w:pPr>
            <w:ins w:id="723" w:author="Palash Pandit" w:date="2021-05-05T14:39:00Z">
              <w:r>
                <w:rPr>
                  <w:rFonts w:ascii="Calibri" w:hAnsi="Calibri"/>
                  <w:color w:val="000000"/>
                  <w:sz w:val="22"/>
                  <w:szCs w:val="22"/>
                </w:rPr>
                <w:t>To store the current and updated address.</w:t>
              </w:r>
            </w:ins>
            <w:del w:id="724" w:author="Palash Pandit" w:date="2021-05-05T14:35:00Z">
              <w:r>
                <w:rPr>
                  <w:rFonts w:ascii="Calibri" w:hAnsi="Calibri"/>
                  <w:color w:val="000000"/>
                  <w:sz w:val="22"/>
                  <w:szCs w:val="22"/>
                </w:rPr>
                <w:delText>Contains staff details of particular VR</w:delText>
              </w:r>
            </w:del>
          </w:p>
        </w:tc>
      </w:tr>
      <w:tr>
        <w:tblPrEx>
          <w:tblCellMar>
            <w:top w:w="0" w:type="dxa"/>
            <w:left w:w="108" w:type="dxa"/>
            <w:bottom w:w="0" w:type="dxa"/>
            <w:right w:w="108" w:type="dxa"/>
          </w:tblCellMar>
        </w:tblPrEx>
        <w:trPr>
          <w:trHeight w:val="300" w:hRule="atLeast"/>
          <w:ins w:id="725" w:author="Palash Pandit" w:date="2021-05-06T16:32:00Z"/>
        </w:trPr>
        <w:tc>
          <w:tcPr>
            <w:tcW w:w="2896" w:type="dxa"/>
            <w:vMerge w:val="continue"/>
            <w:tcBorders>
              <w:top w:val="nil"/>
              <w:left w:val="single" w:color="auto" w:sz="4" w:space="0"/>
              <w:bottom w:val="single" w:color="auto" w:sz="4" w:space="0"/>
              <w:right w:val="single" w:color="auto" w:sz="4" w:space="0"/>
            </w:tcBorders>
            <w:vAlign w:val="center"/>
          </w:tcPr>
          <w:p>
            <w:pPr>
              <w:overflowPunct/>
              <w:autoSpaceDE/>
              <w:autoSpaceDN/>
              <w:adjustRightInd/>
              <w:spacing w:before="0"/>
              <w:ind w:left="0" w:right="0"/>
              <w:textAlignment w:val="auto"/>
              <w:rPr>
                <w:ins w:id="726" w:author="Palash Pandit" w:date="2021-05-06T16:32:00Z"/>
                <w:rFonts w:ascii="Calibri" w:hAnsi="Calibri"/>
                <w:color w:val="000000"/>
                <w:sz w:val="22"/>
                <w:szCs w:val="22"/>
              </w:rPr>
            </w:pPr>
          </w:p>
        </w:tc>
        <w:tc>
          <w:tcPr>
            <w:tcW w:w="4296" w:type="dxa"/>
            <w:tcBorders>
              <w:top w:val="nil"/>
              <w:left w:val="nil"/>
              <w:bottom w:val="single" w:color="auto" w:sz="4" w:space="0"/>
              <w:right w:val="single" w:color="auto" w:sz="4" w:space="0"/>
            </w:tcBorders>
            <w:shd w:val="clear" w:color="auto" w:fill="auto"/>
            <w:noWrap/>
            <w:vAlign w:val="bottom"/>
          </w:tcPr>
          <w:p>
            <w:pPr>
              <w:overflowPunct/>
              <w:autoSpaceDE/>
              <w:autoSpaceDN/>
              <w:adjustRightInd/>
              <w:spacing w:before="0"/>
              <w:ind w:left="0" w:right="0"/>
              <w:textAlignment w:val="auto"/>
              <w:rPr>
                <w:ins w:id="727" w:author="Palash Pandit" w:date="2021-05-06T16:32:00Z"/>
                <w:rFonts w:ascii="Calibri" w:hAnsi="Calibri"/>
                <w:color w:val="000000"/>
                <w:sz w:val="22"/>
                <w:szCs w:val="22"/>
              </w:rPr>
            </w:pPr>
            <w:ins w:id="728" w:author="Palash Pandit" w:date="2021-05-06T16:32:00Z">
              <w:r>
                <w:rPr>
                  <w:rFonts w:ascii="Calibri" w:hAnsi="Calibri"/>
                  <w:color w:val="000000"/>
                  <w:sz w:val="22"/>
                  <w:szCs w:val="22"/>
                </w:rPr>
                <w:t>EVR_TCF_PAST_EXPERIENCE</w:t>
              </w:r>
            </w:ins>
          </w:p>
        </w:tc>
        <w:tc>
          <w:tcPr>
            <w:tcW w:w="2981" w:type="dxa"/>
            <w:tcBorders>
              <w:top w:val="nil"/>
              <w:left w:val="nil"/>
              <w:bottom w:val="single" w:color="auto" w:sz="4" w:space="0"/>
              <w:right w:val="single" w:color="auto" w:sz="4" w:space="0"/>
            </w:tcBorders>
          </w:tcPr>
          <w:p>
            <w:pPr>
              <w:overflowPunct/>
              <w:autoSpaceDE/>
              <w:autoSpaceDN/>
              <w:adjustRightInd/>
              <w:spacing w:before="0"/>
              <w:ind w:left="0" w:right="0"/>
              <w:textAlignment w:val="auto"/>
              <w:rPr>
                <w:ins w:id="729" w:author="Palash Pandit" w:date="2021-05-06T16:32:00Z"/>
                <w:rFonts w:ascii="Calibri" w:hAnsi="Calibri"/>
                <w:color w:val="000000"/>
                <w:sz w:val="22"/>
                <w:szCs w:val="22"/>
              </w:rPr>
            </w:pPr>
            <w:ins w:id="730" w:author="Palash Pandit" w:date="2021-05-06T16:32:00Z">
              <w:r>
                <w:rPr>
                  <w:rFonts w:ascii="Calibri" w:hAnsi="Calibri"/>
                  <w:color w:val="000000"/>
                  <w:sz w:val="22"/>
                  <w:szCs w:val="22"/>
                </w:rPr>
                <w:t>To store the past experience of the staff.</w:t>
              </w:r>
            </w:ins>
          </w:p>
        </w:tc>
      </w:tr>
      <w:tr>
        <w:tblPrEx>
          <w:tblCellMar>
            <w:top w:w="0" w:type="dxa"/>
            <w:left w:w="108" w:type="dxa"/>
            <w:bottom w:w="0" w:type="dxa"/>
            <w:right w:w="108" w:type="dxa"/>
          </w:tblCellMar>
          <w:tblPrExChange w:id="731" w:author="Palash Pandit" w:date="2021-05-06T16:27:00Z">
            <w:tblPrEx>
              <w:tblCellMar>
                <w:top w:w="0" w:type="dxa"/>
                <w:left w:w="108" w:type="dxa"/>
                <w:bottom w:w="0" w:type="dxa"/>
                <w:right w:w="108" w:type="dxa"/>
              </w:tblCellMar>
            </w:tblPrEx>
          </w:tblPrExChange>
        </w:tblPrEx>
        <w:trPr>
          <w:trHeight w:val="300" w:hRule="atLeast"/>
          <w:trPrChange w:id="731" w:author="Palash Pandit" w:date="2021-05-06T16:27:00Z">
            <w:trPr>
              <w:trHeight w:val="300" w:hRule="atLeast"/>
            </w:trPr>
          </w:trPrChange>
        </w:trPr>
        <w:tc>
          <w:tcPr>
            <w:tcW w:w="2896" w:type="dxa"/>
            <w:vMerge w:val="continue"/>
            <w:tcBorders>
              <w:top w:val="nil"/>
              <w:left w:val="single" w:color="auto" w:sz="4" w:space="0"/>
              <w:bottom w:val="single" w:color="auto" w:sz="4" w:space="0"/>
              <w:right w:val="single" w:color="auto" w:sz="4" w:space="0"/>
            </w:tcBorders>
            <w:vAlign w:val="center"/>
            <w:tcPrChange w:id="732" w:author="Palash Pandit" w:date="2021-05-06T16:27:00Z">
              <w:tcPr>
                <w:tcW w:w="1908" w:type="dxa"/>
                <w:gridSpan w:val="2"/>
                <w:vMerge w:val="continue"/>
                <w:tcBorders>
                  <w:top w:val="nil"/>
                  <w:left w:val="single" w:color="auto" w:sz="4" w:space="0"/>
                  <w:bottom w:val="single" w:color="auto" w:sz="4" w:space="0"/>
                  <w:right w:val="single" w:color="auto" w:sz="4" w:space="0"/>
                </w:tcBorders>
                <w:vAlign w:val="center"/>
              </w:tcPr>
            </w:tcPrChange>
          </w:tcPr>
          <w:p>
            <w:pPr>
              <w:overflowPunct/>
              <w:autoSpaceDE/>
              <w:autoSpaceDN/>
              <w:adjustRightInd/>
              <w:spacing w:before="0"/>
              <w:ind w:left="0" w:right="0"/>
              <w:textAlignment w:val="auto"/>
              <w:rPr>
                <w:rFonts w:ascii="Calibri" w:hAnsi="Calibri"/>
                <w:color w:val="000000"/>
                <w:sz w:val="22"/>
                <w:szCs w:val="22"/>
              </w:rPr>
            </w:pPr>
          </w:p>
        </w:tc>
        <w:tc>
          <w:tcPr>
            <w:tcW w:w="4296" w:type="dxa"/>
            <w:tcBorders>
              <w:top w:val="nil"/>
              <w:left w:val="nil"/>
              <w:bottom w:val="single" w:color="auto" w:sz="4" w:space="0"/>
              <w:right w:val="single" w:color="auto" w:sz="4" w:space="0"/>
            </w:tcBorders>
            <w:shd w:val="clear" w:color="auto" w:fill="auto"/>
            <w:noWrap/>
            <w:vAlign w:val="bottom"/>
            <w:tcPrChange w:id="733" w:author="Palash Pandit" w:date="2021-05-06T16:27:00Z">
              <w:tcPr>
                <w:tcW w:w="2520" w:type="dxa"/>
                <w:gridSpan w:val="2"/>
                <w:tcBorders>
                  <w:top w:val="nil"/>
                  <w:left w:val="nil"/>
                  <w:bottom w:val="single" w:color="auto" w:sz="4" w:space="0"/>
                  <w:right w:val="single" w:color="auto" w:sz="4" w:space="0"/>
                </w:tcBorders>
                <w:shd w:val="clear" w:color="auto" w:fill="auto"/>
                <w:noWrap/>
                <w:vAlign w:val="bottom"/>
              </w:tcPr>
            </w:tcPrChange>
          </w:tcPr>
          <w:p>
            <w:pPr>
              <w:overflowPunct/>
              <w:autoSpaceDE/>
              <w:autoSpaceDN/>
              <w:adjustRightInd/>
              <w:spacing w:before="0"/>
              <w:ind w:left="0" w:right="0"/>
              <w:textAlignment w:val="auto"/>
              <w:rPr>
                <w:rFonts w:ascii="Calibri" w:hAnsi="Calibri"/>
                <w:color w:val="000000"/>
                <w:sz w:val="22"/>
                <w:szCs w:val="22"/>
              </w:rPr>
            </w:pPr>
            <w:ins w:id="734" w:author="Palash Pandit" w:date="2021-05-05T14:37:00Z">
              <w:r>
                <w:rPr>
                  <w:rFonts w:ascii="Calibri" w:hAnsi="Calibri"/>
                  <w:color w:val="000000"/>
                  <w:sz w:val="22"/>
                  <w:szCs w:val="22"/>
                </w:rPr>
                <w:t>EVR_TCF_CERTIFICATE</w:t>
              </w:r>
            </w:ins>
            <w:del w:id="735" w:author="Palash Pandit" w:date="2021-05-05T14:35:00Z">
              <w:r>
                <w:rPr>
                  <w:rFonts w:ascii="Calibri" w:hAnsi="Calibri"/>
                  <w:color w:val="000000"/>
                  <w:sz w:val="22"/>
                  <w:szCs w:val="22"/>
                </w:rPr>
                <w:delText>TCR_STAFF_INFO</w:delText>
              </w:r>
            </w:del>
          </w:p>
        </w:tc>
        <w:tc>
          <w:tcPr>
            <w:tcW w:w="2981" w:type="dxa"/>
            <w:tcBorders>
              <w:top w:val="nil"/>
              <w:left w:val="nil"/>
              <w:bottom w:val="single" w:color="auto" w:sz="4" w:space="0"/>
              <w:right w:val="single" w:color="auto" w:sz="4" w:space="0"/>
            </w:tcBorders>
            <w:tcPrChange w:id="736" w:author="Palash Pandit" w:date="2021-05-06T16:27:00Z">
              <w:tcPr>
                <w:tcW w:w="5312" w:type="dxa"/>
                <w:gridSpan w:val="3"/>
                <w:tcBorders>
                  <w:top w:val="nil"/>
                  <w:left w:val="nil"/>
                  <w:bottom w:val="single" w:color="auto" w:sz="4" w:space="0"/>
                  <w:right w:val="single" w:color="auto" w:sz="4" w:space="0"/>
                </w:tcBorders>
              </w:tcPr>
            </w:tcPrChange>
          </w:tcPr>
          <w:p>
            <w:pPr>
              <w:overflowPunct/>
              <w:autoSpaceDE/>
              <w:autoSpaceDN/>
              <w:adjustRightInd/>
              <w:spacing w:before="0"/>
              <w:ind w:left="0" w:right="0"/>
              <w:textAlignment w:val="auto"/>
              <w:rPr>
                <w:rFonts w:ascii="Calibri" w:hAnsi="Calibri"/>
                <w:color w:val="000000"/>
                <w:sz w:val="22"/>
                <w:szCs w:val="22"/>
              </w:rPr>
            </w:pPr>
            <w:ins w:id="737" w:author="Palash Pandit" w:date="2021-05-05T14:39:00Z">
              <w:r>
                <w:rPr>
                  <w:rFonts w:ascii="Calibri" w:hAnsi="Calibri"/>
                  <w:color w:val="000000"/>
                  <w:sz w:val="22"/>
                  <w:szCs w:val="22"/>
                </w:rPr>
                <w:t>To store the certificate for the staff.</w:t>
              </w:r>
            </w:ins>
            <w:del w:id="738" w:author="Palash Pandit" w:date="2021-05-05T14:35:00Z">
              <w:r>
                <w:rPr>
                  <w:rFonts w:ascii="Calibri" w:hAnsi="Calibri"/>
                  <w:color w:val="000000"/>
                  <w:sz w:val="22"/>
                  <w:szCs w:val="22"/>
                </w:rPr>
                <w:delText>Contains staff details of particular VR</w:delText>
              </w:r>
            </w:del>
          </w:p>
        </w:tc>
      </w:tr>
      <w:tr>
        <w:tblPrEx>
          <w:tblCellMar>
            <w:top w:w="0" w:type="dxa"/>
            <w:left w:w="108" w:type="dxa"/>
            <w:bottom w:w="0" w:type="dxa"/>
            <w:right w:w="108" w:type="dxa"/>
          </w:tblCellMar>
          <w:tblPrExChange w:id="739" w:author="Palash Pandit" w:date="2021-05-06T16:27:00Z">
            <w:tblPrEx>
              <w:tblCellMar>
                <w:top w:w="0" w:type="dxa"/>
                <w:left w:w="108" w:type="dxa"/>
                <w:bottom w:w="0" w:type="dxa"/>
                <w:right w:w="108" w:type="dxa"/>
              </w:tblCellMar>
            </w:tblPrEx>
          </w:tblPrExChange>
        </w:tblPrEx>
        <w:trPr>
          <w:trHeight w:val="300" w:hRule="atLeast"/>
          <w:trPrChange w:id="739" w:author="Palash Pandit" w:date="2021-05-06T16:27:00Z">
            <w:trPr>
              <w:trHeight w:val="300" w:hRule="atLeast"/>
            </w:trPr>
          </w:trPrChange>
        </w:trPr>
        <w:tc>
          <w:tcPr>
            <w:tcW w:w="2896" w:type="dxa"/>
            <w:vMerge w:val="continue"/>
            <w:tcBorders>
              <w:top w:val="nil"/>
              <w:left w:val="single" w:color="auto" w:sz="4" w:space="0"/>
              <w:bottom w:val="single" w:color="auto" w:sz="4" w:space="0"/>
              <w:right w:val="single" w:color="auto" w:sz="4" w:space="0"/>
            </w:tcBorders>
            <w:vAlign w:val="center"/>
            <w:tcPrChange w:id="740" w:author="Palash Pandit" w:date="2021-05-06T16:27:00Z">
              <w:tcPr>
                <w:tcW w:w="1908" w:type="dxa"/>
                <w:gridSpan w:val="2"/>
                <w:vMerge w:val="continue"/>
                <w:tcBorders>
                  <w:top w:val="nil"/>
                  <w:left w:val="single" w:color="auto" w:sz="4" w:space="0"/>
                  <w:bottom w:val="single" w:color="auto" w:sz="4" w:space="0"/>
                  <w:right w:val="single" w:color="auto" w:sz="4" w:space="0"/>
                </w:tcBorders>
                <w:vAlign w:val="center"/>
              </w:tcPr>
            </w:tcPrChange>
          </w:tcPr>
          <w:p>
            <w:pPr>
              <w:overflowPunct/>
              <w:autoSpaceDE/>
              <w:autoSpaceDN/>
              <w:adjustRightInd/>
              <w:spacing w:before="0"/>
              <w:ind w:left="0" w:right="0"/>
              <w:textAlignment w:val="auto"/>
              <w:rPr>
                <w:rFonts w:ascii="Calibri" w:hAnsi="Calibri"/>
                <w:color w:val="000000"/>
                <w:sz w:val="22"/>
                <w:szCs w:val="22"/>
              </w:rPr>
            </w:pPr>
          </w:p>
        </w:tc>
        <w:tc>
          <w:tcPr>
            <w:tcW w:w="4296" w:type="dxa"/>
            <w:tcBorders>
              <w:top w:val="nil"/>
              <w:left w:val="nil"/>
              <w:bottom w:val="single" w:color="auto" w:sz="4" w:space="0"/>
              <w:right w:val="single" w:color="auto" w:sz="4" w:space="0"/>
            </w:tcBorders>
            <w:shd w:val="clear" w:color="auto" w:fill="auto"/>
            <w:noWrap/>
            <w:vAlign w:val="bottom"/>
            <w:tcPrChange w:id="741" w:author="Palash Pandit" w:date="2021-05-06T16:27:00Z">
              <w:tcPr>
                <w:tcW w:w="2520" w:type="dxa"/>
                <w:gridSpan w:val="2"/>
                <w:tcBorders>
                  <w:top w:val="nil"/>
                  <w:left w:val="nil"/>
                  <w:bottom w:val="single" w:color="auto" w:sz="4" w:space="0"/>
                  <w:right w:val="single" w:color="auto" w:sz="4" w:space="0"/>
                </w:tcBorders>
                <w:shd w:val="clear" w:color="auto" w:fill="auto"/>
                <w:noWrap/>
                <w:vAlign w:val="bottom"/>
              </w:tcPr>
            </w:tcPrChange>
          </w:tcPr>
          <w:p>
            <w:pPr>
              <w:overflowPunct/>
              <w:autoSpaceDE/>
              <w:autoSpaceDN/>
              <w:adjustRightInd/>
              <w:spacing w:before="0"/>
              <w:ind w:left="0" w:right="0"/>
              <w:textAlignment w:val="auto"/>
              <w:rPr>
                <w:rFonts w:ascii="Calibri" w:hAnsi="Calibri"/>
                <w:color w:val="000000"/>
                <w:sz w:val="22"/>
                <w:szCs w:val="22"/>
              </w:rPr>
            </w:pPr>
            <w:ins w:id="742" w:author="Palash Pandit" w:date="2021-05-05T14:37:00Z">
              <w:r>
                <w:rPr>
                  <w:rFonts w:ascii="Calibri" w:hAnsi="Calibri"/>
                  <w:color w:val="000000"/>
                  <w:sz w:val="22"/>
                  <w:szCs w:val="22"/>
                </w:rPr>
                <w:t>EVR_TCF_OTHER_FLYING</w:t>
              </w:r>
            </w:ins>
            <w:del w:id="743" w:author="Palash Pandit" w:date="2021-05-05T14:35:00Z">
              <w:r>
                <w:rPr>
                  <w:rFonts w:ascii="Calibri" w:hAnsi="Calibri"/>
                  <w:color w:val="000000"/>
                  <w:sz w:val="22"/>
                  <w:szCs w:val="22"/>
                </w:rPr>
                <w:delText>TCR_TRACKER_INFO</w:delText>
              </w:r>
            </w:del>
          </w:p>
        </w:tc>
        <w:tc>
          <w:tcPr>
            <w:tcW w:w="2981" w:type="dxa"/>
            <w:tcBorders>
              <w:top w:val="nil"/>
              <w:left w:val="nil"/>
              <w:bottom w:val="single" w:color="auto" w:sz="4" w:space="0"/>
              <w:right w:val="single" w:color="auto" w:sz="4" w:space="0"/>
            </w:tcBorders>
            <w:tcPrChange w:id="744" w:author="Palash Pandit" w:date="2021-05-06T16:27:00Z">
              <w:tcPr>
                <w:tcW w:w="5312" w:type="dxa"/>
                <w:gridSpan w:val="3"/>
                <w:tcBorders>
                  <w:top w:val="nil"/>
                  <w:left w:val="nil"/>
                  <w:bottom w:val="single" w:color="auto" w:sz="4" w:space="0"/>
                  <w:right w:val="single" w:color="auto" w:sz="4" w:space="0"/>
                </w:tcBorders>
              </w:tcPr>
            </w:tcPrChange>
          </w:tcPr>
          <w:p>
            <w:pPr>
              <w:overflowPunct/>
              <w:autoSpaceDE/>
              <w:autoSpaceDN/>
              <w:adjustRightInd/>
              <w:spacing w:before="0"/>
              <w:ind w:left="0" w:right="0"/>
              <w:textAlignment w:val="auto"/>
              <w:rPr>
                <w:rFonts w:ascii="Calibri" w:hAnsi="Calibri"/>
                <w:color w:val="000000"/>
                <w:sz w:val="22"/>
                <w:szCs w:val="22"/>
              </w:rPr>
            </w:pPr>
            <w:ins w:id="745" w:author="Palash Pandit" w:date="2021-05-05T14:39:00Z">
              <w:r>
                <w:rPr>
                  <w:rFonts w:ascii="Calibri" w:hAnsi="Calibri"/>
                  <w:color w:val="000000"/>
                  <w:sz w:val="22"/>
                  <w:szCs w:val="22"/>
                </w:rPr>
                <w:t>To store the other flying data of the staff.</w:t>
              </w:r>
            </w:ins>
            <w:del w:id="746" w:author="Palash Pandit" w:date="2021-05-05T14:35:00Z">
              <w:r>
                <w:rPr>
                  <w:rFonts w:ascii="Calibri" w:hAnsi="Calibri"/>
                  <w:color w:val="000000"/>
                  <w:sz w:val="22"/>
                  <w:szCs w:val="22"/>
                </w:rPr>
                <w:delText>To track submitted VR status.</w:delText>
              </w:r>
            </w:del>
          </w:p>
        </w:tc>
      </w:tr>
      <w:tr>
        <w:tblPrEx>
          <w:tblCellMar>
            <w:top w:w="0" w:type="dxa"/>
            <w:left w:w="108" w:type="dxa"/>
            <w:bottom w:w="0" w:type="dxa"/>
            <w:right w:w="108" w:type="dxa"/>
          </w:tblCellMar>
          <w:tblPrExChange w:id="748" w:author="Palash Pandit" w:date="2021-05-06T16:27:00Z">
            <w:tblPrEx>
              <w:tblCellMar>
                <w:top w:w="0" w:type="dxa"/>
                <w:left w:w="108" w:type="dxa"/>
                <w:bottom w:w="0" w:type="dxa"/>
                <w:right w:w="108" w:type="dxa"/>
              </w:tblCellMar>
            </w:tblPrEx>
          </w:tblPrExChange>
        </w:tblPrEx>
        <w:trPr>
          <w:trHeight w:val="300" w:hRule="atLeast"/>
          <w:ins w:id="747" w:author="Palash Pandit" w:date="2021-05-05T14:38:00Z"/>
          <w:trPrChange w:id="748" w:author="Palash Pandit" w:date="2021-05-06T16:27:00Z">
            <w:trPr>
              <w:trHeight w:val="300" w:hRule="atLeast"/>
            </w:trPr>
          </w:trPrChange>
        </w:trPr>
        <w:tc>
          <w:tcPr>
            <w:tcW w:w="2896" w:type="dxa"/>
            <w:vMerge w:val="continue"/>
            <w:tcBorders>
              <w:top w:val="nil"/>
              <w:left w:val="single" w:color="auto" w:sz="4" w:space="0"/>
              <w:bottom w:val="single" w:color="auto" w:sz="4" w:space="0"/>
              <w:right w:val="single" w:color="auto" w:sz="4" w:space="0"/>
            </w:tcBorders>
            <w:vAlign w:val="center"/>
            <w:tcPrChange w:id="749" w:author="Palash Pandit" w:date="2021-05-06T16:27:00Z">
              <w:tcPr>
                <w:tcW w:w="1908" w:type="dxa"/>
                <w:gridSpan w:val="3"/>
                <w:vMerge w:val="continue"/>
                <w:tcBorders>
                  <w:top w:val="nil"/>
                  <w:left w:val="single" w:color="auto" w:sz="4" w:space="0"/>
                  <w:bottom w:val="single" w:color="auto" w:sz="4" w:space="0"/>
                  <w:right w:val="single" w:color="auto" w:sz="4" w:space="0"/>
                </w:tcBorders>
                <w:vAlign w:val="center"/>
              </w:tcPr>
            </w:tcPrChange>
          </w:tcPr>
          <w:p>
            <w:pPr>
              <w:overflowPunct/>
              <w:autoSpaceDE/>
              <w:autoSpaceDN/>
              <w:adjustRightInd/>
              <w:spacing w:before="0"/>
              <w:ind w:left="0" w:right="0"/>
              <w:textAlignment w:val="auto"/>
              <w:rPr>
                <w:ins w:id="750" w:author="Palash Pandit" w:date="2021-05-05T14:38:00Z"/>
                <w:rFonts w:ascii="Calibri" w:hAnsi="Calibri"/>
                <w:color w:val="000000"/>
                <w:sz w:val="22"/>
                <w:szCs w:val="22"/>
              </w:rPr>
            </w:pPr>
          </w:p>
        </w:tc>
        <w:tc>
          <w:tcPr>
            <w:tcW w:w="4296" w:type="dxa"/>
            <w:tcBorders>
              <w:top w:val="nil"/>
              <w:left w:val="nil"/>
              <w:bottom w:val="single" w:color="auto" w:sz="4" w:space="0"/>
              <w:right w:val="single" w:color="auto" w:sz="4" w:space="0"/>
            </w:tcBorders>
            <w:shd w:val="clear" w:color="auto" w:fill="auto"/>
            <w:noWrap/>
            <w:vAlign w:val="bottom"/>
            <w:tcPrChange w:id="751" w:author="Palash Pandit" w:date="2021-05-06T16:27:00Z">
              <w:tcPr>
                <w:tcW w:w="3445" w:type="dxa"/>
                <w:gridSpan w:val="3"/>
                <w:tcBorders>
                  <w:top w:val="nil"/>
                  <w:left w:val="nil"/>
                  <w:bottom w:val="single" w:color="auto" w:sz="4" w:space="0"/>
                  <w:right w:val="single" w:color="auto" w:sz="4" w:space="0"/>
                </w:tcBorders>
                <w:shd w:val="clear" w:color="auto" w:fill="auto"/>
                <w:noWrap/>
                <w:vAlign w:val="bottom"/>
              </w:tcPr>
            </w:tcPrChange>
          </w:tcPr>
          <w:p>
            <w:pPr>
              <w:overflowPunct/>
              <w:autoSpaceDE/>
              <w:autoSpaceDN/>
              <w:adjustRightInd/>
              <w:spacing w:before="0"/>
              <w:ind w:left="0" w:right="0"/>
              <w:textAlignment w:val="auto"/>
              <w:rPr>
                <w:ins w:id="752" w:author="Palash Pandit" w:date="2021-05-05T14:38:00Z"/>
                <w:rFonts w:ascii="Calibri" w:hAnsi="Calibri"/>
                <w:color w:val="000000"/>
                <w:sz w:val="22"/>
                <w:szCs w:val="22"/>
              </w:rPr>
            </w:pPr>
            <w:ins w:id="753" w:author="Palash Pandit" w:date="2021-05-05T14:38:00Z">
              <w:r>
                <w:rPr>
                  <w:rFonts w:ascii="Calibri" w:hAnsi="Calibri"/>
                  <w:color w:val="000000"/>
                  <w:sz w:val="22"/>
                  <w:szCs w:val="22"/>
                </w:rPr>
                <w:t>EVR_TCF_MANUAL_CERTIFICATION</w:t>
              </w:r>
            </w:ins>
          </w:p>
        </w:tc>
        <w:tc>
          <w:tcPr>
            <w:tcW w:w="2981" w:type="dxa"/>
            <w:tcBorders>
              <w:top w:val="nil"/>
              <w:left w:val="nil"/>
              <w:bottom w:val="single" w:color="auto" w:sz="4" w:space="0"/>
              <w:right w:val="single" w:color="auto" w:sz="4" w:space="0"/>
            </w:tcBorders>
            <w:tcPrChange w:id="754" w:author="Palash Pandit" w:date="2021-05-06T16:27:00Z">
              <w:tcPr>
                <w:tcW w:w="4387" w:type="dxa"/>
                <w:tcBorders>
                  <w:top w:val="nil"/>
                  <w:left w:val="nil"/>
                  <w:bottom w:val="single" w:color="auto" w:sz="4" w:space="0"/>
                  <w:right w:val="single" w:color="auto" w:sz="4" w:space="0"/>
                </w:tcBorders>
              </w:tcPr>
            </w:tcPrChange>
          </w:tcPr>
          <w:p>
            <w:pPr>
              <w:keepNext/>
              <w:overflowPunct/>
              <w:autoSpaceDE/>
              <w:autoSpaceDN/>
              <w:adjustRightInd/>
              <w:spacing w:before="0"/>
              <w:ind w:left="0" w:right="0"/>
              <w:textAlignment w:val="auto"/>
              <w:rPr>
                <w:ins w:id="755" w:author="Palash Pandit" w:date="2021-05-05T14:38:00Z"/>
                <w:rFonts w:ascii="Calibri" w:hAnsi="Calibri"/>
                <w:color w:val="000000"/>
                <w:sz w:val="22"/>
                <w:szCs w:val="22"/>
              </w:rPr>
            </w:pPr>
            <w:ins w:id="756" w:author="Palash Pandit" w:date="2021-05-05T14:39:00Z">
              <w:r>
                <w:rPr>
                  <w:rFonts w:ascii="Calibri" w:hAnsi="Calibri"/>
                  <w:color w:val="000000"/>
                  <w:sz w:val="22"/>
                  <w:szCs w:val="22"/>
                </w:rPr>
                <w:t xml:space="preserve">To store the </w:t>
              </w:r>
            </w:ins>
            <w:ins w:id="757" w:author="Palash Pandit" w:date="2021-05-05T14:40:00Z">
              <w:r>
                <w:rPr>
                  <w:rFonts w:ascii="Calibri" w:hAnsi="Calibri"/>
                  <w:color w:val="000000"/>
                  <w:sz w:val="22"/>
                  <w:szCs w:val="22"/>
                </w:rPr>
                <w:t>manual certification data for staff.</w:t>
              </w:r>
            </w:ins>
          </w:p>
        </w:tc>
      </w:tr>
      <w:tr>
        <w:tblPrEx>
          <w:tblCellMar>
            <w:top w:w="0" w:type="dxa"/>
            <w:left w:w="108" w:type="dxa"/>
            <w:bottom w:w="0" w:type="dxa"/>
            <w:right w:w="108" w:type="dxa"/>
          </w:tblCellMar>
          <w:tblPrExChange w:id="758" w:author="Palash Pandit" w:date="2021-05-06T16:27:00Z">
            <w:tblPrEx>
              <w:tblCellMar>
                <w:top w:w="0" w:type="dxa"/>
                <w:left w:w="108" w:type="dxa"/>
                <w:bottom w:w="0" w:type="dxa"/>
                <w:right w:w="108" w:type="dxa"/>
              </w:tblCellMar>
            </w:tblPrEx>
          </w:tblPrExChange>
        </w:tblPrEx>
        <w:trPr>
          <w:trHeight w:val="300" w:hRule="atLeast"/>
          <w:trPrChange w:id="758" w:author="Palash Pandit" w:date="2021-05-06T16:27:00Z">
            <w:trPr>
              <w:trHeight w:val="300" w:hRule="atLeast"/>
            </w:trPr>
          </w:trPrChange>
        </w:trPr>
        <w:tc>
          <w:tcPr>
            <w:tcW w:w="2896" w:type="dxa"/>
            <w:vMerge w:val="continue"/>
            <w:tcBorders>
              <w:top w:val="nil"/>
              <w:left w:val="single" w:color="auto" w:sz="4" w:space="0"/>
              <w:bottom w:val="single" w:color="auto" w:sz="4" w:space="0"/>
              <w:right w:val="single" w:color="auto" w:sz="4" w:space="0"/>
            </w:tcBorders>
            <w:vAlign w:val="center"/>
            <w:tcPrChange w:id="759" w:author="Palash Pandit" w:date="2021-05-06T16:27:00Z">
              <w:tcPr>
                <w:tcW w:w="1908" w:type="dxa"/>
                <w:gridSpan w:val="2"/>
                <w:vMerge w:val="continue"/>
                <w:tcBorders>
                  <w:top w:val="nil"/>
                  <w:left w:val="single" w:color="auto" w:sz="4" w:space="0"/>
                  <w:bottom w:val="single" w:color="auto" w:sz="4" w:space="0"/>
                  <w:right w:val="single" w:color="auto" w:sz="4" w:space="0"/>
                </w:tcBorders>
                <w:vAlign w:val="center"/>
              </w:tcPr>
            </w:tcPrChange>
          </w:tcPr>
          <w:p>
            <w:pPr>
              <w:overflowPunct/>
              <w:autoSpaceDE/>
              <w:autoSpaceDN/>
              <w:adjustRightInd/>
              <w:spacing w:before="0"/>
              <w:ind w:left="0" w:right="0"/>
              <w:textAlignment w:val="auto"/>
              <w:rPr>
                <w:rFonts w:ascii="Calibri" w:hAnsi="Calibri"/>
                <w:color w:val="000000"/>
                <w:sz w:val="22"/>
                <w:szCs w:val="22"/>
              </w:rPr>
            </w:pPr>
          </w:p>
        </w:tc>
        <w:tc>
          <w:tcPr>
            <w:tcW w:w="4296" w:type="dxa"/>
            <w:tcBorders>
              <w:top w:val="nil"/>
              <w:left w:val="nil"/>
              <w:bottom w:val="single" w:color="auto" w:sz="4" w:space="0"/>
              <w:right w:val="single" w:color="auto" w:sz="4" w:space="0"/>
            </w:tcBorders>
            <w:shd w:val="clear" w:color="auto" w:fill="auto"/>
            <w:noWrap/>
            <w:vAlign w:val="bottom"/>
            <w:tcPrChange w:id="760" w:author="Palash Pandit" w:date="2021-05-06T16:27:00Z">
              <w:tcPr>
                <w:tcW w:w="2520" w:type="dxa"/>
                <w:gridSpan w:val="2"/>
                <w:tcBorders>
                  <w:top w:val="nil"/>
                  <w:left w:val="nil"/>
                  <w:bottom w:val="single" w:color="auto" w:sz="4" w:space="0"/>
                  <w:right w:val="single" w:color="auto" w:sz="4" w:space="0"/>
                </w:tcBorders>
                <w:shd w:val="clear" w:color="auto" w:fill="auto"/>
                <w:noWrap/>
                <w:vAlign w:val="bottom"/>
              </w:tcPr>
            </w:tcPrChange>
          </w:tcPr>
          <w:p>
            <w:pPr>
              <w:overflowPunct/>
              <w:autoSpaceDE/>
              <w:autoSpaceDN/>
              <w:adjustRightInd/>
              <w:spacing w:before="0"/>
              <w:ind w:left="0" w:right="0"/>
              <w:textAlignment w:val="auto"/>
              <w:rPr>
                <w:rFonts w:ascii="Calibri" w:hAnsi="Calibri"/>
                <w:color w:val="000000"/>
                <w:sz w:val="22"/>
                <w:szCs w:val="22"/>
              </w:rPr>
            </w:pPr>
            <w:ins w:id="761" w:author="Palash Pandit" w:date="2021-05-05T14:38:00Z">
              <w:r>
                <w:rPr>
                  <w:rFonts w:ascii="Calibri" w:hAnsi="Calibri"/>
                  <w:color w:val="000000"/>
                  <w:sz w:val="22"/>
                  <w:szCs w:val="22"/>
                </w:rPr>
                <w:t>EVR_TCF_LICENSE</w:t>
              </w:r>
            </w:ins>
            <w:del w:id="762" w:author="Palash Pandit" w:date="2021-05-05T14:35:00Z">
              <w:r>
                <w:rPr>
                  <w:rFonts w:ascii="Calibri" w:hAnsi="Calibri"/>
                  <w:color w:val="000000"/>
                  <w:sz w:val="22"/>
                  <w:szCs w:val="22"/>
                </w:rPr>
                <w:delText>TCR_USER_LIST</w:delText>
              </w:r>
            </w:del>
          </w:p>
        </w:tc>
        <w:tc>
          <w:tcPr>
            <w:tcW w:w="2981" w:type="dxa"/>
            <w:tcBorders>
              <w:top w:val="nil"/>
              <w:left w:val="nil"/>
              <w:bottom w:val="single" w:color="auto" w:sz="4" w:space="0"/>
              <w:right w:val="single" w:color="auto" w:sz="4" w:space="0"/>
            </w:tcBorders>
            <w:tcPrChange w:id="763" w:author="Palash Pandit" w:date="2021-05-06T16:27:00Z">
              <w:tcPr>
                <w:tcW w:w="5312" w:type="dxa"/>
                <w:gridSpan w:val="3"/>
                <w:tcBorders>
                  <w:top w:val="nil"/>
                  <w:left w:val="nil"/>
                  <w:bottom w:val="single" w:color="auto" w:sz="4" w:space="0"/>
                  <w:right w:val="single" w:color="auto" w:sz="4" w:space="0"/>
                </w:tcBorders>
              </w:tcPr>
            </w:tcPrChange>
          </w:tcPr>
          <w:p>
            <w:pPr>
              <w:keepNext/>
              <w:overflowPunct/>
              <w:autoSpaceDE/>
              <w:autoSpaceDN/>
              <w:adjustRightInd/>
              <w:spacing w:before="0"/>
              <w:ind w:left="0" w:right="0"/>
              <w:textAlignment w:val="auto"/>
              <w:rPr>
                <w:rFonts w:ascii="Calibri" w:hAnsi="Calibri"/>
                <w:color w:val="000000"/>
                <w:sz w:val="22"/>
                <w:szCs w:val="22"/>
              </w:rPr>
            </w:pPr>
            <w:ins w:id="764" w:author="Palash Pandit" w:date="2021-05-05T14:40:00Z">
              <w:r>
                <w:rPr>
                  <w:rFonts w:ascii="Calibri" w:hAnsi="Calibri"/>
                  <w:color w:val="000000"/>
                  <w:sz w:val="22"/>
                  <w:szCs w:val="22"/>
                </w:rPr>
                <w:t>To store current and updated license.</w:t>
              </w:r>
            </w:ins>
            <w:del w:id="765" w:author="Palash Pandit" w:date="2021-05-05T14:35:00Z">
              <w:r>
                <w:rPr>
                  <w:rFonts w:ascii="Calibri" w:hAnsi="Calibri"/>
                  <w:color w:val="000000"/>
                  <w:sz w:val="22"/>
                  <w:szCs w:val="22"/>
                </w:rPr>
                <w:delText>Used to store user details of Technical Crew application.</w:delText>
              </w:r>
            </w:del>
          </w:p>
        </w:tc>
      </w:tr>
    </w:tbl>
    <w:p>
      <w:pPr>
        <w:pStyle w:val="21"/>
        <w:framePr w:hSpace="180" w:wrap="around" w:vAnchor="text" w:hAnchor="page" w:x="5205" w:y="8061"/>
        <w:pPrChange w:id="766" w:author="Palash Pandit" w:date="2021-05-06T16:32:00Z">
          <w:pPr>
            <w:pStyle w:val="21"/>
            <w:framePr w:hSpace="180" w:wrap="around" w:vAnchor="text" w:hAnchor="page" w:x="5705" w:y="3041"/>
          </w:pPr>
        </w:pPrChange>
      </w:pPr>
      <w:r>
        <w:t xml:space="preserve">Table </w:t>
      </w:r>
      <w:r>
        <w:fldChar w:fldCharType="begin"/>
      </w:r>
      <w:r>
        <w:instrText xml:space="preserve"> SEQ Table \* ARABIC </w:instrText>
      </w:r>
      <w:r>
        <w:fldChar w:fldCharType="separate"/>
      </w:r>
      <w:r>
        <w:t>9</w:t>
      </w:r>
      <w:r>
        <w:fldChar w:fldCharType="end"/>
      </w:r>
    </w:p>
    <w:p>
      <w:pPr>
        <w:pStyle w:val="15"/>
        <w:numPr>
          <w:ilvl w:val="12"/>
          <w:numId w:val="0"/>
        </w:numPr>
        <w:ind w:left="576"/>
        <w:rPr>
          <w:rFonts w:cs="Arial"/>
          <w:iCs/>
          <w:sz w:val="20"/>
        </w:rPr>
      </w:pPr>
      <w:r>
        <w:rPr>
          <w:rFonts w:cs="Arial"/>
          <w:iCs/>
          <w:sz w:val="20"/>
        </w:rPr>
        <w:tab/>
      </w:r>
      <w:r>
        <w:rPr>
          <w:rFonts w:cs="Arial"/>
          <w:iCs/>
          <w:sz w:val="20"/>
        </w:rPr>
        <w:tab/>
      </w:r>
      <w:r>
        <w:rPr>
          <w:rFonts w:cs="Arial"/>
          <w:iCs/>
          <w:sz w:val="20"/>
        </w:rPr>
        <w:tab/>
      </w:r>
    </w:p>
    <w:p>
      <w:pPr>
        <w:pStyle w:val="15"/>
        <w:numPr>
          <w:ilvl w:val="12"/>
          <w:numId w:val="0"/>
        </w:numPr>
        <w:ind w:left="576"/>
        <w:rPr>
          <w:ins w:id="767" w:author="Palash Pandit" w:date="2021-05-05T14:38:00Z"/>
          <w:rFonts w:cs="Arial"/>
          <w:iCs/>
          <w:sz w:val="20"/>
        </w:rPr>
      </w:pPr>
    </w:p>
    <w:p>
      <w:pPr>
        <w:pStyle w:val="15"/>
        <w:numPr>
          <w:ilvl w:val="12"/>
          <w:numId w:val="0"/>
        </w:numPr>
        <w:ind w:left="576"/>
        <w:rPr>
          <w:rFonts w:cs="Arial"/>
          <w:iCs/>
          <w:sz w:val="20"/>
        </w:rPr>
      </w:pPr>
    </w:p>
    <w:bookmarkEnd w:id="159"/>
    <w:bookmarkEnd w:id="160"/>
    <w:bookmarkEnd w:id="161"/>
    <w:bookmarkEnd w:id="162"/>
    <w:tbl>
      <w:tblPr>
        <w:tblStyle w:val="12"/>
        <w:tblW w:w="9601" w:type="dxa"/>
        <w:tblInd w:w="288" w:type="dxa"/>
        <w:tblLayout w:type="autofit"/>
        <w:tblCellMar>
          <w:top w:w="0" w:type="dxa"/>
          <w:left w:w="108" w:type="dxa"/>
          <w:bottom w:w="0" w:type="dxa"/>
          <w:right w:w="108" w:type="dxa"/>
        </w:tblCellMar>
        <w:tblPrChange w:id="768" w:author="Palash Pandit" w:date="2021-05-06T16:27:00Z">
          <w:tblPr>
            <w:tblStyle w:val="12"/>
            <w:tblW w:w="9630" w:type="dxa"/>
            <w:tblInd w:w="288" w:type="dxa"/>
            <w:tblLayout w:type="autofit"/>
            <w:tblCellMar>
              <w:top w:w="0" w:type="dxa"/>
              <w:left w:w="108" w:type="dxa"/>
              <w:bottom w:w="0" w:type="dxa"/>
              <w:right w:w="108" w:type="dxa"/>
            </w:tblCellMar>
          </w:tblPr>
        </w:tblPrChange>
      </w:tblPr>
      <w:tblGrid>
        <w:gridCol w:w="2896"/>
        <w:gridCol w:w="3600"/>
        <w:gridCol w:w="3105"/>
        <w:tblGridChange w:id="769">
          <w:tblGrid>
            <w:gridCol w:w="2896"/>
            <w:gridCol w:w="3600"/>
            <w:gridCol w:w="3134"/>
          </w:tblGrid>
        </w:tblGridChange>
      </w:tblGrid>
      <w:tr>
        <w:tblPrEx>
          <w:tblCellMar>
            <w:top w:w="0" w:type="dxa"/>
            <w:left w:w="108" w:type="dxa"/>
            <w:bottom w:w="0" w:type="dxa"/>
            <w:right w:w="108" w:type="dxa"/>
          </w:tblCellMar>
          <w:tblPrExChange w:id="770" w:author="Palash Pandit" w:date="2021-05-06T16:27:00Z">
            <w:tblPrEx>
              <w:tblCellMar>
                <w:top w:w="0" w:type="dxa"/>
                <w:left w:w="108" w:type="dxa"/>
                <w:bottom w:w="0" w:type="dxa"/>
                <w:right w:w="108" w:type="dxa"/>
              </w:tblCellMar>
            </w:tblPrEx>
          </w:tblPrExChange>
        </w:tblPrEx>
        <w:trPr>
          <w:trHeight w:val="300" w:hRule="atLeast"/>
          <w:trPrChange w:id="770" w:author="Palash Pandit" w:date="2021-05-06T16:27:00Z">
            <w:trPr>
              <w:trHeight w:val="300" w:hRule="atLeast"/>
            </w:trPr>
          </w:trPrChange>
        </w:trPr>
        <w:tc>
          <w:tcPr>
            <w:tcW w:w="9601" w:type="dxa"/>
            <w:gridSpan w:val="3"/>
            <w:tcBorders>
              <w:top w:val="single" w:color="auto" w:sz="4" w:space="0"/>
              <w:left w:val="single" w:color="auto" w:sz="4" w:space="0"/>
              <w:bottom w:val="single" w:color="auto" w:sz="4" w:space="0"/>
              <w:right w:val="single" w:color="auto" w:sz="4" w:space="0"/>
            </w:tcBorders>
            <w:shd w:val="clear" w:color="auto" w:fill="8DB3E2" w:themeFill="text2" w:themeFillTint="66"/>
            <w:noWrap/>
            <w:vAlign w:val="bottom"/>
            <w:tcPrChange w:id="771" w:author="Palash Pandit" w:date="2021-05-06T16:27:00Z">
              <w:tcPr>
                <w:tcW w:w="9630" w:type="dxa"/>
                <w:gridSpan w:val="3"/>
                <w:tcBorders>
                  <w:top w:val="single" w:color="auto" w:sz="4" w:space="0"/>
                  <w:left w:val="single" w:color="auto" w:sz="4" w:space="0"/>
                  <w:bottom w:val="single" w:color="auto" w:sz="4" w:space="0"/>
                  <w:right w:val="single" w:color="auto" w:sz="4" w:space="0"/>
                </w:tcBorders>
                <w:shd w:val="clear" w:color="auto" w:fill="8DB3E2" w:themeFill="text2" w:themeFillTint="66"/>
                <w:noWrap/>
                <w:vAlign w:val="bottom"/>
              </w:tcPr>
            </w:tcPrChange>
          </w:tcPr>
          <w:p>
            <w:pPr>
              <w:overflowPunct/>
              <w:autoSpaceDE/>
              <w:autoSpaceDN/>
              <w:adjustRightInd/>
              <w:spacing w:before="0"/>
              <w:ind w:left="0" w:right="0"/>
              <w:jc w:val="center"/>
              <w:textAlignment w:val="auto"/>
              <w:rPr>
                <w:rFonts w:cs="Arial"/>
                <w:b/>
                <w:bCs/>
                <w:color w:val="000000"/>
              </w:rPr>
            </w:pPr>
            <w:r>
              <w:rPr>
                <w:rFonts w:cs="Arial"/>
                <w:b/>
                <w:bCs/>
                <w:color w:val="000000"/>
              </w:rPr>
              <w:t xml:space="preserve">AODB –CCF </w:t>
            </w:r>
          </w:p>
        </w:tc>
      </w:tr>
      <w:tr>
        <w:tblPrEx>
          <w:tblCellMar>
            <w:top w:w="0" w:type="dxa"/>
            <w:left w:w="108" w:type="dxa"/>
            <w:bottom w:w="0" w:type="dxa"/>
            <w:right w:w="108" w:type="dxa"/>
          </w:tblCellMar>
          <w:tblPrExChange w:id="772" w:author="Palash Pandit" w:date="2021-05-06T16:27:00Z">
            <w:tblPrEx>
              <w:tblCellMar>
                <w:top w:w="0" w:type="dxa"/>
                <w:left w:w="108" w:type="dxa"/>
                <w:bottom w:w="0" w:type="dxa"/>
                <w:right w:w="108" w:type="dxa"/>
              </w:tblCellMar>
            </w:tblPrEx>
          </w:tblPrExChange>
        </w:tblPrEx>
        <w:trPr>
          <w:trHeight w:val="300" w:hRule="atLeast"/>
          <w:trPrChange w:id="772" w:author="Palash Pandit" w:date="2021-05-06T16:27:00Z">
            <w:trPr>
              <w:trHeight w:val="300" w:hRule="atLeast"/>
            </w:trPr>
          </w:trPrChange>
        </w:trPr>
        <w:tc>
          <w:tcPr>
            <w:tcW w:w="2896" w:type="dxa"/>
            <w:tcBorders>
              <w:top w:val="nil"/>
              <w:left w:val="single" w:color="auto" w:sz="4" w:space="0"/>
              <w:bottom w:val="single" w:color="auto" w:sz="4" w:space="0"/>
              <w:right w:val="single" w:color="auto" w:sz="4" w:space="0"/>
            </w:tcBorders>
            <w:shd w:val="clear" w:color="000000" w:fill="BDD7EE"/>
            <w:noWrap/>
            <w:vAlign w:val="bottom"/>
            <w:tcPrChange w:id="773" w:author="Palash Pandit" w:date="2021-05-06T16:27:00Z">
              <w:tcPr>
                <w:tcW w:w="2160" w:type="dxa"/>
                <w:tcBorders>
                  <w:top w:val="nil"/>
                  <w:left w:val="single" w:color="auto" w:sz="4" w:space="0"/>
                  <w:bottom w:val="single" w:color="auto" w:sz="4" w:space="0"/>
                  <w:right w:val="single" w:color="auto" w:sz="4" w:space="0"/>
                </w:tcBorders>
                <w:shd w:val="clear" w:color="000000" w:fill="BDD7EE"/>
                <w:noWrap/>
                <w:vAlign w:val="bottom"/>
              </w:tcPr>
            </w:tcPrChange>
          </w:tcPr>
          <w:p>
            <w:pPr>
              <w:overflowPunct/>
              <w:autoSpaceDE/>
              <w:autoSpaceDN/>
              <w:adjustRightInd/>
              <w:spacing w:before="0"/>
              <w:ind w:left="0" w:right="0"/>
              <w:textAlignment w:val="auto"/>
              <w:rPr>
                <w:rFonts w:ascii="Calibri" w:hAnsi="Calibri"/>
                <w:color w:val="000000"/>
                <w:sz w:val="22"/>
                <w:szCs w:val="22"/>
              </w:rPr>
            </w:pPr>
            <w:r>
              <w:rPr>
                <w:rFonts w:ascii="Calibri" w:hAnsi="Calibri"/>
                <w:color w:val="000000"/>
                <w:sz w:val="22"/>
                <w:szCs w:val="22"/>
              </w:rPr>
              <w:t>DB Path</w:t>
            </w:r>
          </w:p>
        </w:tc>
        <w:tc>
          <w:tcPr>
            <w:tcW w:w="3600" w:type="dxa"/>
            <w:tcBorders>
              <w:top w:val="nil"/>
              <w:left w:val="nil"/>
              <w:bottom w:val="single" w:color="auto" w:sz="4" w:space="0"/>
              <w:right w:val="single" w:color="auto" w:sz="4" w:space="0"/>
            </w:tcBorders>
            <w:shd w:val="clear" w:color="000000" w:fill="BDD7EE"/>
            <w:noWrap/>
            <w:vAlign w:val="bottom"/>
            <w:tcPrChange w:id="774" w:author="Palash Pandit" w:date="2021-05-06T16:27:00Z">
              <w:tcPr>
                <w:tcW w:w="3600" w:type="dxa"/>
                <w:tcBorders>
                  <w:top w:val="nil"/>
                  <w:left w:val="nil"/>
                  <w:bottom w:val="single" w:color="auto" w:sz="4" w:space="0"/>
                  <w:right w:val="single" w:color="auto" w:sz="4" w:space="0"/>
                </w:tcBorders>
                <w:shd w:val="clear" w:color="000000" w:fill="BDD7EE"/>
                <w:noWrap/>
                <w:vAlign w:val="bottom"/>
              </w:tcPr>
            </w:tcPrChange>
          </w:tcPr>
          <w:p>
            <w:pPr>
              <w:overflowPunct/>
              <w:autoSpaceDE/>
              <w:autoSpaceDN/>
              <w:adjustRightInd/>
              <w:spacing w:before="0"/>
              <w:ind w:left="0" w:right="0"/>
              <w:textAlignment w:val="auto"/>
              <w:rPr>
                <w:rFonts w:ascii="Calibri" w:hAnsi="Calibri"/>
                <w:color w:val="000000"/>
                <w:sz w:val="22"/>
                <w:szCs w:val="22"/>
              </w:rPr>
            </w:pPr>
            <w:r>
              <w:rPr>
                <w:rFonts w:ascii="Calibri" w:hAnsi="Calibri"/>
                <w:color w:val="000000"/>
                <w:sz w:val="22"/>
                <w:szCs w:val="22"/>
              </w:rPr>
              <w:t>EVR CCF Table</w:t>
            </w:r>
          </w:p>
        </w:tc>
        <w:tc>
          <w:tcPr>
            <w:tcW w:w="3105" w:type="dxa"/>
            <w:tcBorders>
              <w:top w:val="nil"/>
              <w:left w:val="nil"/>
              <w:bottom w:val="single" w:color="auto" w:sz="4" w:space="0"/>
              <w:right w:val="single" w:color="auto" w:sz="4" w:space="0"/>
            </w:tcBorders>
            <w:shd w:val="clear" w:color="000000" w:fill="BDD7EE"/>
            <w:tcPrChange w:id="775" w:author="Palash Pandit" w:date="2021-05-06T16:27:00Z">
              <w:tcPr>
                <w:tcW w:w="3870" w:type="dxa"/>
                <w:tcBorders>
                  <w:top w:val="nil"/>
                  <w:left w:val="nil"/>
                  <w:bottom w:val="single" w:color="auto" w:sz="4" w:space="0"/>
                  <w:right w:val="single" w:color="auto" w:sz="4" w:space="0"/>
                </w:tcBorders>
                <w:shd w:val="clear" w:color="000000" w:fill="BDD7EE"/>
              </w:tcPr>
            </w:tcPrChange>
          </w:tcPr>
          <w:p>
            <w:pPr>
              <w:overflowPunct/>
              <w:autoSpaceDE/>
              <w:autoSpaceDN/>
              <w:adjustRightInd/>
              <w:spacing w:before="0"/>
              <w:ind w:left="0" w:right="0"/>
              <w:textAlignment w:val="auto"/>
              <w:rPr>
                <w:rFonts w:ascii="Calibri" w:hAnsi="Calibri"/>
                <w:color w:val="000000"/>
                <w:sz w:val="22"/>
                <w:szCs w:val="22"/>
              </w:rPr>
            </w:pPr>
            <w:r>
              <w:rPr>
                <w:rFonts w:ascii="Calibri" w:hAnsi="Calibri"/>
                <w:color w:val="000000"/>
                <w:sz w:val="22"/>
                <w:szCs w:val="22"/>
              </w:rPr>
              <w:t>Description</w:t>
            </w:r>
          </w:p>
        </w:tc>
      </w:tr>
      <w:tr>
        <w:tblPrEx>
          <w:tblCellMar>
            <w:top w:w="0" w:type="dxa"/>
            <w:left w:w="108" w:type="dxa"/>
            <w:bottom w:w="0" w:type="dxa"/>
            <w:right w:w="108" w:type="dxa"/>
          </w:tblCellMar>
          <w:tblPrExChange w:id="776" w:author="Palash Pandit" w:date="2021-05-06T16:27:00Z">
            <w:tblPrEx>
              <w:tblCellMar>
                <w:top w:w="0" w:type="dxa"/>
                <w:left w:w="108" w:type="dxa"/>
                <w:bottom w:w="0" w:type="dxa"/>
                <w:right w:w="108" w:type="dxa"/>
              </w:tblCellMar>
            </w:tblPrEx>
          </w:tblPrExChange>
        </w:tblPrEx>
        <w:trPr>
          <w:trHeight w:val="300" w:hRule="atLeast"/>
          <w:trPrChange w:id="776" w:author="Palash Pandit" w:date="2021-05-06T16:27:00Z">
            <w:trPr>
              <w:trHeight w:val="300" w:hRule="atLeast"/>
            </w:trPr>
          </w:trPrChange>
        </w:trPr>
        <w:tc>
          <w:tcPr>
            <w:tcW w:w="2896" w:type="dxa"/>
            <w:vMerge w:val="restart"/>
            <w:tcBorders>
              <w:top w:val="nil"/>
              <w:left w:val="single" w:color="auto" w:sz="4" w:space="0"/>
              <w:bottom w:val="single" w:color="auto" w:sz="4" w:space="0"/>
              <w:right w:val="single" w:color="auto" w:sz="4" w:space="0"/>
            </w:tcBorders>
            <w:shd w:val="clear" w:color="auto" w:fill="auto"/>
            <w:noWrap/>
            <w:vAlign w:val="center"/>
            <w:tcPrChange w:id="777" w:author="Palash Pandit" w:date="2021-05-06T16:27:00Z">
              <w:tcPr>
                <w:tcW w:w="2160" w:type="dxa"/>
                <w:vMerge w:val="restart"/>
                <w:tcBorders>
                  <w:top w:val="nil"/>
                  <w:left w:val="single" w:color="auto" w:sz="4" w:space="0"/>
                  <w:bottom w:val="single" w:color="auto" w:sz="4" w:space="0"/>
                  <w:right w:val="single" w:color="auto" w:sz="4" w:space="0"/>
                </w:tcBorders>
                <w:shd w:val="clear" w:color="auto" w:fill="auto"/>
                <w:noWrap/>
                <w:vAlign w:val="center"/>
              </w:tcPr>
            </w:tcPrChange>
          </w:tcPr>
          <w:p>
            <w:pPr>
              <w:overflowPunct/>
              <w:autoSpaceDE/>
              <w:autoSpaceDN/>
              <w:adjustRightInd/>
              <w:spacing w:before="0"/>
              <w:ind w:left="0" w:right="0"/>
              <w:jc w:val="center"/>
              <w:textAlignment w:val="auto"/>
              <w:rPr>
                <w:rFonts w:ascii="Calibri" w:hAnsi="Calibri"/>
                <w:color w:val="000000"/>
                <w:sz w:val="22"/>
                <w:szCs w:val="22"/>
              </w:rPr>
            </w:pPr>
            <w:del w:id="778" w:author="Palash Pandit" w:date="2021-05-06T16:26:00Z">
              <w:r>
                <w:rPr>
                  <w:color w:val="000000" w:themeColor="text1"/>
                  <w14:textFill>
                    <w14:solidFill>
                      <w14:schemeClr w14:val="tx1"/>
                    </w14:solidFill>
                  </w14:textFill>
                </w:rPr>
                <w:delText>10.223.6.32</w:delText>
              </w:r>
            </w:del>
            <w:ins w:id="779" w:author="Palash Pandit" w:date="2021-05-06T16:26:00Z">
              <w:r>
                <w:rPr>
                  <w:color w:val="000000" w:themeColor="text1"/>
                  <w14:textFill>
                    <w14:solidFill>
                      <w14:schemeClr w14:val="tx1"/>
                    </w14:solidFill>
                  </w14:textFill>
                </w:rPr>
                <w:t>1AODB.MAS.NET</w:t>
              </w:r>
            </w:ins>
          </w:p>
        </w:tc>
        <w:tc>
          <w:tcPr>
            <w:tcW w:w="3600" w:type="dxa"/>
            <w:tcBorders>
              <w:top w:val="nil"/>
              <w:left w:val="nil"/>
              <w:bottom w:val="single" w:color="auto" w:sz="4" w:space="0"/>
              <w:right w:val="single" w:color="auto" w:sz="4" w:space="0"/>
            </w:tcBorders>
            <w:shd w:val="clear" w:color="auto" w:fill="auto"/>
            <w:noWrap/>
            <w:vAlign w:val="bottom"/>
            <w:tcPrChange w:id="780" w:author="Palash Pandit" w:date="2021-05-06T16:27:00Z">
              <w:tcPr>
                <w:tcW w:w="3600" w:type="dxa"/>
                <w:tcBorders>
                  <w:top w:val="nil"/>
                  <w:left w:val="nil"/>
                  <w:bottom w:val="single" w:color="auto" w:sz="4" w:space="0"/>
                  <w:right w:val="single" w:color="auto" w:sz="4" w:space="0"/>
                </w:tcBorders>
                <w:shd w:val="clear" w:color="auto" w:fill="auto"/>
                <w:noWrap/>
                <w:vAlign w:val="bottom"/>
              </w:tcPr>
            </w:tcPrChange>
          </w:tcPr>
          <w:p>
            <w:pPr>
              <w:overflowPunct/>
              <w:autoSpaceDE/>
              <w:autoSpaceDN/>
              <w:adjustRightInd/>
              <w:spacing w:before="0"/>
              <w:ind w:left="0" w:right="0"/>
              <w:textAlignment w:val="auto"/>
              <w:rPr>
                <w:rFonts w:ascii="Calibri" w:hAnsi="Calibri"/>
                <w:color w:val="000000"/>
                <w:sz w:val="22"/>
                <w:szCs w:val="22"/>
              </w:rPr>
            </w:pPr>
            <w:r>
              <w:rPr>
                <w:rFonts w:ascii="Calibri" w:hAnsi="Calibri"/>
                <w:color w:val="000000"/>
                <w:sz w:val="22"/>
                <w:szCs w:val="22"/>
              </w:rPr>
              <w:t>EVR_FORM_LOAD_STATUS</w:t>
            </w:r>
          </w:p>
        </w:tc>
        <w:tc>
          <w:tcPr>
            <w:tcW w:w="3105" w:type="dxa"/>
            <w:tcBorders>
              <w:top w:val="nil"/>
              <w:left w:val="nil"/>
              <w:bottom w:val="single" w:color="auto" w:sz="4" w:space="0"/>
              <w:right w:val="single" w:color="auto" w:sz="4" w:space="0"/>
            </w:tcBorders>
            <w:tcPrChange w:id="781" w:author="Palash Pandit" w:date="2021-05-06T16:27:00Z">
              <w:tcPr>
                <w:tcW w:w="3870" w:type="dxa"/>
                <w:tcBorders>
                  <w:top w:val="nil"/>
                  <w:left w:val="nil"/>
                  <w:bottom w:val="single" w:color="auto" w:sz="4" w:space="0"/>
                  <w:right w:val="single" w:color="auto" w:sz="4" w:space="0"/>
                </w:tcBorders>
              </w:tcPr>
            </w:tcPrChange>
          </w:tcPr>
          <w:p>
            <w:pPr>
              <w:overflowPunct/>
              <w:autoSpaceDE/>
              <w:autoSpaceDN/>
              <w:adjustRightInd/>
              <w:spacing w:before="0"/>
              <w:ind w:left="0" w:right="0"/>
              <w:textAlignment w:val="auto"/>
              <w:rPr>
                <w:rFonts w:ascii="Calibri" w:hAnsi="Calibri"/>
                <w:color w:val="000000"/>
                <w:sz w:val="22"/>
                <w:szCs w:val="22"/>
              </w:rPr>
            </w:pPr>
            <w:r>
              <w:rPr>
                <w:rFonts w:ascii="Calibri" w:hAnsi="Calibri"/>
                <w:color w:val="000000"/>
                <w:sz w:val="22"/>
                <w:szCs w:val="22"/>
              </w:rPr>
              <w:t>Contains status of form and crew details who loads the form.</w:t>
            </w:r>
          </w:p>
        </w:tc>
      </w:tr>
      <w:tr>
        <w:tblPrEx>
          <w:tblCellMar>
            <w:top w:w="0" w:type="dxa"/>
            <w:left w:w="108" w:type="dxa"/>
            <w:bottom w:w="0" w:type="dxa"/>
            <w:right w:w="108" w:type="dxa"/>
          </w:tblCellMar>
          <w:tblPrExChange w:id="782" w:author="Palash Pandit" w:date="2021-05-06T16:27:00Z">
            <w:tblPrEx>
              <w:tblCellMar>
                <w:top w:w="0" w:type="dxa"/>
                <w:left w:w="108" w:type="dxa"/>
                <w:bottom w:w="0" w:type="dxa"/>
                <w:right w:w="108" w:type="dxa"/>
              </w:tblCellMar>
            </w:tblPrEx>
          </w:tblPrExChange>
        </w:tblPrEx>
        <w:trPr>
          <w:trHeight w:val="300" w:hRule="atLeast"/>
          <w:trPrChange w:id="782" w:author="Palash Pandit" w:date="2021-05-06T16:27:00Z">
            <w:trPr>
              <w:trHeight w:val="300" w:hRule="atLeast"/>
            </w:trPr>
          </w:trPrChange>
        </w:trPr>
        <w:tc>
          <w:tcPr>
            <w:tcW w:w="2896" w:type="dxa"/>
            <w:vMerge w:val="continue"/>
            <w:tcBorders>
              <w:top w:val="nil"/>
              <w:left w:val="single" w:color="auto" w:sz="4" w:space="0"/>
              <w:bottom w:val="single" w:color="auto" w:sz="4" w:space="0"/>
              <w:right w:val="single" w:color="auto" w:sz="4" w:space="0"/>
            </w:tcBorders>
            <w:vAlign w:val="center"/>
            <w:tcPrChange w:id="783" w:author="Palash Pandit" w:date="2021-05-06T16:27:00Z">
              <w:tcPr>
                <w:tcW w:w="2160" w:type="dxa"/>
                <w:vMerge w:val="continue"/>
                <w:tcBorders>
                  <w:top w:val="nil"/>
                  <w:left w:val="single" w:color="auto" w:sz="4" w:space="0"/>
                  <w:bottom w:val="single" w:color="auto" w:sz="4" w:space="0"/>
                  <w:right w:val="single" w:color="auto" w:sz="4" w:space="0"/>
                </w:tcBorders>
                <w:vAlign w:val="center"/>
              </w:tcPr>
            </w:tcPrChange>
          </w:tcPr>
          <w:p>
            <w:pPr>
              <w:overflowPunct/>
              <w:autoSpaceDE/>
              <w:autoSpaceDN/>
              <w:adjustRightInd/>
              <w:spacing w:before="0"/>
              <w:ind w:left="0" w:right="0"/>
              <w:textAlignment w:val="auto"/>
              <w:rPr>
                <w:rFonts w:ascii="Calibri" w:hAnsi="Calibri"/>
                <w:color w:val="000000"/>
                <w:sz w:val="22"/>
                <w:szCs w:val="22"/>
              </w:rPr>
            </w:pPr>
          </w:p>
        </w:tc>
        <w:tc>
          <w:tcPr>
            <w:tcW w:w="3600" w:type="dxa"/>
            <w:tcBorders>
              <w:top w:val="nil"/>
              <w:left w:val="nil"/>
              <w:bottom w:val="single" w:color="auto" w:sz="4" w:space="0"/>
              <w:right w:val="single" w:color="auto" w:sz="4" w:space="0"/>
            </w:tcBorders>
            <w:shd w:val="clear" w:color="auto" w:fill="auto"/>
            <w:noWrap/>
            <w:vAlign w:val="bottom"/>
            <w:tcPrChange w:id="784" w:author="Palash Pandit" w:date="2021-05-06T16:27:00Z">
              <w:tcPr>
                <w:tcW w:w="3600" w:type="dxa"/>
                <w:tcBorders>
                  <w:top w:val="nil"/>
                  <w:left w:val="nil"/>
                  <w:bottom w:val="single" w:color="auto" w:sz="4" w:space="0"/>
                  <w:right w:val="single" w:color="auto" w:sz="4" w:space="0"/>
                </w:tcBorders>
                <w:shd w:val="clear" w:color="auto" w:fill="auto"/>
                <w:noWrap/>
                <w:vAlign w:val="bottom"/>
              </w:tcPr>
            </w:tcPrChange>
          </w:tcPr>
          <w:p>
            <w:pPr>
              <w:overflowPunct/>
              <w:autoSpaceDE/>
              <w:autoSpaceDN/>
              <w:adjustRightInd/>
              <w:spacing w:before="0"/>
              <w:ind w:left="0" w:right="0"/>
              <w:textAlignment w:val="auto"/>
              <w:rPr>
                <w:rFonts w:ascii="Calibri" w:hAnsi="Calibri"/>
                <w:color w:val="000000"/>
                <w:sz w:val="22"/>
                <w:szCs w:val="22"/>
              </w:rPr>
            </w:pPr>
            <w:r>
              <w:rPr>
                <w:rFonts w:ascii="Calibri" w:hAnsi="Calibri"/>
                <w:color w:val="000000"/>
                <w:sz w:val="22"/>
                <w:szCs w:val="22"/>
              </w:rPr>
              <w:t>EVR_VOYAGE_REPORT</w:t>
            </w:r>
          </w:p>
        </w:tc>
        <w:tc>
          <w:tcPr>
            <w:tcW w:w="3105" w:type="dxa"/>
            <w:tcBorders>
              <w:top w:val="nil"/>
              <w:left w:val="nil"/>
              <w:bottom w:val="single" w:color="auto" w:sz="4" w:space="0"/>
              <w:right w:val="single" w:color="auto" w:sz="4" w:space="0"/>
            </w:tcBorders>
            <w:tcPrChange w:id="785" w:author="Palash Pandit" w:date="2021-05-06T16:27:00Z">
              <w:tcPr>
                <w:tcW w:w="3870" w:type="dxa"/>
                <w:tcBorders>
                  <w:top w:val="nil"/>
                  <w:left w:val="nil"/>
                  <w:bottom w:val="single" w:color="auto" w:sz="4" w:space="0"/>
                  <w:right w:val="single" w:color="auto" w:sz="4" w:space="0"/>
                </w:tcBorders>
              </w:tcPr>
            </w:tcPrChange>
          </w:tcPr>
          <w:p>
            <w:pPr>
              <w:overflowPunct/>
              <w:autoSpaceDE/>
              <w:autoSpaceDN/>
              <w:adjustRightInd/>
              <w:spacing w:before="0"/>
              <w:ind w:left="0" w:right="0"/>
              <w:textAlignment w:val="auto"/>
              <w:rPr>
                <w:rFonts w:ascii="Calibri" w:hAnsi="Calibri"/>
                <w:color w:val="000000"/>
                <w:sz w:val="22"/>
                <w:szCs w:val="22"/>
              </w:rPr>
            </w:pPr>
            <w:r>
              <w:rPr>
                <w:rFonts w:ascii="Calibri" w:hAnsi="Calibri"/>
                <w:color w:val="000000"/>
                <w:sz w:val="22"/>
                <w:szCs w:val="22"/>
              </w:rPr>
              <w:t>Contains CCIC and captain details</w:t>
            </w:r>
          </w:p>
        </w:tc>
      </w:tr>
      <w:tr>
        <w:tblPrEx>
          <w:tblCellMar>
            <w:top w:w="0" w:type="dxa"/>
            <w:left w:w="108" w:type="dxa"/>
            <w:bottom w:w="0" w:type="dxa"/>
            <w:right w:w="108" w:type="dxa"/>
          </w:tblCellMar>
          <w:tblPrExChange w:id="786" w:author="Palash Pandit" w:date="2021-05-06T16:27:00Z">
            <w:tblPrEx>
              <w:tblCellMar>
                <w:top w:w="0" w:type="dxa"/>
                <w:left w:w="108" w:type="dxa"/>
                <w:bottom w:w="0" w:type="dxa"/>
                <w:right w:w="108" w:type="dxa"/>
              </w:tblCellMar>
            </w:tblPrEx>
          </w:tblPrExChange>
        </w:tblPrEx>
        <w:trPr>
          <w:trHeight w:val="300" w:hRule="atLeast"/>
          <w:trPrChange w:id="786" w:author="Palash Pandit" w:date="2021-05-06T16:27:00Z">
            <w:trPr>
              <w:trHeight w:val="300" w:hRule="atLeast"/>
            </w:trPr>
          </w:trPrChange>
        </w:trPr>
        <w:tc>
          <w:tcPr>
            <w:tcW w:w="2896" w:type="dxa"/>
            <w:vMerge w:val="continue"/>
            <w:tcBorders>
              <w:top w:val="nil"/>
              <w:left w:val="single" w:color="auto" w:sz="4" w:space="0"/>
              <w:bottom w:val="single" w:color="auto" w:sz="4" w:space="0"/>
              <w:right w:val="single" w:color="auto" w:sz="4" w:space="0"/>
            </w:tcBorders>
            <w:vAlign w:val="center"/>
            <w:tcPrChange w:id="787" w:author="Palash Pandit" w:date="2021-05-06T16:27:00Z">
              <w:tcPr>
                <w:tcW w:w="2160" w:type="dxa"/>
                <w:vMerge w:val="continue"/>
                <w:tcBorders>
                  <w:top w:val="nil"/>
                  <w:left w:val="single" w:color="auto" w:sz="4" w:space="0"/>
                  <w:bottom w:val="single" w:color="auto" w:sz="4" w:space="0"/>
                  <w:right w:val="single" w:color="auto" w:sz="4" w:space="0"/>
                </w:tcBorders>
                <w:vAlign w:val="center"/>
              </w:tcPr>
            </w:tcPrChange>
          </w:tcPr>
          <w:p>
            <w:pPr>
              <w:overflowPunct/>
              <w:autoSpaceDE/>
              <w:autoSpaceDN/>
              <w:adjustRightInd/>
              <w:spacing w:before="0"/>
              <w:ind w:left="0" w:right="0"/>
              <w:textAlignment w:val="auto"/>
              <w:rPr>
                <w:rFonts w:ascii="Calibri" w:hAnsi="Calibri"/>
                <w:color w:val="000000"/>
                <w:sz w:val="22"/>
                <w:szCs w:val="22"/>
              </w:rPr>
            </w:pPr>
          </w:p>
        </w:tc>
        <w:tc>
          <w:tcPr>
            <w:tcW w:w="3600" w:type="dxa"/>
            <w:tcBorders>
              <w:top w:val="nil"/>
              <w:left w:val="nil"/>
              <w:bottom w:val="single" w:color="auto" w:sz="4" w:space="0"/>
              <w:right w:val="single" w:color="auto" w:sz="4" w:space="0"/>
            </w:tcBorders>
            <w:shd w:val="clear" w:color="auto" w:fill="auto"/>
            <w:noWrap/>
            <w:vAlign w:val="bottom"/>
            <w:tcPrChange w:id="788" w:author="Palash Pandit" w:date="2021-05-06T16:27:00Z">
              <w:tcPr>
                <w:tcW w:w="3600" w:type="dxa"/>
                <w:tcBorders>
                  <w:top w:val="nil"/>
                  <w:left w:val="nil"/>
                  <w:bottom w:val="single" w:color="auto" w:sz="4" w:space="0"/>
                  <w:right w:val="single" w:color="auto" w:sz="4" w:space="0"/>
                </w:tcBorders>
                <w:shd w:val="clear" w:color="auto" w:fill="auto"/>
                <w:noWrap/>
                <w:vAlign w:val="bottom"/>
              </w:tcPr>
            </w:tcPrChange>
          </w:tcPr>
          <w:p>
            <w:pPr>
              <w:overflowPunct/>
              <w:autoSpaceDE/>
              <w:autoSpaceDN/>
              <w:adjustRightInd/>
              <w:spacing w:before="0"/>
              <w:ind w:left="0" w:right="0"/>
              <w:textAlignment w:val="auto"/>
              <w:rPr>
                <w:rFonts w:ascii="Calibri" w:hAnsi="Calibri"/>
                <w:color w:val="000000"/>
                <w:sz w:val="22"/>
                <w:szCs w:val="22"/>
              </w:rPr>
            </w:pPr>
            <w:r>
              <w:rPr>
                <w:rFonts w:ascii="Calibri" w:hAnsi="Calibri"/>
                <w:color w:val="000000"/>
                <w:sz w:val="22"/>
                <w:szCs w:val="22"/>
              </w:rPr>
              <w:t>EVR_FLGHT_DTL</w:t>
            </w:r>
          </w:p>
        </w:tc>
        <w:tc>
          <w:tcPr>
            <w:tcW w:w="3105" w:type="dxa"/>
            <w:tcBorders>
              <w:top w:val="nil"/>
              <w:left w:val="nil"/>
              <w:bottom w:val="single" w:color="auto" w:sz="4" w:space="0"/>
              <w:right w:val="single" w:color="auto" w:sz="4" w:space="0"/>
            </w:tcBorders>
            <w:tcPrChange w:id="789" w:author="Palash Pandit" w:date="2021-05-06T16:27:00Z">
              <w:tcPr>
                <w:tcW w:w="3870" w:type="dxa"/>
                <w:tcBorders>
                  <w:top w:val="nil"/>
                  <w:left w:val="nil"/>
                  <w:bottom w:val="single" w:color="auto" w:sz="4" w:space="0"/>
                  <w:right w:val="single" w:color="auto" w:sz="4" w:space="0"/>
                </w:tcBorders>
              </w:tcPr>
            </w:tcPrChange>
          </w:tcPr>
          <w:p>
            <w:pPr>
              <w:overflowPunct/>
              <w:autoSpaceDE/>
              <w:autoSpaceDN/>
              <w:adjustRightInd/>
              <w:spacing w:before="0"/>
              <w:ind w:left="0" w:right="0"/>
              <w:textAlignment w:val="auto"/>
              <w:rPr>
                <w:rFonts w:ascii="Calibri" w:hAnsi="Calibri"/>
                <w:color w:val="000000"/>
                <w:sz w:val="22"/>
                <w:szCs w:val="22"/>
              </w:rPr>
            </w:pPr>
            <w:r>
              <w:rPr>
                <w:rFonts w:ascii="Calibri" w:hAnsi="Calibri"/>
                <w:color w:val="000000"/>
                <w:sz w:val="22"/>
                <w:szCs w:val="22"/>
              </w:rPr>
              <w:t>Contains the details of flight timings.</w:t>
            </w:r>
          </w:p>
        </w:tc>
      </w:tr>
      <w:tr>
        <w:tblPrEx>
          <w:tblCellMar>
            <w:top w:w="0" w:type="dxa"/>
            <w:left w:w="108" w:type="dxa"/>
            <w:bottom w:w="0" w:type="dxa"/>
            <w:right w:w="108" w:type="dxa"/>
          </w:tblCellMar>
          <w:tblPrExChange w:id="790" w:author="Palash Pandit" w:date="2021-05-06T16:27:00Z">
            <w:tblPrEx>
              <w:tblCellMar>
                <w:top w:w="0" w:type="dxa"/>
                <w:left w:w="108" w:type="dxa"/>
                <w:bottom w:w="0" w:type="dxa"/>
                <w:right w:w="108" w:type="dxa"/>
              </w:tblCellMar>
            </w:tblPrEx>
          </w:tblPrExChange>
        </w:tblPrEx>
        <w:trPr>
          <w:trHeight w:val="300" w:hRule="atLeast"/>
          <w:trPrChange w:id="790" w:author="Palash Pandit" w:date="2021-05-06T16:27:00Z">
            <w:trPr>
              <w:trHeight w:val="300" w:hRule="atLeast"/>
            </w:trPr>
          </w:trPrChange>
        </w:trPr>
        <w:tc>
          <w:tcPr>
            <w:tcW w:w="2896" w:type="dxa"/>
            <w:vMerge w:val="continue"/>
            <w:tcBorders>
              <w:top w:val="nil"/>
              <w:left w:val="single" w:color="auto" w:sz="4" w:space="0"/>
              <w:bottom w:val="single" w:color="auto" w:sz="4" w:space="0"/>
              <w:right w:val="single" w:color="auto" w:sz="4" w:space="0"/>
            </w:tcBorders>
            <w:vAlign w:val="center"/>
            <w:tcPrChange w:id="791" w:author="Palash Pandit" w:date="2021-05-06T16:27:00Z">
              <w:tcPr>
                <w:tcW w:w="2160" w:type="dxa"/>
                <w:vMerge w:val="continue"/>
                <w:tcBorders>
                  <w:top w:val="nil"/>
                  <w:left w:val="single" w:color="auto" w:sz="4" w:space="0"/>
                  <w:bottom w:val="single" w:color="auto" w:sz="4" w:space="0"/>
                  <w:right w:val="single" w:color="auto" w:sz="4" w:space="0"/>
                </w:tcBorders>
                <w:vAlign w:val="center"/>
              </w:tcPr>
            </w:tcPrChange>
          </w:tcPr>
          <w:p>
            <w:pPr>
              <w:overflowPunct/>
              <w:autoSpaceDE/>
              <w:autoSpaceDN/>
              <w:adjustRightInd/>
              <w:spacing w:before="0"/>
              <w:ind w:left="0" w:right="0"/>
              <w:textAlignment w:val="auto"/>
              <w:rPr>
                <w:rFonts w:ascii="Calibri" w:hAnsi="Calibri"/>
                <w:color w:val="000000"/>
                <w:sz w:val="22"/>
                <w:szCs w:val="22"/>
              </w:rPr>
            </w:pPr>
          </w:p>
        </w:tc>
        <w:tc>
          <w:tcPr>
            <w:tcW w:w="3600" w:type="dxa"/>
            <w:tcBorders>
              <w:top w:val="nil"/>
              <w:left w:val="nil"/>
              <w:bottom w:val="single" w:color="auto" w:sz="4" w:space="0"/>
              <w:right w:val="single" w:color="auto" w:sz="4" w:space="0"/>
            </w:tcBorders>
            <w:shd w:val="clear" w:color="auto" w:fill="auto"/>
            <w:noWrap/>
            <w:vAlign w:val="bottom"/>
            <w:tcPrChange w:id="792" w:author="Palash Pandit" w:date="2021-05-06T16:27:00Z">
              <w:tcPr>
                <w:tcW w:w="3600" w:type="dxa"/>
                <w:tcBorders>
                  <w:top w:val="nil"/>
                  <w:left w:val="nil"/>
                  <w:bottom w:val="single" w:color="auto" w:sz="4" w:space="0"/>
                  <w:right w:val="single" w:color="auto" w:sz="4" w:space="0"/>
                </w:tcBorders>
                <w:shd w:val="clear" w:color="auto" w:fill="auto"/>
                <w:noWrap/>
                <w:vAlign w:val="bottom"/>
              </w:tcPr>
            </w:tcPrChange>
          </w:tcPr>
          <w:p>
            <w:pPr>
              <w:overflowPunct/>
              <w:autoSpaceDE/>
              <w:autoSpaceDN/>
              <w:adjustRightInd/>
              <w:spacing w:before="0"/>
              <w:ind w:left="0" w:right="0"/>
              <w:textAlignment w:val="auto"/>
              <w:rPr>
                <w:rFonts w:ascii="Calibri" w:hAnsi="Calibri"/>
                <w:color w:val="000000"/>
                <w:sz w:val="22"/>
                <w:szCs w:val="22"/>
              </w:rPr>
            </w:pPr>
            <w:r>
              <w:rPr>
                <w:rFonts w:ascii="Calibri" w:hAnsi="Calibri"/>
                <w:color w:val="000000"/>
                <w:sz w:val="22"/>
                <w:szCs w:val="22"/>
              </w:rPr>
              <w:t>EVR_FLGHT_CREW_DTL</w:t>
            </w:r>
          </w:p>
        </w:tc>
        <w:tc>
          <w:tcPr>
            <w:tcW w:w="3105" w:type="dxa"/>
            <w:tcBorders>
              <w:top w:val="nil"/>
              <w:left w:val="nil"/>
              <w:bottom w:val="single" w:color="auto" w:sz="4" w:space="0"/>
              <w:right w:val="single" w:color="auto" w:sz="4" w:space="0"/>
            </w:tcBorders>
            <w:tcPrChange w:id="793" w:author="Palash Pandit" w:date="2021-05-06T16:27:00Z">
              <w:tcPr>
                <w:tcW w:w="3870" w:type="dxa"/>
                <w:tcBorders>
                  <w:top w:val="nil"/>
                  <w:left w:val="nil"/>
                  <w:bottom w:val="single" w:color="auto" w:sz="4" w:space="0"/>
                  <w:right w:val="single" w:color="auto" w:sz="4" w:space="0"/>
                </w:tcBorders>
              </w:tcPr>
            </w:tcPrChange>
          </w:tcPr>
          <w:p>
            <w:pPr>
              <w:overflowPunct/>
              <w:autoSpaceDE/>
              <w:autoSpaceDN/>
              <w:adjustRightInd/>
              <w:spacing w:before="0"/>
              <w:ind w:left="0" w:right="0"/>
              <w:textAlignment w:val="auto"/>
              <w:rPr>
                <w:rFonts w:ascii="Calibri" w:hAnsi="Calibri"/>
                <w:color w:val="000000"/>
                <w:sz w:val="22"/>
                <w:szCs w:val="22"/>
              </w:rPr>
            </w:pPr>
            <w:r>
              <w:rPr>
                <w:rFonts w:ascii="Calibri" w:hAnsi="Calibri"/>
                <w:color w:val="000000"/>
                <w:sz w:val="22"/>
                <w:szCs w:val="22"/>
              </w:rPr>
              <w:t>Contains the details of crew for the flight</w:t>
            </w:r>
          </w:p>
        </w:tc>
      </w:tr>
      <w:tr>
        <w:tblPrEx>
          <w:tblCellMar>
            <w:top w:w="0" w:type="dxa"/>
            <w:left w:w="108" w:type="dxa"/>
            <w:bottom w:w="0" w:type="dxa"/>
            <w:right w:w="108" w:type="dxa"/>
          </w:tblCellMar>
          <w:tblPrExChange w:id="794" w:author="Palash Pandit" w:date="2021-05-06T16:27:00Z">
            <w:tblPrEx>
              <w:tblCellMar>
                <w:top w:w="0" w:type="dxa"/>
                <w:left w:w="108" w:type="dxa"/>
                <w:bottom w:w="0" w:type="dxa"/>
                <w:right w:w="108" w:type="dxa"/>
              </w:tblCellMar>
            </w:tblPrEx>
          </w:tblPrExChange>
        </w:tblPrEx>
        <w:trPr>
          <w:trHeight w:val="300" w:hRule="atLeast"/>
          <w:trPrChange w:id="794" w:author="Palash Pandit" w:date="2021-05-06T16:27:00Z">
            <w:trPr>
              <w:trHeight w:val="300" w:hRule="atLeast"/>
            </w:trPr>
          </w:trPrChange>
        </w:trPr>
        <w:tc>
          <w:tcPr>
            <w:tcW w:w="2896" w:type="dxa"/>
            <w:vMerge w:val="continue"/>
            <w:tcBorders>
              <w:top w:val="nil"/>
              <w:left w:val="single" w:color="auto" w:sz="4" w:space="0"/>
              <w:bottom w:val="single" w:color="auto" w:sz="4" w:space="0"/>
              <w:right w:val="single" w:color="auto" w:sz="4" w:space="0"/>
            </w:tcBorders>
            <w:vAlign w:val="center"/>
            <w:tcPrChange w:id="795" w:author="Palash Pandit" w:date="2021-05-06T16:27:00Z">
              <w:tcPr>
                <w:tcW w:w="2160" w:type="dxa"/>
                <w:vMerge w:val="continue"/>
                <w:tcBorders>
                  <w:top w:val="nil"/>
                  <w:left w:val="single" w:color="auto" w:sz="4" w:space="0"/>
                  <w:bottom w:val="single" w:color="auto" w:sz="4" w:space="0"/>
                  <w:right w:val="single" w:color="auto" w:sz="4" w:space="0"/>
                </w:tcBorders>
                <w:vAlign w:val="center"/>
              </w:tcPr>
            </w:tcPrChange>
          </w:tcPr>
          <w:p>
            <w:pPr>
              <w:overflowPunct/>
              <w:autoSpaceDE/>
              <w:autoSpaceDN/>
              <w:adjustRightInd/>
              <w:spacing w:before="0"/>
              <w:ind w:left="0" w:right="0"/>
              <w:textAlignment w:val="auto"/>
              <w:rPr>
                <w:rFonts w:ascii="Calibri" w:hAnsi="Calibri"/>
                <w:color w:val="000000"/>
                <w:sz w:val="22"/>
                <w:szCs w:val="22"/>
              </w:rPr>
            </w:pPr>
          </w:p>
        </w:tc>
        <w:tc>
          <w:tcPr>
            <w:tcW w:w="3600" w:type="dxa"/>
            <w:tcBorders>
              <w:top w:val="nil"/>
              <w:left w:val="nil"/>
              <w:bottom w:val="single" w:color="auto" w:sz="4" w:space="0"/>
              <w:right w:val="single" w:color="auto" w:sz="4" w:space="0"/>
            </w:tcBorders>
            <w:shd w:val="clear" w:color="auto" w:fill="auto"/>
            <w:noWrap/>
            <w:vAlign w:val="bottom"/>
            <w:tcPrChange w:id="796" w:author="Palash Pandit" w:date="2021-05-06T16:27:00Z">
              <w:tcPr>
                <w:tcW w:w="3600" w:type="dxa"/>
                <w:tcBorders>
                  <w:top w:val="nil"/>
                  <w:left w:val="nil"/>
                  <w:bottom w:val="single" w:color="auto" w:sz="4" w:space="0"/>
                  <w:right w:val="single" w:color="auto" w:sz="4" w:space="0"/>
                </w:tcBorders>
                <w:shd w:val="clear" w:color="auto" w:fill="auto"/>
                <w:noWrap/>
                <w:vAlign w:val="bottom"/>
              </w:tcPr>
            </w:tcPrChange>
          </w:tcPr>
          <w:p>
            <w:pPr>
              <w:overflowPunct/>
              <w:autoSpaceDE/>
              <w:autoSpaceDN/>
              <w:adjustRightInd/>
              <w:spacing w:before="0"/>
              <w:ind w:left="0" w:right="0"/>
              <w:textAlignment w:val="auto"/>
              <w:rPr>
                <w:rFonts w:ascii="Calibri" w:hAnsi="Calibri"/>
                <w:color w:val="000000"/>
                <w:sz w:val="22"/>
                <w:szCs w:val="22"/>
              </w:rPr>
            </w:pPr>
            <w:r>
              <w:rPr>
                <w:rFonts w:ascii="Calibri" w:hAnsi="Calibri"/>
                <w:color w:val="000000"/>
                <w:sz w:val="22"/>
                <w:szCs w:val="22"/>
              </w:rPr>
              <w:t>EVR_CABIN_CREW_CHKLIST</w:t>
            </w:r>
          </w:p>
        </w:tc>
        <w:tc>
          <w:tcPr>
            <w:tcW w:w="3105" w:type="dxa"/>
            <w:tcBorders>
              <w:top w:val="nil"/>
              <w:left w:val="nil"/>
              <w:bottom w:val="single" w:color="auto" w:sz="4" w:space="0"/>
              <w:right w:val="single" w:color="auto" w:sz="4" w:space="0"/>
            </w:tcBorders>
            <w:tcPrChange w:id="797" w:author="Palash Pandit" w:date="2021-05-06T16:27:00Z">
              <w:tcPr>
                <w:tcW w:w="3870" w:type="dxa"/>
                <w:tcBorders>
                  <w:top w:val="nil"/>
                  <w:left w:val="nil"/>
                  <w:bottom w:val="single" w:color="auto" w:sz="4" w:space="0"/>
                  <w:right w:val="single" w:color="auto" w:sz="4" w:space="0"/>
                </w:tcBorders>
              </w:tcPr>
            </w:tcPrChange>
          </w:tcPr>
          <w:p>
            <w:pPr>
              <w:overflowPunct/>
              <w:autoSpaceDE/>
              <w:autoSpaceDN/>
              <w:adjustRightInd/>
              <w:spacing w:before="0"/>
              <w:ind w:left="0" w:right="0"/>
              <w:textAlignment w:val="auto"/>
              <w:rPr>
                <w:rFonts w:ascii="Calibri" w:hAnsi="Calibri"/>
                <w:color w:val="000000"/>
                <w:sz w:val="22"/>
                <w:szCs w:val="22"/>
              </w:rPr>
            </w:pPr>
            <w:r>
              <w:rPr>
                <w:rFonts w:ascii="Calibri" w:hAnsi="Calibri"/>
                <w:color w:val="000000"/>
                <w:sz w:val="22"/>
                <w:szCs w:val="22"/>
              </w:rPr>
              <w:t>Contains Cabin Crew Checklist status</w:t>
            </w:r>
          </w:p>
        </w:tc>
      </w:tr>
      <w:tr>
        <w:tblPrEx>
          <w:tblCellMar>
            <w:top w:w="0" w:type="dxa"/>
            <w:left w:w="108" w:type="dxa"/>
            <w:bottom w:w="0" w:type="dxa"/>
            <w:right w:w="108" w:type="dxa"/>
          </w:tblCellMar>
          <w:tblPrExChange w:id="798" w:author="Palash Pandit" w:date="2021-05-06T16:27:00Z">
            <w:tblPrEx>
              <w:tblCellMar>
                <w:top w:w="0" w:type="dxa"/>
                <w:left w:w="108" w:type="dxa"/>
                <w:bottom w:w="0" w:type="dxa"/>
                <w:right w:w="108" w:type="dxa"/>
              </w:tblCellMar>
            </w:tblPrEx>
          </w:tblPrExChange>
        </w:tblPrEx>
        <w:trPr>
          <w:trHeight w:val="300" w:hRule="atLeast"/>
          <w:trPrChange w:id="798" w:author="Palash Pandit" w:date="2021-05-06T16:27:00Z">
            <w:trPr>
              <w:trHeight w:val="300" w:hRule="atLeast"/>
            </w:trPr>
          </w:trPrChange>
        </w:trPr>
        <w:tc>
          <w:tcPr>
            <w:tcW w:w="2896" w:type="dxa"/>
            <w:vMerge w:val="continue"/>
            <w:tcBorders>
              <w:top w:val="nil"/>
              <w:left w:val="single" w:color="auto" w:sz="4" w:space="0"/>
              <w:bottom w:val="single" w:color="auto" w:sz="4" w:space="0"/>
              <w:right w:val="single" w:color="auto" w:sz="4" w:space="0"/>
            </w:tcBorders>
            <w:vAlign w:val="center"/>
            <w:tcPrChange w:id="799" w:author="Palash Pandit" w:date="2021-05-06T16:27:00Z">
              <w:tcPr>
                <w:tcW w:w="2160" w:type="dxa"/>
                <w:vMerge w:val="continue"/>
                <w:tcBorders>
                  <w:top w:val="nil"/>
                  <w:left w:val="single" w:color="auto" w:sz="4" w:space="0"/>
                  <w:bottom w:val="single" w:color="auto" w:sz="4" w:space="0"/>
                  <w:right w:val="single" w:color="auto" w:sz="4" w:space="0"/>
                </w:tcBorders>
                <w:vAlign w:val="center"/>
              </w:tcPr>
            </w:tcPrChange>
          </w:tcPr>
          <w:p>
            <w:pPr>
              <w:overflowPunct/>
              <w:autoSpaceDE/>
              <w:autoSpaceDN/>
              <w:adjustRightInd/>
              <w:spacing w:before="0"/>
              <w:ind w:left="0" w:right="0"/>
              <w:textAlignment w:val="auto"/>
              <w:rPr>
                <w:rFonts w:ascii="Calibri" w:hAnsi="Calibri"/>
                <w:color w:val="000000"/>
                <w:sz w:val="22"/>
                <w:szCs w:val="22"/>
              </w:rPr>
            </w:pPr>
          </w:p>
        </w:tc>
        <w:tc>
          <w:tcPr>
            <w:tcW w:w="3600" w:type="dxa"/>
            <w:tcBorders>
              <w:top w:val="nil"/>
              <w:left w:val="nil"/>
              <w:bottom w:val="single" w:color="auto" w:sz="4" w:space="0"/>
              <w:right w:val="single" w:color="auto" w:sz="4" w:space="0"/>
            </w:tcBorders>
            <w:shd w:val="clear" w:color="auto" w:fill="auto"/>
            <w:noWrap/>
            <w:vAlign w:val="bottom"/>
            <w:tcPrChange w:id="800" w:author="Palash Pandit" w:date="2021-05-06T16:27:00Z">
              <w:tcPr>
                <w:tcW w:w="3600" w:type="dxa"/>
                <w:tcBorders>
                  <w:top w:val="nil"/>
                  <w:left w:val="nil"/>
                  <w:bottom w:val="single" w:color="auto" w:sz="4" w:space="0"/>
                  <w:right w:val="single" w:color="auto" w:sz="4" w:space="0"/>
                </w:tcBorders>
                <w:shd w:val="clear" w:color="auto" w:fill="auto"/>
                <w:noWrap/>
                <w:vAlign w:val="bottom"/>
              </w:tcPr>
            </w:tcPrChange>
          </w:tcPr>
          <w:p>
            <w:pPr>
              <w:overflowPunct/>
              <w:autoSpaceDE/>
              <w:autoSpaceDN/>
              <w:adjustRightInd/>
              <w:spacing w:before="0"/>
              <w:ind w:left="0" w:right="0"/>
              <w:textAlignment w:val="auto"/>
              <w:rPr>
                <w:rFonts w:ascii="Calibri" w:hAnsi="Calibri"/>
                <w:color w:val="000000"/>
                <w:sz w:val="22"/>
                <w:szCs w:val="22"/>
              </w:rPr>
            </w:pPr>
            <w:r>
              <w:rPr>
                <w:rFonts w:ascii="Calibri" w:hAnsi="Calibri"/>
                <w:color w:val="000000"/>
                <w:sz w:val="22"/>
                <w:szCs w:val="22"/>
              </w:rPr>
              <w:t>EVR_SERVICE_DISC</w:t>
            </w:r>
          </w:p>
        </w:tc>
        <w:tc>
          <w:tcPr>
            <w:tcW w:w="3105" w:type="dxa"/>
            <w:tcBorders>
              <w:top w:val="nil"/>
              <w:left w:val="nil"/>
              <w:bottom w:val="single" w:color="auto" w:sz="4" w:space="0"/>
              <w:right w:val="single" w:color="auto" w:sz="4" w:space="0"/>
            </w:tcBorders>
            <w:tcPrChange w:id="801" w:author="Palash Pandit" w:date="2021-05-06T16:27:00Z">
              <w:tcPr>
                <w:tcW w:w="3870" w:type="dxa"/>
                <w:tcBorders>
                  <w:top w:val="nil"/>
                  <w:left w:val="nil"/>
                  <w:bottom w:val="single" w:color="auto" w:sz="4" w:space="0"/>
                  <w:right w:val="single" w:color="auto" w:sz="4" w:space="0"/>
                </w:tcBorders>
              </w:tcPr>
            </w:tcPrChange>
          </w:tcPr>
          <w:p>
            <w:pPr>
              <w:overflowPunct/>
              <w:autoSpaceDE/>
              <w:autoSpaceDN/>
              <w:adjustRightInd/>
              <w:spacing w:before="0"/>
              <w:ind w:left="0" w:right="0"/>
              <w:textAlignment w:val="auto"/>
              <w:rPr>
                <w:rFonts w:ascii="Calibri" w:hAnsi="Calibri"/>
                <w:color w:val="000000"/>
                <w:sz w:val="22"/>
                <w:szCs w:val="22"/>
              </w:rPr>
            </w:pPr>
            <w:r>
              <w:rPr>
                <w:rFonts w:ascii="Calibri" w:hAnsi="Calibri"/>
                <w:color w:val="000000"/>
                <w:sz w:val="22"/>
                <w:szCs w:val="22"/>
              </w:rPr>
              <w:t>To store service discrepancy details</w:t>
            </w:r>
          </w:p>
        </w:tc>
      </w:tr>
      <w:tr>
        <w:tblPrEx>
          <w:tblCellMar>
            <w:top w:w="0" w:type="dxa"/>
            <w:left w:w="108" w:type="dxa"/>
            <w:bottom w:w="0" w:type="dxa"/>
            <w:right w:w="108" w:type="dxa"/>
          </w:tblCellMar>
          <w:tblPrExChange w:id="802" w:author="Palash Pandit" w:date="2021-05-06T16:27:00Z">
            <w:tblPrEx>
              <w:tblCellMar>
                <w:top w:w="0" w:type="dxa"/>
                <w:left w:w="108" w:type="dxa"/>
                <w:bottom w:w="0" w:type="dxa"/>
                <w:right w:w="108" w:type="dxa"/>
              </w:tblCellMar>
            </w:tblPrEx>
          </w:tblPrExChange>
        </w:tblPrEx>
        <w:trPr>
          <w:trHeight w:val="300" w:hRule="atLeast"/>
          <w:trPrChange w:id="802" w:author="Palash Pandit" w:date="2021-05-06T16:27:00Z">
            <w:trPr>
              <w:trHeight w:val="300" w:hRule="atLeast"/>
            </w:trPr>
          </w:trPrChange>
        </w:trPr>
        <w:tc>
          <w:tcPr>
            <w:tcW w:w="2896" w:type="dxa"/>
            <w:vMerge w:val="continue"/>
            <w:tcBorders>
              <w:top w:val="nil"/>
              <w:left w:val="single" w:color="auto" w:sz="4" w:space="0"/>
              <w:bottom w:val="single" w:color="auto" w:sz="4" w:space="0"/>
              <w:right w:val="single" w:color="auto" w:sz="4" w:space="0"/>
            </w:tcBorders>
            <w:vAlign w:val="center"/>
            <w:tcPrChange w:id="803" w:author="Palash Pandit" w:date="2021-05-06T16:27:00Z">
              <w:tcPr>
                <w:tcW w:w="2160" w:type="dxa"/>
                <w:vMerge w:val="continue"/>
                <w:tcBorders>
                  <w:top w:val="nil"/>
                  <w:left w:val="single" w:color="auto" w:sz="4" w:space="0"/>
                  <w:bottom w:val="single" w:color="auto" w:sz="4" w:space="0"/>
                  <w:right w:val="single" w:color="auto" w:sz="4" w:space="0"/>
                </w:tcBorders>
                <w:vAlign w:val="center"/>
              </w:tcPr>
            </w:tcPrChange>
          </w:tcPr>
          <w:p>
            <w:pPr>
              <w:overflowPunct/>
              <w:autoSpaceDE/>
              <w:autoSpaceDN/>
              <w:adjustRightInd/>
              <w:spacing w:before="0"/>
              <w:ind w:left="0" w:right="0"/>
              <w:textAlignment w:val="auto"/>
              <w:rPr>
                <w:rFonts w:ascii="Calibri" w:hAnsi="Calibri"/>
                <w:color w:val="000000"/>
                <w:sz w:val="22"/>
                <w:szCs w:val="22"/>
              </w:rPr>
            </w:pPr>
          </w:p>
        </w:tc>
        <w:tc>
          <w:tcPr>
            <w:tcW w:w="3600" w:type="dxa"/>
            <w:tcBorders>
              <w:top w:val="nil"/>
              <w:left w:val="nil"/>
              <w:bottom w:val="single" w:color="auto" w:sz="4" w:space="0"/>
              <w:right w:val="single" w:color="auto" w:sz="4" w:space="0"/>
            </w:tcBorders>
            <w:shd w:val="clear" w:color="auto" w:fill="auto"/>
            <w:noWrap/>
            <w:vAlign w:val="bottom"/>
            <w:tcPrChange w:id="804" w:author="Palash Pandit" w:date="2021-05-06T16:27:00Z">
              <w:tcPr>
                <w:tcW w:w="3600" w:type="dxa"/>
                <w:tcBorders>
                  <w:top w:val="nil"/>
                  <w:left w:val="nil"/>
                  <w:bottom w:val="single" w:color="auto" w:sz="4" w:space="0"/>
                  <w:right w:val="single" w:color="auto" w:sz="4" w:space="0"/>
                </w:tcBorders>
                <w:shd w:val="clear" w:color="auto" w:fill="auto"/>
                <w:noWrap/>
                <w:vAlign w:val="bottom"/>
              </w:tcPr>
            </w:tcPrChange>
          </w:tcPr>
          <w:p>
            <w:pPr>
              <w:overflowPunct/>
              <w:autoSpaceDE/>
              <w:autoSpaceDN/>
              <w:adjustRightInd/>
              <w:spacing w:before="0"/>
              <w:ind w:left="0" w:right="0"/>
              <w:textAlignment w:val="auto"/>
              <w:rPr>
                <w:rFonts w:ascii="Calibri" w:hAnsi="Calibri"/>
                <w:color w:val="000000"/>
                <w:sz w:val="22"/>
                <w:szCs w:val="22"/>
              </w:rPr>
            </w:pPr>
            <w:r>
              <w:rPr>
                <w:rFonts w:ascii="Calibri" w:hAnsi="Calibri"/>
                <w:color w:val="000000"/>
                <w:sz w:val="22"/>
                <w:szCs w:val="22"/>
              </w:rPr>
              <w:t>EVR_SERVICE_DISC_PROOF</w:t>
            </w:r>
          </w:p>
        </w:tc>
        <w:tc>
          <w:tcPr>
            <w:tcW w:w="3105" w:type="dxa"/>
            <w:tcBorders>
              <w:top w:val="nil"/>
              <w:left w:val="nil"/>
              <w:bottom w:val="single" w:color="auto" w:sz="4" w:space="0"/>
              <w:right w:val="single" w:color="auto" w:sz="4" w:space="0"/>
            </w:tcBorders>
            <w:tcPrChange w:id="805" w:author="Palash Pandit" w:date="2021-05-06T16:27:00Z">
              <w:tcPr>
                <w:tcW w:w="3870" w:type="dxa"/>
                <w:tcBorders>
                  <w:top w:val="nil"/>
                  <w:left w:val="nil"/>
                  <w:bottom w:val="single" w:color="auto" w:sz="4" w:space="0"/>
                  <w:right w:val="single" w:color="auto" w:sz="4" w:space="0"/>
                </w:tcBorders>
              </w:tcPr>
            </w:tcPrChange>
          </w:tcPr>
          <w:p>
            <w:pPr>
              <w:overflowPunct/>
              <w:autoSpaceDE/>
              <w:autoSpaceDN/>
              <w:adjustRightInd/>
              <w:spacing w:before="0"/>
              <w:ind w:left="0" w:right="0"/>
              <w:textAlignment w:val="auto"/>
              <w:rPr>
                <w:rFonts w:ascii="Calibri" w:hAnsi="Calibri"/>
                <w:color w:val="000000"/>
                <w:sz w:val="22"/>
                <w:szCs w:val="22"/>
              </w:rPr>
            </w:pPr>
            <w:r>
              <w:rPr>
                <w:rFonts w:ascii="Calibri" w:hAnsi="Calibri"/>
                <w:color w:val="000000"/>
                <w:sz w:val="22"/>
                <w:szCs w:val="22"/>
              </w:rPr>
              <w:t>To store the image of service discrepancy report.</w:t>
            </w:r>
          </w:p>
        </w:tc>
      </w:tr>
      <w:tr>
        <w:tblPrEx>
          <w:tblPrExChange w:id="806" w:author="Palash Pandit" w:date="2021-05-06T16:27:00Z">
            <w:tblPrEx>
              <w:tblCellMar>
                <w:top w:w="0" w:type="dxa"/>
                <w:left w:w="108" w:type="dxa"/>
                <w:bottom w:w="0" w:type="dxa"/>
                <w:right w:w="108" w:type="dxa"/>
              </w:tblCellMar>
            </w:tblPrEx>
          </w:tblPrExChange>
        </w:tblPrEx>
        <w:trPr>
          <w:trHeight w:val="300" w:hRule="atLeast"/>
          <w:trPrChange w:id="806" w:author="Palash Pandit" w:date="2021-05-06T16:27:00Z">
            <w:trPr>
              <w:trHeight w:val="300" w:hRule="atLeast"/>
            </w:trPr>
          </w:trPrChange>
        </w:trPr>
        <w:tc>
          <w:tcPr>
            <w:tcW w:w="2896" w:type="dxa"/>
            <w:vMerge w:val="continue"/>
            <w:tcBorders>
              <w:top w:val="nil"/>
              <w:left w:val="single" w:color="auto" w:sz="4" w:space="0"/>
              <w:bottom w:val="single" w:color="auto" w:sz="4" w:space="0"/>
              <w:right w:val="single" w:color="auto" w:sz="4" w:space="0"/>
            </w:tcBorders>
            <w:vAlign w:val="center"/>
            <w:tcPrChange w:id="807" w:author="Palash Pandit" w:date="2021-05-06T16:27:00Z">
              <w:tcPr>
                <w:tcW w:w="2160" w:type="dxa"/>
                <w:vMerge w:val="continue"/>
                <w:tcBorders>
                  <w:top w:val="nil"/>
                  <w:left w:val="single" w:color="auto" w:sz="4" w:space="0"/>
                  <w:bottom w:val="single" w:color="auto" w:sz="4" w:space="0"/>
                  <w:right w:val="single" w:color="auto" w:sz="4" w:space="0"/>
                </w:tcBorders>
                <w:vAlign w:val="center"/>
              </w:tcPr>
            </w:tcPrChange>
          </w:tcPr>
          <w:p>
            <w:pPr>
              <w:overflowPunct/>
              <w:autoSpaceDE/>
              <w:autoSpaceDN/>
              <w:adjustRightInd/>
              <w:spacing w:before="0"/>
              <w:ind w:left="0" w:right="0"/>
              <w:textAlignment w:val="auto"/>
              <w:rPr>
                <w:rFonts w:ascii="Calibri" w:hAnsi="Calibri"/>
                <w:color w:val="000000"/>
                <w:sz w:val="22"/>
                <w:szCs w:val="22"/>
              </w:rPr>
            </w:pPr>
          </w:p>
        </w:tc>
        <w:tc>
          <w:tcPr>
            <w:tcW w:w="3600" w:type="dxa"/>
            <w:tcBorders>
              <w:top w:val="nil"/>
              <w:left w:val="nil"/>
              <w:bottom w:val="single" w:color="auto" w:sz="4" w:space="0"/>
              <w:right w:val="single" w:color="auto" w:sz="4" w:space="0"/>
            </w:tcBorders>
            <w:shd w:val="clear" w:color="auto" w:fill="auto"/>
            <w:noWrap/>
            <w:vAlign w:val="bottom"/>
            <w:tcPrChange w:id="808" w:author="Palash Pandit" w:date="2021-05-06T16:27:00Z">
              <w:tcPr>
                <w:tcW w:w="3600" w:type="dxa"/>
                <w:tcBorders>
                  <w:top w:val="nil"/>
                  <w:left w:val="nil"/>
                  <w:bottom w:val="single" w:color="auto" w:sz="4" w:space="0"/>
                  <w:right w:val="single" w:color="auto" w:sz="4" w:space="0"/>
                </w:tcBorders>
                <w:shd w:val="clear" w:color="auto" w:fill="auto"/>
                <w:noWrap/>
                <w:vAlign w:val="bottom"/>
              </w:tcPr>
            </w:tcPrChange>
          </w:tcPr>
          <w:p>
            <w:pPr>
              <w:overflowPunct/>
              <w:autoSpaceDE/>
              <w:autoSpaceDN/>
              <w:adjustRightInd/>
              <w:spacing w:before="0"/>
              <w:ind w:left="0" w:right="0"/>
              <w:textAlignment w:val="auto"/>
              <w:rPr>
                <w:rFonts w:ascii="Calibri" w:hAnsi="Calibri"/>
                <w:color w:val="000000"/>
                <w:sz w:val="22"/>
                <w:szCs w:val="22"/>
              </w:rPr>
            </w:pPr>
            <w:r>
              <w:rPr>
                <w:rFonts w:ascii="Calibri" w:hAnsi="Calibri"/>
                <w:color w:val="000000"/>
                <w:sz w:val="22"/>
                <w:szCs w:val="22"/>
              </w:rPr>
              <w:t>EVR_PAX_INCIDENT</w:t>
            </w:r>
          </w:p>
        </w:tc>
        <w:tc>
          <w:tcPr>
            <w:tcW w:w="3105" w:type="dxa"/>
            <w:tcBorders>
              <w:top w:val="nil"/>
              <w:left w:val="nil"/>
              <w:bottom w:val="single" w:color="auto" w:sz="4" w:space="0"/>
              <w:right w:val="single" w:color="auto" w:sz="4" w:space="0"/>
            </w:tcBorders>
            <w:tcPrChange w:id="809" w:author="Palash Pandit" w:date="2021-05-06T16:27:00Z">
              <w:tcPr>
                <w:tcW w:w="3870" w:type="dxa"/>
                <w:tcBorders>
                  <w:top w:val="nil"/>
                  <w:left w:val="nil"/>
                  <w:bottom w:val="single" w:color="auto" w:sz="4" w:space="0"/>
                  <w:right w:val="single" w:color="auto" w:sz="4" w:space="0"/>
                </w:tcBorders>
              </w:tcPr>
            </w:tcPrChange>
          </w:tcPr>
          <w:p>
            <w:pPr>
              <w:overflowPunct/>
              <w:autoSpaceDE/>
              <w:autoSpaceDN/>
              <w:adjustRightInd/>
              <w:spacing w:before="0"/>
              <w:ind w:left="0" w:right="0"/>
              <w:textAlignment w:val="auto"/>
              <w:rPr>
                <w:rFonts w:ascii="Calibri" w:hAnsi="Calibri"/>
                <w:color w:val="000000"/>
                <w:sz w:val="22"/>
                <w:szCs w:val="22"/>
              </w:rPr>
            </w:pPr>
            <w:r>
              <w:rPr>
                <w:rFonts w:ascii="Calibri" w:hAnsi="Calibri"/>
                <w:color w:val="000000"/>
                <w:sz w:val="22"/>
                <w:szCs w:val="22"/>
              </w:rPr>
              <w:t>To store passenger incident details</w:t>
            </w:r>
          </w:p>
        </w:tc>
      </w:tr>
      <w:tr>
        <w:tblPrEx>
          <w:tblCellMar>
            <w:top w:w="0" w:type="dxa"/>
            <w:left w:w="108" w:type="dxa"/>
            <w:bottom w:w="0" w:type="dxa"/>
            <w:right w:w="108" w:type="dxa"/>
          </w:tblCellMar>
          <w:tblPrExChange w:id="810" w:author="Palash Pandit" w:date="2021-05-06T16:27:00Z">
            <w:tblPrEx>
              <w:tblCellMar>
                <w:top w:w="0" w:type="dxa"/>
                <w:left w:w="108" w:type="dxa"/>
                <w:bottom w:w="0" w:type="dxa"/>
                <w:right w:w="108" w:type="dxa"/>
              </w:tblCellMar>
            </w:tblPrEx>
          </w:tblPrExChange>
        </w:tblPrEx>
        <w:trPr>
          <w:trHeight w:val="300" w:hRule="atLeast"/>
          <w:trPrChange w:id="810" w:author="Palash Pandit" w:date="2021-05-06T16:27:00Z">
            <w:trPr>
              <w:trHeight w:val="300" w:hRule="atLeast"/>
            </w:trPr>
          </w:trPrChange>
        </w:trPr>
        <w:tc>
          <w:tcPr>
            <w:tcW w:w="2896" w:type="dxa"/>
            <w:vMerge w:val="continue"/>
            <w:tcBorders>
              <w:top w:val="nil"/>
              <w:left w:val="single" w:color="auto" w:sz="4" w:space="0"/>
              <w:bottom w:val="single" w:color="auto" w:sz="4" w:space="0"/>
              <w:right w:val="single" w:color="auto" w:sz="4" w:space="0"/>
            </w:tcBorders>
            <w:vAlign w:val="center"/>
            <w:tcPrChange w:id="811" w:author="Palash Pandit" w:date="2021-05-06T16:27:00Z">
              <w:tcPr>
                <w:tcW w:w="2160" w:type="dxa"/>
                <w:vMerge w:val="continue"/>
                <w:tcBorders>
                  <w:top w:val="nil"/>
                  <w:left w:val="single" w:color="auto" w:sz="4" w:space="0"/>
                  <w:bottom w:val="single" w:color="auto" w:sz="4" w:space="0"/>
                  <w:right w:val="single" w:color="auto" w:sz="4" w:space="0"/>
                </w:tcBorders>
                <w:vAlign w:val="center"/>
              </w:tcPr>
            </w:tcPrChange>
          </w:tcPr>
          <w:p>
            <w:pPr>
              <w:overflowPunct/>
              <w:autoSpaceDE/>
              <w:autoSpaceDN/>
              <w:adjustRightInd/>
              <w:spacing w:before="0"/>
              <w:ind w:left="0" w:right="0"/>
              <w:textAlignment w:val="auto"/>
              <w:rPr>
                <w:rFonts w:ascii="Calibri" w:hAnsi="Calibri"/>
                <w:color w:val="000000"/>
                <w:sz w:val="22"/>
                <w:szCs w:val="22"/>
              </w:rPr>
            </w:pPr>
          </w:p>
        </w:tc>
        <w:tc>
          <w:tcPr>
            <w:tcW w:w="3600" w:type="dxa"/>
            <w:tcBorders>
              <w:top w:val="nil"/>
              <w:left w:val="nil"/>
              <w:bottom w:val="single" w:color="auto" w:sz="4" w:space="0"/>
              <w:right w:val="single" w:color="auto" w:sz="4" w:space="0"/>
            </w:tcBorders>
            <w:shd w:val="clear" w:color="auto" w:fill="auto"/>
            <w:noWrap/>
            <w:vAlign w:val="bottom"/>
            <w:tcPrChange w:id="812" w:author="Palash Pandit" w:date="2021-05-06T16:27:00Z">
              <w:tcPr>
                <w:tcW w:w="3600" w:type="dxa"/>
                <w:tcBorders>
                  <w:top w:val="nil"/>
                  <w:left w:val="nil"/>
                  <w:bottom w:val="single" w:color="auto" w:sz="4" w:space="0"/>
                  <w:right w:val="single" w:color="auto" w:sz="4" w:space="0"/>
                </w:tcBorders>
                <w:shd w:val="clear" w:color="auto" w:fill="auto"/>
                <w:noWrap/>
                <w:vAlign w:val="bottom"/>
              </w:tcPr>
            </w:tcPrChange>
          </w:tcPr>
          <w:p>
            <w:pPr>
              <w:overflowPunct/>
              <w:autoSpaceDE/>
              <w:autoSpaceDN/>
              <w:adjustRightInd/>
              <w:spacing w:before="0"/>
              <w:ind w:left="0" w:right="0"/>
              <w:textAlignment w:val="auto"/>
              <w:rPr>
                <w:rFonts w:ascii="Calibri" w:hAnsi="Calibri"/>
                <w:color w:val="000000"/>
                <w:sz w:val="22"/>
                <w:szCs w:val="22"/>
              </w:rPr>
            </w:pPr>
            <w:r>
              <w:rPr>
                <w:rFonts w:ascii="Calibri" w:hAnsi="Calibri"/>
                <w:color w:val="000000"/>
                <w:sz w:val="22"/>
                <w:szCs w:val="22"/>
              </w:rPr>
              <w:t>EVR_PAX_INCIDENT_DISC_PROOF</w:t>
            </w:r>
          </w:p>
        </w:tc>
        <w:tc>
          <w:tcPr>
            <w:tcW w:w="3105" w:type="dxa"/>
            <w:tcBorders>
              <w:top w:val="nil"/>
              <w:left w:val="nil"/>
              <w:bottom w:val="single" w:color="auto" w:sz="4" w:space="0"/>
              <w:right w:val="single" w:color="auto" w:sz="4" w:space="0"/>
            </w:tcBorders>
            <w:tcPrChange w:id="813" w:author="Palash Pandit" w:date="2021-05-06T16:27:00Z">
              <w:tcPr>
                <w:tcW w:w="3870" w:type="dxa"/>
                <w:tcBorders>
                  <w:top w:val="nil"/>
                  <w:left w:val="nil"/>
                  <w:bottom w:val="single" w:color="auto" w:sz="4" w:space="0"/>
                  <w:right w:val="single" w:color="auto" w:sz="4" w:space="0"/>
                </w:tcBorders>
              </w:tcPr>
            </w:tcPrChange>
          </w:tcPr>
          <w:p>
            <w:pPr>
              <w:overflowPunct/>
              <w:autoSpaceDE/>
              <w:autoSpaceDN/>
              <w:adjustRightInd/>
              <w:spacing w:before="0"/>
              <w:ind w:left="0" w:right="0"/>
              <w:textAlignment w:val="auto"/>
              <w:rPr>
                <w:rFonts w:ascii="Calibri" w:hAnsi="Calibri"/>
                <w:color w:val="000000"/>
                <w:sz w:val="22"/>
                <w:szCs w:val="22"/>
              </w:rPr>
            </w:pPr>
            <w:r>
              <w:rPr>
                <w:rFonts w:ascii="Calibri" w:hAnsi="Calibri"/>
                <w:color w:val="000000"/>
                <w:sz w:val="22"/>
                <w:szCs w:val="22"/>
              </w:rPr>
              <w:t>To store the image of passenger incident report.</w:t>
            </w:r>
          </w:p>
        </w:tc>
      </w:tr>
      <w:tr>
        <w:tblPrEx>
          <w:tblCellMar>
            <w:top w:w="0" w:type="dxa"/>
            <w:left w:w="108" w:type="dxa"/>
            <w:bottom w:w="0" w:type="dxa"/>
            <w:right w:w="108" w:type="dxa"/>
          </w:tblCellMar>
          <w:tblPrExChange w:id="814" w:author="Palash Pandit" w:date="2021-05-06T16:27:00Z">
            <w:tblPrEx>
              <w:tblCellMar>
                <w:top w:w="0" w:type="dxa"/>
                <w:left w:w="108" w:type="dxa"/>
                <w:bottom w:w="0" w:type="dxa"/>
                <w:right w:w="108" w:type="dxa"/>
              </w:tblCellMar>
            </w:tblPrEx>
          </w:tblPrExChange>
        </w:tblPrEx>
        <w:trPr>
          <w:trHeight w:val="300" w:hRule="atLeast"/>
          <w:trPrChange w:id="814" w:author="Palash Pandit" w:date="2021-05-06T16:27:00Z">
            <w:trPr>
              <w:trHeight w:val="300" w:hRule="atLeast"/>
            </w:trPr>
          </w:trPrChange>
        </w:trPr>
        <w:tc>
          <w:tcPr>
            <w:tcW w:w="2896" w:type="dxa"/>
            <w:vMerge w:val="continue"/>
            <w:tcBorders>
              <w:top w:val="nil"/>
              <w:left w:val="single" w:color="auto" w:sz="4" w:space="0"/>
              <w:bottom w:val="single" w:color="auto" w:sz="4" w:space="0"/>
              <w:right w:val="single" w:color="auto" w:sz="4" w:space="0"/>
            </w:tcBorders>
            <w:vAlign w:val="center"/>
            <w:tcPrChange w:id="815" w:author="Palash Pandit" w:date="2021-05-06T16:27:00Z">
              <w:tcPr>
                <w:tcW w:w="2160" w:type="dxa"/>
                <w:vMerge w:val="continue"/>
                <w:tcBorders>
                  <w:top w:val="nil"/>
                  <w:left w:val="single" w:color="auto" w:sz="4" w:space="0"/>
                  <w:bottom w:val="single" w:color="auto" w:sz="4" w:space="0"/>
                  <w:right w:val="single" w:color="auto" w:sz="4" w:space="0"/>
                </w:tcBorders>
                <w:vAlign w:val="center"/>
              </w:tcPr>
            </w:tcPrChange>
          </w:tcPr>
          <w:p>
            <w:pPr>
              <w:overflowPunct/>
              <w:autoSpaceDE/>
              <w:autoSpaceDN/>
              <w:adjustRightInd/>
              <w:spacing w:before="0"/>
              <w:ind w:left="0" w:right="0"/>
              <w:textAlignment w:val="auto"/>
              <w:rPr>
                <w:rFonts w:ascii="Calibri" w:hAnsi="Calibri"/>
                <w:color w:val="000000"/>
                <w:sz w:val="22"/>
                <w:szCs w:val="22"/>
              </w:rPr>
            </w:pPr>
          </w:p>
        </w:tc>
        <w:tc>
          <w:tcPr>
            <w:tcW w:w="3600" w:type="dxa"/>
            <w:tcBorders>
              <w:top w:val="nil"/>
              <w:left w:val="nil"/>
              <w:bottom w:val="single" w:color="auto" w:sz="4" w:space="0"/>
              <w:right w:val="single" w:color="auto" w:sz="4" w:space="0"/>
            </w:tcBorders>
            <w:shd w:val="clear" w:color="auto" w:fill="auto"/>
            <w:noWrap/>
            <w:vAlign w:val="bottom"/>
            <w:tcPrChange w:id="816" w:author="Palash Pandit" w:date="2021-05-06T16:27:00Z">
              <w:tcPr>
                <w:tcW w:w="3600" w:type="dxa"/>
                <w:tcBorders>
                  <w:top w:val="nil"/>
                  <w:left w:val="nil"/>
                  <w:bottom w:val="single" w:color="auto" w:sz="4" w:space="0"/>
                  <w:right w:val="single" w:color="auto" w:sz="4" w:space="0"/>
                </w:tcBorders>
                <w:shd w:val="clear" w:color="auto" w:fill="auto"/>
                <w:noWrap/>
                <w:vAlign w:val="bottom"/>
              </w:tcPr>
            </w:tcPrChange>
          </w:tcPr>
          <w:p>
            <w:pPr>
              <w:overflowPunct/>
              <w:autoSpaceDE/>
              <w:autoSpaceDN/>
              <w:adjustRightInd/>
              <w:spacing w:before="0"/>
              <w:ind w:left="0" w:right="0"/>
              <w:textAlignment w:val="auto"/>
              <w:rPr>
                <w:rFonts w:ascii="Calibri" w:hAnsi="Calibri"/>
                <w:color w:val="000000"/>
                <w:sz w:val="22"/>
                <w:szCs w:val="22"/>
              </w:rPr>
            </w:pPr>
            <w:r>
              <w:rPr>
                <w:rFonts w:ascii="Calibri" w:hAnsi="Calibri"/>
                <w:color w:val="000000"/>
                <w:sz w:val="22"/>
                <w:szCs w:val="22"/>
              </w:rPr>
              <w:t>EVR_TRACKER_INFO</w:t>
            </w:r>
          </w:p>
        </w:tc>
        <w:tc>
          <w:tcPr>
            <w:tcW w:w="3105" w:type="dxa"/>
            <w:tcBorders>
              <w:top w:val="nil"/>
              <w:left w:val="nil"/>
              <w:bottom w:val="single" w:color="auto" w:sz="4" w:space="0"/>
              <w:right w:val="single" w:color="auto" w:sz="4" w:space="0"/>
            </w:tcBorders>
            <w:tcPrChange w:id="817" w:author="Palash Pandit" w:date="2021-05-06T16:27:00Z">
              <w:tcPr>
                <w:tcW w:w="3870" w:type="dxa"/>
                <w:tcBorders>
                  <w:top w:val="nil"/>
                  <w:left w:val="nil"/>
                  <w:bottom w:val="single" w:color="auto" w:sz="4" w:space="0"/>
                  <w:right w:val="single" w:color="auto" w:sz="4" w:space="0"/>
                </w:tcBorders>
              </w:tcPr>
            </w:tcPrChange>
          </w:tcPr>
          <w:p>
            <w:pPr>
              <w:overflowPunct/>
              <w:autoSpaceDE/>
              <w:autoSpaceDN/>
              <w:adjustRightInd/>
              <w:spacing w:before="0"/>
              <w:ind w:left="0" w:right="0"/>
              <w:textAlignment w:val="auto"/>
              <w:rPr>
                <w:rFonts w:ascii="Calibri" w:hAnsi="Calibri"/>
                <w:color w:val="000000"/>
                <w:sz w:val="22"/>
                <w:szCs w:val="22"/>
              </w:rPr>
            </w:pPr>
            <w:r>
              <w:rPr>
                <w:rFonts w:ascii="Calibri" w:hAnsi="Calibri"/>
                <w:color w:val="000000"/>
                <w:sz w:val="22"/>
                <w:szCs w:val="22"/>
              </w:rPr>
              <w:t xml:space="preserve">Used to track the flight details and form submitted CCIC details. </w:t>
            </w:r>
          </w:p>
        </w:tc>
      </w:tr>
      <w:tr>
        <w:tblPrEx>
          <w:tblCellMar>
            <w:top w:w="0" w:type="dxa"/>
            <w:left w:w="108" w:type="dxa"/>
            <w:bottom w:w="0" w:type="dxa"/>
            <w:right w:w="108" w:type="dxa"/>
          </w:tblCellMar>
          <w:tblPrExChange w:id="818" w:author="Palash Pandit" w:date="2021-05-06T16:27:00Z">
            <w:tblPrEx>
              <w:tblCellMar>
                <w:top w:w="0" w:type="dxa"/>
                <w:left w:w="108" w:type="dxa"/>
                <w:bottom w:w="0" w:type="dxa"/>
                <w:right w:w="108" w:type="dxa"/>
              </w:tblCellMar>
            </w:tblPrEx>
          </w:tblPrExChange>
        </w:tblPrEx>
        <w:trPr>
          <w:trHeight w:val="300" w:hRule="atLeast"/>
          <w:trPrChange w:id="818" w:author="Palash Pandit" w:date="2021-05-06T16:27:00Z">
            <w:trPr>
              <w:trHeight w:val="300" w:hRule="atLeast"/>
            </w:trPr>
          </w:trPrChange>
        </w:trPr>
        <w:tc>
          <w:tcPr>
            <w:tcW w:w="2896" w:type="dxa"/>
            <w:vMerge w:val="continue"/>
            <w:tcBorders>
              <w:top w:val="nil"/>
              <w:left w:val="single" w:color="auto" w:sz="4" w:space="0"/>
              <w:bottom w:val="single" w:color="auto" w:sz="4" w:space="0"/>
              <w:right w:val="single" w:color="auto" w:sz="4" w:space="0"/>
            </w:tcBorders>
            <w:vAlign w:val="center"/>
            <w:tcPrChange w:id="819" w:author="Palash Pandit" w:date="2021-05-06T16:27:00Z">
              <w:tcPr>
                <w:tcW w:w="2160" w:type="dxa"/>
                <w:vMerge w:val="continue"/>
                <w:tcBorders>
                  <w:top w:val="nil"/>
                  <w:left w:val="single" w:color="auto" w:sz="4" w:space="0"/>
                  <w:bottom w:val="single" w:color="auto" w:sz="4" w:space="0"/>
                  <w:right w:val="single" w:color="auto" w:sz="4" w:space="0"/>
                </w:tcBorders>
                <w:vAlign w:val="center"/>
              </w:tcPr>
            </w:tcPrChange>
          </w:tcPr>
          <w:p>
            <w:pPr>
              <w:overflowPunct/>
              <w:autoSpaceDE/>
              <w:autoSpaceDN/>
              <w:adjustRightInd/>
              <w:spacing w:before="0"/>
              <w:ind w:left="0" w:right="0"/>
              <w:textAlignment w:val="auto"/>
              <w:rPr>
                <w:rFonts w:ascii="Calibri" w:hAnsi="Calibri"/>
                <w:color w:val="000000"/>
                <w:sz w:val="22"/>
                <w:szCs w:val="22"/>
              </w:rPr>
            </w:pPr>
          </w:p>
        </w:tc>
        <w:tc>
          <w:tcPr>
            <w:tcW w:w="3600" w:type="dxa"/>
            <w:tcBorders>
              <w:top w:val="nil"/>
              <w:left w:val="nil"/>
              <w:bottom w:val="single" w:color="auto" w:sz="4" w:space="0"/>
              <w:right w:val="single" w:color="auto" w:sz="4" w:space="0"/>
            </w:tcBorders>
            <w:shd w:val="clear" w:color="auto" w:fill="auto"/>
            <w:noWrap/>
            <w:vAlign w:val="bottom"/>
            <w:tcPrChange w:id="820" w:author="Palash Pandit" w:date="2021-05-06T16:27:00Z">
              <w:tcPr>
                <w:tcW w:w="3600" w:type="dxa"/>
                <w:tcBorders>
                  <w:top w:val="nil"/>
                  <w:left w:val="nil"/>
                  <w:bottom w:val="single" w:color="auto" w:sz="4" w:space="0"/>
                  <w:right w:val="single" w:color="auto" w:sz="4" w:space="0"/>
                </w:tcBorders>
                <w:shd w:val="clear" w:color="auto" w:fill="auto"/>
                <w:noWrap/>
                <w:vAlign w:val="bottom"/>
              </w:tcPr>
            </w:tcPrChange>
          </w:tcPr>
          <w:p>
            <w:pPr>
              <w:overflowPunct/>
              <w:autoSpaceDE/>
              <w:autoSpaceDN/>
              <w:adjustRightInd/>
              <w:spacing w:before="0"/>
              <w:ind w:left="0" w:right="0"/>
              <w:textAlignment w:val="auto"/>
              <w:rPr>
                <w:rFonts w:ascii="Calibri" w:hAnsi="Calibri"/>
                <w:color w:val="000000"/>
                <w:sz w:val="22"/>
                <w:szCs w:val="22"/>
              </w:rPr>
            </w:pPr>
            <w:r>
              <w:rPr>
                <w:rFonts w:ascii="Calibri" w:hAnsi="Calibri"/>
                <w:color w:val="000000"/>
                <w:sz w:val="22"/>
                <w:szCs w:val="22"/>
              </w:rPr>
              <w:t>EVR_REPORT_INFO</w:t>
            </w:r>
          </w:p>
        </w:tc>
        <w:tc>
          <w:tcPr>
            <w:tcW w:w="3105" w:type="dxa"/>
            <w:tcBorders>
              <w:top w:val="nil"/>
              <w:left w:val="nil"/>
              <w:bottom w:val="single" w:color="auto" w:sz="4" w:space="0"/>
              <w:right w:val="single" w:color="auto" w:sz="4" w:space="0"/>
            </w:tcBorders>
            <w:tcPrChange w:id="821" w:author="Palash Pandit" w:date="2021-05-06T16:27:00Z">
              <w:tcPr>
                <w:tcW w:w="3870" w:type="dxa"/>
                <w:tcBorders>
                  <w:top w:val="nil"/>
                  <w:left w:val="nil"/>
                  <w:bottom w:val="single" w:color="auto" w:sz="4" w:space="0"/>
                  <w:right w:val="single" w:color="auto" w:sz="4" w:space="0"/>
                </w:tcBorders>
              </w:tcPr>
            </w:tcPrChange>
          </w:tcPr>
          <w:p>
            <w:pPr>
              <w:keepNext/>
              <w:overflowPunct/>
              <w:autoSpaceDE/>
              <w:autoSpaceDN/>
              <w:adjustRightInd/>
              <w:spacing w:before="0"/>
              <w:ind w:left="0" w:right="0"/>
              <w:textAlignment w:val="auto"/>
              <w:rPr>
                <w:rFonts w:ascii="Calibri" w:hAnsi="Calibri"/>
                <w:color w:val="000000"/>
                <w:sz w:val="22"/>
                <w:szCs w:val="22"/>
              </w:rPr>
            </w:pPr>
            <w:r>
              <w:rPr>
                <w:rFonts w:ascii="Calibri" w:hAnsi="Calibri"/>
                <w:color w:val="000000"/>
                <w:sz w:val="22"/>
                <w:szCs w:val="22"/>
              </w:rPr>
              <w:t>To store the parameter for report generation.</w:t>
            </w:r>
          </w:p>
        </w:tc>
      </w:tr>
    </w:tbl>
    <w:p>
      <w:pPr>
        <w:pStyle w:val="21"/>
        <w:jc w:val="center"/>
        <w:rPr>
          <w:lang w:val="en-GB"/>
        </w:rPr>
      </w:pPr>
      <w:r>
        <w:t xml:space="preserve">Table </w:t>
      </w:r>
      <w:r>
        <w:fldChar w:fldCharType="begin"/>
      </w:r>
      <w:r>
        <w:instrText xml:space="preserve"> SEQ Table \* ARABIC </w:instrText>
      </w:r>
      <w:r>
        <w:fldChar w:fldCharType="separate"/>
      </w:r>
      <w:r>
        <w:t>10</w:t>
      </w:r>
      <w:r>
        <w:fldChar w:fldCharType="end"/>
      </w:r>
    </w:p>
    <w:p>
      <w:pPr>
        <w:pStyle w:val="2"/>
        <w:numPr>
          <w:ilvl w:val="1"/>
          <w:numId w:val="9"/>
        </w:numPr>
        <w:tabs>
          <w:tab w:val="left" w:pos="540"/>
        </w:tabs>
        <w:ind w:left="540"/>
      </w:pPr>
      <w:bookmarkStart w:id="164" w:name="_Toc449860840"/>
      <w:bookmarkStart w:id="165" w:name="_Toc449860934"/>
      <w:bookmarkStart w:id="166" w:name="_Toc502738141"/>
      <w:r>
        <w:t>TECHNICAL OPERATIONS GUIDE</w:t>
      </w:r>
      <w:bookmarkEnd w:id="164"/>
      <w:bookmarkEnd w:id="165"/>
      <w:bookmarkEnd w:id="166"/>
    </w:p>
    <w:p>
      <w:pPr>
        <w:pStyle w:val="4"/>
        <w:keepNext w:val="0"/>
        <w:tabs>
          <w:tab w:val="left" w:pos="1440"/>
        </w:tabs>
        <w:overflowPunct/>
        <w:autoSpaceDE/>
        <w:autoSpaceDN/>
        <w:adjustRightInd/>
        <w:spacing w:before="240"/>
        <w:ind w:right="0"/>
        <w:jc w:val="left"/>
        <w:textAlignment w:val="auto"/>
        <w:rPr>
          <w:rFonts w:cs="Arial"/>
          <w:caps/>
          <w:sz w:val="20"/>
        </w:rPr>
      </w:pPr>
      <w:bookmarkStart w:id="167" w:name="_Toc449860841"/>
      <w:bookmarkStart w:id="168" w:name="_Toc449860935"/>
      <w:bookmarkStart w:id="169" w:name="_Toc502738142"/>
      <w:r>
        <w:rPr>
          <w:rFonts w:cs="Arial"/>
          <w:caps/>
          <w:sz w:val="20"/>
        </w:rPr>
        <w:t>4.7.1. Installation Procedures</w:t>
      </w:r>
      <w:bookmarkEnd w:id="167"/>
      <w:bookmarkEnd w:id="168"/>
      <w:bookmarkEnd w:id="169"/>
    </w:p>
    <w:p>
      <w:pPr>
        <w:ind w:left="720"/>
        <w:jc w:val="both"/>
        <w:rPr>
          <w:rFonts w:cs="Arial"/>
        </w:rPr>
      </w:pPr>
    </w:p>
    <w:p>
      <w:pPr>
        <w:pStyle w:val="15"/>
        <w:numPr>
          <w:ilvl w:val="0"/>
          <w:numId w:val="14"/>
        </w:numPr>
        <w:rPr>
          <w:sz w:val="20"/>
        </w:rPr>
      </w:pPr>
      <w:r>
        <w:rPr>
          <w:sz w:val="20"/>
        </w:rPr>
        <w:t>Application will be deployed in Tomcat Server in war file format by AMS</w:t>
      </w:r>
      <w:ins w:id="822" w:author="Palash Pandit" w:date="2021-05-05T14:41:00Z">
        <w:r>
          <w:rPr>
            <w:sz w:val="20"/>
          </w:rPr>
          <w:t xml:space="preserve"> and Infra</w:t>
        </w:r>
      </w:ins>
      <w:r>
        <w:rPr>
          <w:sz w:val="20"/>
        </w:rPr>
        <w:t xml:space="preserve"> Team. The below is the Tomcat Server URL.</w:t>
      </w:r>
    </w:p>
    <w:p>
      <w:pPr>
        <w:pStyle w:val="15"/>
        <w:ind w:left="1296"/>
        <w:rPr>
          <w:ins w:id="823" w:author="Palash Pandit" w:date="2021-05-05T14:41:00Z"/>
          <w:sz w:val="20"/>
        </w:rPr>
      </w:pPr>
      <w:ins w:id="824" w:author="Palash Pandit" w:date="2021-05-05T14:41:00Z">
        <w:r>
          <w:rPr>
            <w:b/>
            <w:bCs/>
            <w:sz w:val="20"/>
            <w:rPrChange w:id="825" w:author="Palash Pandit" w:date="2021-05-05T14:41:00Z">
              <w:rPr>
                <w:sz w:val="20"/>
              </w:rPr>
            </w:rPrChange>
          </w:rPr>
          <w:t>AMS:</w:t>
        </w:r>
      </w:ins>
      <w:ins w:id="826" w:author="Palash Pandit" w:date="2021-05-05T14:41:00Z">
        <w:r>
          <w:rPr>
            <w:sz w:val="20"/>
          </w:rPr>
          <w:t xml:space="preserve"> </w:t>
        </w:r>
      </w:ins>
      <w:del w:id="827" w:author="Palash Pandit" w:date="2021-05-05T14:40:00Z">
        <w:r>
          <w:rPr>
            <w:sz w:val="20"/>
          </w:rPr>
          <w:delText>10.221.4.49</w:delText>
        </w:r>
      </w:del>
      <w:ins w:id="828" w:author="Palash Pandit" w:date="2021-05-05T14:40:00Z">
        <w:r>
          <w:rPr>
            <w:sz w:val="20"/>
          </w:rPr>
          <w:t>3evrapp1.mas.net</w:t>
        </w:r>
      </w:ins>
      <w:r>
        <w:rPr>
          <w:sz w:val="20"/>
        </w:rPr>
        <w:t>:8080/</w:t>
      </w:r>
      <w:del w:id="829" w:author="Palash Pandit" w:date="2021-05-05T14:41:00Z">
        <w:r>
          <w:rPr>
            <w:sz w:val="20"/>
          </w:rPr>
          <w:delText>manager</w:delText>
        </w:r>
      </w:del>
      <w:ins w:id="830" w:author="Palash Pandit" w:date="2021-05-05T14:41:00Z">
        <w:r>
          <w:rPr>
            <w:sz w:val="20"/>
          </w:rPr>
          <w:t>Deploymanager/html</w:t>
        </w:r>
      </w:ins>
    </w:p>
    <w:p>
      <w:pPr>
        <w:pStyle w:val="15"/>
        <w:ind w:left="1296"/>
        <w:rPr>
          <w:sz w:val="20"/>
        </w:rPr>
      </w:pPr>
      <w:ins w:id="831" w:author="Palash Pandit" w:date="2021-05-05T14:41:00Z">
        <w:r>
          <w:rPr>
            <w:b/>
            <w:bCs/>
            <w:sz w:val="20"/>
          </w:rPr>
          <w:t>INFRA:</w:t>
        </w:r>
      </w:ins>
      <w:ins w:id="832" w:author="Palash Pandit" w:date="2021-05-05T14:41:00Z">
        <w:r>
          <w:rPr>
            <w:sz w:val="20"/>
          </w:rPr>
          <w:t xml:space="preserve"> 1evrapp1.mas.net:8080/Deploymanager/html</w:t>
        </w:r>
      </w:ins>
    </w:p>
    <w:p>
      <w:pPr>
        <w:pStyle w:val="15"/>
        <w:numPr>
          <w:ilvl w:val="0"/>
          <w:numId w:val="14"/>
        </w:numPr>
        <w:rPr>
          <w:sz w:val="20"/>
        </w:rPr>
      </w:pPr>
      <w:r>
        <w:rPr>
          <w:sz w:val="20"/>
        </w:rPr>
        <w:t>Database setup is done through DB2.</w:t>
      </w:r>
    </w:p>
    <w:p>
      <w:pPr>
        <w:pStyle w:val="15"/>
        <w:rPr>
          <w:sz w:val="20"/>
        </w:rPr>
      </w:pPr>
    </w:p>
    <w:p>
      <w:pPr>
        <w:pStyle w:val="4"/>
        <w:keepNext w:val="0"/>
        <w:tabs>
          <w:tab w:val="left" w:pos="1440"/>
        </w:tabs>
        <w:overflowPunct/>
        <w:autoSpaceDE/>
        <w:autoSpaceDN/>
        <w:adjustRightInd/>
        <w:spacing w:before="240"/>
        <w:ind w:left="567" w:right="0" w:firstLine="0"/>
        <w:jc w:val="left"/>
        <w:textAlignment w:val="auto"/>
        <w:rPr>
          <w:rFonts w:cs="Arial"/>
          <w:caps/>
          <w:sz w:val="20"/>
        </w:rPr>
        <w:pPrChange w:id="833" w:author="Palash Pandit" w:date="2021-05-06T16:15:00Z">
          <w:pPr>
            <w:pStyle w:val="4"/>
            <w:keepNext w:val="0"/>
            <w:tabs>
              <w:tab w:val="left" w:pos="1440"/>
            </w:tabs>
            <w:overflowPunct/>
            <w:autoSpaceDE/>
            <w:autoSpaceDN/>
            <w:adjustRightInd/>
            <w:spacing w:before="240"/>
            <w:ind w:left="0" w:right="0" w:firstLine="270"/>
            <w:jc w:val="left"/>
            <w:textAlignment w:val="auto"/>
          </w:pPr>
        </w:pPrChange>
      </w:pPr>
      <w:bookmarkStart w:id="170" w:name="_Toc449860842"/>
      <w:bookmarkStart w:id="171" w:name="_Toc449860936"/>
      <w:bookmarkStart w:id="172" w:name="_Toc502738143"/>
      <w:r>
        <w:rPr>
          <w:rFonts w:cs="Arial"/>
          <w:caps/>
          <w:sz w:val="20"/>
        </w:rPr>
        <w:t>4.7.2. Backup And Recovery</w:t>
      </w:r>
      <w:bookmarkEnd w:id="170"/>
      <w:bookmarkEnd w:id="171"/>
      <w:bookmarkEnd w:id="172"/>
    </w:p>
    <w:p>
      <w:pPr>
        <w:jc w:val="both"/>
        <w:rPr>
          <w:rFonts w:cs="Arial"/>
        </w:rPr>
      </w:pPr>
    </w:p>
    <w:p>
      <w:pPr>
        <w:jc w:val="both"/>
      </w:pPr>
      <w:r>
        <w:rPr>
          <w:rFonts w:cs="Arial"/>
        </w:rPr>
        <w:t>A</w:t>
      </w:r>
      <w:r>
        <w:t xml:space="preserve">pplication </w:t>
      </w:r>
      <w:del w:id="834" w:author="Palash Pandit" w:date="2021-05-05T14:41:00Z">
        <w:r>
          <w:rPr/>
          <w:delText xml:space="preserve">are </w:delText>
        </w:r>
      </w:del>
      <w:ins w:id="835" w:author="Palash Pandit" w:date="2021-05-05T14:41:00Z">
        <w:r>
          <w:rPr/>
          <w:t xml:space="preserve">is </w:t>
        </w:r>
      </w:ins>
      <w:r>
        <w:t>being backed using DR server. Database will be backed up on daily basis.</w:t>
      </w:r>
    </w:p>
    <w:p>
      <w:pPr>
        <w:jc w:val="both"/>
      </w:pPr>
    </w:p>
    <w:p>
      <w:pPr>
        <w:jc w:val="both"/>
      </w:pPr>
    </w:p>
    <w:p>
      <w:pPr>
        <w:shd w:val="clear" w:color="auto" w:fill="FFFFFF"/>
        <w:overflowPunct/>
        <w:autoSpaceDE/>
        <w:autoSpaceDN/>
        <w:adjustRightInd/>
        <w:spacing w:before="0"/>
        <w:ind w:left="0" w:right="0"/>
        <w:textAlignment w:val="auto"/>
        <w:rPr>
          <w:rFonts w:cs="Arial"/>
          <w:color w:val="000000" w:themeColor="text1"/>
          <w14:textFill>
            <w14:solidFill>
              <w14:schemeClr w14:val="tx1"/>
            </w14:solidFill>
          </w14:textFill>
        </w:rPr>
      </w:pPr>
    </w:p>
    <w:p>
      <w:pPr>
        <w:shd w:val="clear" w:color="auto" w:fill="FFFFFF"/>
        <w:overflowPunct/>
        <w:autoSpaceDE/>
        <w:autoSpaceDN/>
        <w:adjustRightInd/>
        <w:spacing w:before="0"/>
        <w:ind w:left="576" w:right="0"/>
        <w:textAlignment w:val="auto"/>
        <w:rPr>
          <w:rFonts w:cs="Arial"/>
          <w:b/>
          <w:color w:val="000000" w:themeColor="text1"/>
          <w14:textFill>
            <w14:solidFill>
              <w14:schemeClr w14:val="tx1"/>
            </w14:solidFill>
          </w14:textFill>
        </w:rPr>
        <w:pPrChange w:id="836" w:author="Palash Pandit" w:date="2021-05-06T16:16:00Z">
          <w:pPr>
            <w:shd w:val="clear" w:color="auto" w:fill="FFFFFF"/>
            <w:overflowPunct/>
            <w:autoSpaceDE/>
            <w:autoSpaceDN/>
            <w:adjustRightInd/>
            <w:spacing w:before="0"/>
            <w:ind w:left="0" w:right="0"/>
            <w:textAlignment w:val="auto"/>
          </w:pPr>
        </w:pPrChange>
      </w:pPr>
      <w:r>
        <w:rPr>
          <w:rFonts w:cs="Arial"/>
          <w:b/>
          <w:color w:val="000000" w:themeColor="text1"/>
          <w14:textFill>
            <w14:solidFill>
              <w14:schemeClr w14:val="tx1"/>
            </w14:solidFill>
          </w14:textFill>
        </w:rPr>
        <w:t>Azure VM Backup</w:t>
      </w:r>
    </w:p>
    <w:p>
      <w:pPr>
        <w:shd w:val="clear" w:color="auto" w:fill="FFFFFF"/>
        <w:overflowPunct/>
        <w:autoSpaceDE/>
        <w:autoSpaceDN/>
        <w:adjustRightInd/>
        <w:spacing w:before="0"/>
        <w:ind w:left="792" w:right="0" w:firstLine="360"/>
        <w:textAlignment w:val="auto"/>
        <w:rPr>
          <w:rFonts w:cs="Arial"/>
          <w:b/>
          <w:color w:val="000000" w:themeColor="text1"/>
          <w14:textFill>
            <w14:solidFill>
              <w14:schemeClr w14:val="tx1"/>
            </w14:solidFill>
          </w14:textFill>
        </w:rPr>
        <w:pPrChange w:id="837" w:author="Palash Pandit" w:date="2021-05-06T16:16:00Z">
          <w:pPr>
            <w:shd w:val="clear" w:color="auto" w:fill="FFFFFF"/>
            <w:overflowPunct/>
            <w:autoSpaceDE/>
            <w:autoSpaceDN/>
            <w:adjustRightInd/>
            <w:spacing w:before="0"/>
            <w:ind w:left="216" w:right="0" w:firstLine="360"/>
            <w:textAlignment w:val="auto"/>
          </w:pPr>
        </w:pPrChange>
      </w:pPr>
    </w:p>
    <w:p>
      <w:pPr>
        <w:shd w:val="clear" w:color="auto" w:fill="FFFFFF"/>
        <w:overflowPunct/>
        <w:autoSpaceDE/>
        <w:autoSpaceDN/>
        <w:adjustRightInd/>
        <w:spacing w:before="0"/>
        <w:ind w:left="576" w:right="0"/>
        <w:jc w:val="both"/>
        <w:textAlignment w:val="auto"/>
        <w:rPr>
          <w:rFonts w:cs="Arial"/>
          <w:color w:val="000000" w:themeColor="text1"/>
          <w14:textFill>
            <w14:solidFill>
              <w14:schemeClr w14:val="tx1"/>
            </w14:solidFill>
          </w14:textFill>
        </w:rPr>
        <w:pPrChange w:id="838" w:author="Palash Pandit" w:date="2021-05-06T16:16:00Z">
          <w:pPr>
            <w:shd w:val="clear" w:color="auto" w:fill="FFFFFF"/>
            <w:overflowPunct/>
            <w:autoSpaceDE/>
            <w:autoSpaceDN/>
            <w:adjustRightInd/>
            <w:spacing w:before="0"/>
            <w:ind w:left="0" w:right="0"/>
            <w:jc w:val="both"/>
            <w:textAlignment w:val="auto"/>
          </w:pPr>
        </w:pPrChange>
      </w:pPr>
      <w:r>
        <w:rPr>
          <w:rFonts w:cs="Arial"/>
          <w:color w:val="000000" w:themeColor="text1"/>
          <w14:textFill>
            <w14:solidFill>
              <w14:schemeClr w14:val="tx1"/>
            </w14:solidFill>
          </w14:textFill>
        </w:rPr>
        <w:t>Azure recovery Services vault is an entity that stores all the backups and recovery points that have been created over time. The vault also contains the backup policies that will be applied to the virtual machines being backed up</w:t>
      </w:r>
    </w:p>
    <w:p>
      <w:pPr>
        <w:shd w:val="clear" w:color="auto" w:fill="FFFFFF"/>
        <w:overflowPunct/>
        <w:autoSpaceDE/>
        <w:autoSpaceDN/>
        <w:adjustRightInd/>
        <w:spacing w:before="0"/>
        <w:ind w:left="576" w:right="0"/>
        <w:jc w:val="both"/>
        <w:textAlignment w:val="auto"/>
        <w:rPr>
          <w:rFonts w:cs="Arial"/>
          <w:color w:val="000000" w:themeColor="text1"/>
          <w14:textFill>
            <w14:solidFill>
              <w14:schemeClr w14:val="tx1"/>
            </w14:solidFill>
          </w14:textFill>
        </w:rPr>
        <w:pPrChange w:id="839" w:author="Palash Pandit" w:date="2021-05-06T16:16:00Z">
          <w:pPr>
            <w:shd w:val="clear" w:color="auto" w:fill="FFFFFF"/>
            <w:overflowPunct/>
            <w:autoSpaceDE/>
            <w:autoSpaceDN/>
            <w:adjustRightInd/>
            <w:spacing w:before="0"/>
            <w:ind w:left="0" w:right="0"/>
            <w:jc w:val="both"/>
            <w:textAlignment w:val="auto"/>
          </w:pPr>
        </w:pPrChange>
      </w:pPr>
      <w:r>
        <w:rPr>
          <w:rFonts w:cs="Arial"/>
          <w:color w:val="000000" w:themeColor="text1"/>
          <w14:textFill>
            <w14:solidFill>
              <w14:schemeClr w14:val="tx1"/>
            </w14:solidFill>
          </w14:textFill>
        </w:rPr>
        <w:t>When the Recovery services initiates a backup job at the scheduled time, it triggers the backup extension to take a point-in-time snapshot. The Azure Recovery service uses the VMSnapshot extension in Windows, and the VMSnapshotLinux extension in Linux. The extension is installed during the first VM backup.</w:t>
      </w:r>
    </w:p>
    <w:p>
      <w:pPr>
        <w:shd w:val="clear" w:color="auto" w:fill="FFFFFF"/>
        <w:overflowPunct/>
        <w:autoSpaceDE/>
        <w:autoSpaceDN/>
        <w:adjustRightInd/>
        <w:spacing w:before="0"/>
        <w:ind w:left="576" w:right="0"/>
        <w:jc w:val="both"/>
        <w:textAlignment w:val="auto"/>
        <w:rPr>
          <w:rFonts w:cs="Arial"/>
          <w:color w:val="000000" w:themeColor="text1"/>
          <w14:textFill>
            <w14:solidFill>
              <w14:schemeClr w14:val="tx1"/>
            </w14:solidFill>
          </w14:textFill>
        </w:rPr>
        <w:pPrChange w:id="840" w:author="Palash Pandit" w:date="2021-05-06T16:16:00Z">
          <w:pPr>
            <w:shd w:val="clear" w:color="auto" w:fill="FFFFFF"/>
            <w:overflowPunct/>
            <w:autoSpaceDE/>
            <w:autoSpaceDN/>
            <w:adjustRightInd/>
            <w:spacing w:before="0"/>
            <w:ind w:left="0" w:right="0"/>
            <w:jc w:val="both"/>
            <w:textAlignment w:val="auto"/>
          </w:pPr>
        </w:pPrChange>
      </w:pPr>
    </w:p>
    <w:p>
      <w:pPr>
        <w:shd w:val="clear" w:color="auto" w:fill="FFFFFF"/>
        <w:overflowPunct/>
        <w:autoSpaceDE/>
        <w:autoSpaceDN/>
        <w:adjustRightInd/>
        <w:spacing w:before="0"/>
        <w:ind w:left="1080" w:right="0"/>
        <w:jc w:val="both"/>
        <w:textAlignment w:val="auto"/>
        <w:rPr>
          <w:rFonts w:cs="Arial"/>
          <w:color w:val="000000" w:themeColor="text1"/>
          <w14:textFill>
            <w14:solidFill>
              <w14:schemeClr w14:val="tx1"/>
            </w14:solidFill>
          </w14:textFill>
        </w:rPr>
        <w:pPrChange w:id="841" w:author="Palash Pandit" w:date="2021-05-06T16:16:00Z">
          <w:pPr>
            <w:shd w:val="clear" w:color="auto" w:fill="FFFFFF"/>
            <w:overflowPunct/>
            <w:autoSpaceDE/>
            <w:autoSpaceDN/>
            <w:adjustRightInd/>
            <w:spacing w:before="0"/>
            <w:ind w:left="0" w:right="0"/>
            <w:jc w:val="both"/>
            <w:textAlignment w:val="auto"/>
          </w:pPr>
        </w:pPrChange>
      </w:pPr>
      <w:r>
        <w:rPr>
          <w:rFonts w:cs="Arial"/>
          <w:color w:val="000000" w:themeColor="text1"/>
          <w14:textFill>
            <w14:solidFill>
              <w14:schemeClr w14:val="tx1"/>
            </w14:solidFill>
          </w14:textFill>
        </w:rPr>
        <w:t>Once the Azure Backup service takes the snapshot, the data is transferred to the vault. To maximize efficiency, the service identifies and transfers only the blocks of data that have changed since the previous backup.</w:t>
      </w:r>
    </w:p>
    <w:p>
      <w:pPr>
        <w:shd w:val="clear" w:color="auto" w:fill="FFFFFF"/>
        <w:overflowPunct/>
        <w:autoSpaceDE/>
        <w:autoSpaceDN/>
        <w:adjustRightInd/>
        <w:spacing w:before="0"/>
        <w:ind w:left="1080" w:right="0"/>
        <w:jc w:val="both"/>
        <w:textAlignment w:val="auto"/>
        <w:rPr>
          <w:rFonts w:cs="Arial"/>
          <w:color w:val="000000" w:themeColor="text1"/>
          <w14:textFill>
            <w14:solidFill>
              <w14:schemeClr w14:val="tx1"/>
            </w14:solidFill>
          </w14:textFill>
        </w:rPr>
        <w:pPrChange w:id="842" w:author="Palash Pandit" w:date="2021-05-06T16:16:00Z">
          <w:pPr>
            <w:shd w:val="clear" w:color="auto" w:fill="FFFFFF"/>
            <w:overflowPunct/>
            <w:autoSpaceDE/>
            <w:autoSpaceDN/>
            <w:adjustRightInd/>
            <w:spacing w:before="0"/>
            <w:ind w:left="0" w:right="0"/>
            <w:jc w:val="both"/>
            <w:textAlignment w:val="auto"/>
          </w:pPr>
        </w:pPrChange>
      </w:pPr>
      <w:r>
        <w:rPr>
          <w:rFonts w:cs="Arial"/>
          <w:color w:val="000000" w:themeColor="text1"/>
          <w14:textFill>
            <w14:solidFill>
              <w14:schemeClr w14:val="tx1"/>
            </w14:solidFill>
          </w14:textFill>
        </w:rPr>
        <w:t>When the data transfer is complete, the snapshot is removed and a recovery point is created</w:t>
      </w:r>
    </w:p>
    <w:p>
      <w:pPr>
        <w:shd w:val="clear" w:color="auto" w:fill="FFFFFF"/>
        <w:overflowPunct/>
        <w:autoSpaceDE/>
        <w:autoSpaceDN/>
        <w:adjustRightInd/>
        <w:spacing w:before="0"/>
        <w:ind w:left="0" w:right="0"/>
        <w:jc w:val="both"/>
        <w:textAlignment w:val="auto"/>
        <w:rPr>
          <w:rFonts w:cs="Arial"/>
          <w:color w:val="000000" w:themeColor="text1"/>
          <w14:textFill>
            <w14:solidFill>
              <w14:schemeClr w14:val="tx1"/>
            </w14:solidFill>
          </w14:textFill>
        </w:rPr>
      </w:pPr>
    </w:p>
    <w:p>
      <w:pPr>
        <w:shd w:val="clear" w:color="auto" w:fill="FFFFFF"/>
        <w:overflowPunct/>
        <w:autoSpaceDE/>
        <w:autoSpaceDN/>
        <w:adjustRightInd/>
        <w:spacing w:before="0"/>
        <w:ind w:left="216" w:right="0" w:firstLine="360"/>
        <w:textAlignment w:val="auto"/>
        <w:rPr>
          <w:rFonts w:cs="Arial"/>
          <w:b/>
          <w:color w:val="000000" w:themeColor="text1"/>
          <w14:textFill>
            <w14:solidFill>
              <w14:schemeClr w14:val="tx1"/>
            </w14:solidFill>
          </w14:textFill>
        </w:rPr>
      </w:pPr>
      <w:r>
        <w:rPr>
          <w:rFonts w:cs="Arial"/>
          <w:b/>
          <w:color w:val="000000" w:themeColor="text1"/>
          <w14:textFill>
            <w14:solidFill>
              <w14:schemeClr w14:val="tx1"/>
            </w14:solidFill>
          </w14:textFill>
        </w:rPr>
        <w:t>OS Backup:</w:t>
      </w:r>
    </w:p>
    <w:tbl>
      <w:tblPr>
        <w:tblStyle w:val="12"/>
        <w:tblW w:w="9015" w:type="dxa"/>
        <w:tblInd w:w="648" w:type="dxa"/>
        <w:tblLayout w:type="autofit"/>
        <w:tblCellMar>
          <w:top w:w="0" w:type="dxa"/>
          <w:left w:w="108" w:type="dxa"/>
          <w:bottom w:w="0" w:type="dxa"/>
          <w:right w:w="108" w:type="dxa"/>
        </w:tblCellMar>
      </w:tblPr>
      <w:tblGrid>
        <w:gridCol w:w="1306"/>
        <w:gridCol w:w="1394"/>
        <w:gridCol w:w="1862"/>
        <w:gridCol w:w="1340"/>
        <w:gridCol w:w="3113"/>
      </w:tblGrid>
      <w:tr>
        <w:tblPrEx>
          <w:tblCellMar>
            <w:top w:w="0" w:type="dxa"/>
            <w:left w:w="108" w:type="dxa"/>
            <w:bottom w:w="0" w:type="dxa"/>
            <w:right w:w="108" w:type="dxa"/>
          </w:tblCellMar>
        </w:tblPrEx>
        <w:trPr>
          <w:trHeight w:val="269" w:hRule="atLeast"/>
        </w:trPr>
        <w:tc>
          <w:tcPr>
            <w:tcW w:w="1306" w:type="dxa"/>
            <w:vMerge w:val="restart"/>
            <w:tcBorders>
              <w:top w:val="single" w:color="auto" w:sz="4" w:space="0"/>
              <w:left w:val="single" w:color="auto" w:sz="4" w:space="0"/>
              <w:bottom w:val="single" w:color="auto" w:sz="4" w:space="0"/>
              <w:right w:val="single" w:color="auto" w:sz="4" w:space="0"/>
            </w:tcBorders>
            <w:shd w:val="clear" w:color="auto" w:fill="8DB3E2" w:themeFill="text2" w:themeFillTint="66"/>
            <w:vAlign w:val="center"/>
          </w:tcPr>
          <w:p>
            <w:pPr>
              <w:overflowPunct/>
              <w:autoSpaceDE/>
              <w:autoSpaceDN/>
              <w:adjustRightInd/>
              <w:spacing w:before="0"/>
              <w:ind w:left="0" w:right="0"/>
              <w:jc w:val="center"/>
              <w:textAlignment w:val="auto"/>
              <w:rPr>
                <w:rFonts w:ascii="Calibri" w:hAnsi="Calibri"/>
                <w:b/>
                <w:bCs/>
                <w:color w:val="000000"/>
                <w:sz w:val="22"/>
                <w:szCs w:val="22"/>
              </w:rPr>
            </w:pPr>
            <w:r>
              <w:rPr>
                <w:rFonts w:ascii="Calibri" w:hAnsi="Calibri"/>
                <w:b/>
                <w:bCs/>
                <w:color w:val="000000"/>
                <w:sz w:val="22"/>
                <w:szCs w:val="22"/>
              </w:rPr>
              <w:t>Hostname</w:t>
            </w:r>
          </w:p>
        </w:tc>
        <w:tc>
          <w:tcPr>
            <w:tcW w:w="1394" w:type="dxa"/>
            <w:vMerge w:val="restart"/>
            <w:tcBorders>
              <w:top w:val="single" w:color="auto" w:sz="4" w:space="0"/>
              <w:left w:val="single" w:color="auto" w:sz="4" w:space="0"/>
              <w:bottom w:val="single" w:color="auto" w:sz="4" w:space="0"/>
              <w:right w:val="single" w:color="auto" w:sz="4" w:space="0"/>
            </w:tcBorders>
            <w:shd w:val="clear" w:color="auto" w:fill="8DB3E2" w:themeFill="text2" w:themeFillTint="66"/>
            <w:vAlign w:val="center"/>
          </w:tcPr>
          <w:p>
            <w:pPr>
              <w:overflowPunct/>
              <w:autoSpaceDE/>
              <w:autoSpaceDN/>
              <w:adjustRightInd/>
              <w:spacing w:before="0"/>
              <w:ind w:left="0" w:right="0"/>
              <w:jc w:val="center"/>
              <w:textAlignment w:val="auto"/>
              <w:rPr>
                <w:rFonts w:ascii="Calibri" w:hAnsi="Calibri"/>
                <w:b/>
                <w:bCs/>
                <w:color w:val="000000"/>
                <w:sz w:val="22"/>
                <w:szCs w:val="22"/>
              </w:rPr>
            </w:pPr>
            <w:r>
              <w:rPr>
                <w:rFonts w:ascii="Calibri" w:hAnsi="Calibri"/>
                <w:b/>
                <w:bCs/>
                <w:color w:val="000000"/>
                <w:sz w:val="22"/>
                <w:szCs w:val="22"/>
              </w:rPr>
              <w:t># of Versions</w:t>
            </w:r>
          </w:p>
        </w:tc>
        <w:tc>
          <w:tcPr>
            <w:tcW w:w="1862" w:type="dxa"/>
            <w:vMerge w:val="restart"/>
            <w:tcBorders>
              <w:top w:val="single" w:color="auto" w:sz="4" w:space="0"/>
              <w:left w:val="single" w:color="auto" w:sz="4" w:space="0"/>
              <w:bottom w:val="single" w:color="auto" w:sz="4" w:space="0"/>
              <w:right w:val="single" w:color="auto" w:sz="4" w:space="0"/>
            </w:tcBorders>
            <w:shd w:val="clear" w:color="auto" w:fill="8DB3E2" w:themeFill="text2" w:themeFillTint="66"/>
            <w:vAlign w:val="center"/>
          </w:tcPr>
          <w:p>
            <w:pPr>
              <w:overflowPunct/>
              <w:autoSpaceDE/>
              <w:autoSpaceDN/>
              <w:adjustRightInd/>
              <w:spacing w:before="0"/>
              <w:ind w:left="0" w:right="0"/>
              <w:jc w:val="center"/>
              <w:textAlignment w:val="auto"/>
              <w:rPr>
                <w:rFonts w:ascii="Calibri" w:hAnsi="Calibri"/>
                <w:b/>
                <w:bCs/>
                <w:color w:val="000000"/>
                <w:sz w:val="22"/>
                <w:szCs w:val="22"/>
              </w:rPr>
            </w:pPr>
            <w:r>
              <w:rPr>
                <w:rFonts w:ascii="Calibri" w:hAnsi="Calibri"/>
                <w:b/>
                <w:bCs/>
                <w:color w:val="000000"/>
                <w:sz w:val="22"/>
                <w:szCs w:val="22"/>
              </w:rPr>
              <w:t>Frequency</w:t>
            </w:r>
          </w:p>
        </w:tc>
        <w:tc>
          <w:tcPr>
            <w:tcW w:w="1340" w:type="dxa"/>
            <w:vMerge w:val="restart"/>
            <w:tcBorders>
              <w:top w:val="single" w:color="auto" w:sz="4" w:space="0"/>
              <w:left w:val="single" w:color="auto" w:sz="4" w:space="0"/>
              <w:bottom w:val="single" w:color="auto" w:sz="4" w:space="0"/>
              <w:right w:val="single" w:color="auto" w:sz="4" w:space="0"/>
            </w:tcBorders>
            <w:shd w:val="clear" w:color="auto" w:fill="8DB3E2" w:themeFill="text2" w:themeFillTint="66"/>
            <w:vAlign w:val="center"/>
          </w:tcPr>
          <w:p>
            <w:pPr>
              <w:overflowPunct/>
              <w:autoSpaceDE/>
              <w:autoSpaceDN/>
              <w:adjustRightInd/>
              <w:spacing w:before="0"/>
              <w:ind w:left="0" w:right="0"/>
              <w:jc w:val="center"/>
              <w:textAlignment w:val="auto"/>
              <w:rPr>
                <w:rFonts w:ascii="Calibri" w:hAnsi="Calibri"/>
                <w:b/>
                <w:bCs/>
                <w:color w:val="000000"/>
                <w:sz w:val="22"/>
                <w:szCs w:val="22"/>
              </w:rPr>
            </w:pPr>
            <w:r>
              <w:rPr>
                <w:rFonts w:ascii="Calibri" w:hAnsi="Calibri"/>
                <w:b/>
                <w:bCs/>
                <w:color w:val="000000"/>
                <w:sz w:val="22"/>
                <w:szCs w:val="22"/>
              </w:rPr>
              <w:t>Schedule</w:t>
            </w:r>
          </w:p>
        </w:tc>
        <w:tc>
          <w:tcPr>
            <w:tcW w:w="3113" w:type="dxa"/>
            <w:vMerge w:val="restart"/>
            <w:tcBorders>
              <w:top w:val="single" w:color="auto" w:sz="4" w:space="0"/>
              <w:left w:val="single" w:color="auto" w:sz="4" w:space="0"/>
              <w:bottom w:val="single" w:color="auto" w:sz="4" w:space="0"/>
              <w:right w:val="single" w:color="auto" w:sz="4" w:space="0"/>
            </w:tcBorders>
            <w:shd w:val="clear" w:color="auto" w:fill="8DB3E2" w:themeFill="text2" w:themeFillTint="66"/>
            <w:vAlign w:val="center"/>
          </w:tcPr>
          <w:p>
            <w:pPr>
              <w:overflowPunct/>
              <w:autoSpaceDE/>
              <w:autoSpaceDN/>
              <w:adjustRightInd/>
              <w:spacing w:before="0"/>
              <w:ind w:left="0" w:right="0"/>
              <w:jc w:val="center"/>
              <w:textAlignment w:val="auto"/>
              <w:rPr>
                <w:rFonts w:ascii="Calibri" w:hAnsi="Calibri"/>
                <w:b/>
                <w:bCs/>
                <w:color w:val="000000"/>
                <w:sz w:val="22"/>
                <w:szCs w:val="22"/>
              </w:rPr>
            </w:pPr>
            <w:r>
              <w:rPr>
                <w:rFonts w:ascii="Calibri" w:hAnsi="Calibri"/>
                <w:b/>
                <w:bCs/>
                <w:color w:val="000000"/>
                <w:sz w:val="22"/>
                <w:szCs w:val="22"/>
              </w:rPr>
              <w:t>Remarks</w:t>
            </w:r>
          </w:p>
        </w:tc>
      </w:tr>
      <w:tr>
        <w:tblPrEx>
          <w:tblCellMar>
            <w:top w:w="0" w:type="dxa"/>
            <w:left w:w="108" w:type="dxa"/>
            <w:bottom w:w="0" w:type="dxa"/>
            <w:right w:w="108" w:type="dxa"/>
          </w:tblCellMar>
        </w:tblPrEx>
        <w:trPr>
          <w:trHeight w:val="513" w:hRule="atLeast"/>
        </w:trPr>
        <w:tc>
          <w:tcPr>
            <w:tcW w:w="1306" w:type="dxa"/>
            <w:vMerge w:val="continue"/>
            <w:tcBorders>
              <w:top w:val="single" w:color="auto" w:sz="4" w:space="0"/>
              <w:left w:val="single" w:color="auto" w:sz="4" w:space="0"/>
              <w:bottom w:val="single" w:color="auto" w:sz="4" w:space="0"/>
              <w:right w:val="single" w:color="auto" w:sz="4" w:space="0"/>
            </w:tcBorders>
            <w:shd w:val="clear" w:color="auto" w:fill="8DB3E2" w:themeFill="text2" w:themeFillTint="66"/>
            <w:vAlign w:val="center"/>
          </w:tcPr>
          <w:p>
            <w:pPr>
              <w:overflowPunct/>
              <w:autoSpaceDE/>
              <w:autoSpaceDN/>
              <w:adjustRightInd/>
              <w:spacing w:before="0"/>
              <w:ind w:left="0" w:right="0"/>
              <w:textAlignment w:val="auto"/>
              <w:rPr>
                <w:rFonts w:ascii="Calibri" w:hAnsi="Calibri"/>
                <w:b/>
                <w:bCs/>
                <w:color w:val="000000"/>
                <w:sz w:val="22"/>
                <w:szCs w:val="22"/>
              </w:rPr>
            </w:pPr>
          </w:p>
        </w:tc>
        <w:tc>
          <w:tcPr>
            <w:tcW w:w="1394" w:type="dxa"/>
            <w:vMerge w:val="continue"/>
            <w:tcBorders>
              <w:top w:val="single" w:color="auto" w:sz="4" w:space="0"/>
              <w:left w:val="single" w:color="auto" w:sz="4" w:space="0"/>
              <w:bottom w:val="single" w:color="auto" w:sz="4" w:space="0"/>
              <w:right w:val="single" w:color="auto" w:sz="4" w:space="0"/>
            </w:tcBorders>
            <w:shd w:val="clear" w:color="auto" w:fill="8DB3E2" w:themeFill="text2" w:themeFillTint="66"/>
            <w:vAlign w:val="center"/>
          </w:tcPr>
          <w:p>
            <w:pPr>
              <w:overflowPunct/>
              <w:autoSpaceDE/>
              <w:autoSpaceDN/>
              <w:adjustRightInd/>
              <w:spacing w:before="0"/>
              <w:ind w:left="0" w:right="0"/>
              <w:textAlignment w:val="auto"/>
              <w:rPr>
                <w:rFonts w:ascii="Calibri" w:hAnsi="Calibri"/>
                <w:b/>
                <w:bCs/>
                <w:color w:val="000000"/>
                <w:sz w:val="22"/>
                <w:szCs w:val="22"/>
              </w:rPr>
            </w:pPr>
          </w:p>
        </w:tc>
        <w:tc>
          <w:tcPr>
            <w:tcW w:w="1862" w:type="dxa"/>
            <w:vMerge w:val="continue"/>
            <w:tcBorders>
              <w:top w:val="single" w:color="auto" w:sz="4" w:space="0"/>
              <w:left w:val="single" w:color="auto" w:sz="4" w:space="0"/>
              <w:bottom w:val="single" w:color="auto" w:sz="4" w:space="0"/>
              <w:right w:val="single" w:color="auto" w:sz="4" w:space="0"/>
            </w:tcBorders>
            <w:shd w:val="clear" w:color="auto" w:fill="8DB3E2" w:themeFill="text2" w:themeFillTint="66"/>
            <w:vAlign w:val="center"/>
          </w:tcPr>
          <w:p>
            <w:pPr>
              <w:overflowPunct/>
              <w:autoSpaceDE/>
              <w:autoSpaceDN/>
              <w:adjustRightInd/>
              <w:spacing w:before="0"/>
              <w:ind w:left="0" w:right="0"/>
              <w:textAlignment w:val="auto"/>
              <w:rPr>
                <w:rFonts w:ascii="Calibri" w:hAnsi="Calibri"/>
                <w:b/>
                <w:bCs/>
                <w:color w:val="000000"/>
                <w:sz w:val="22"/>
                <w:szCs w:val="22"/>
              </w:rPr>
            </w:pPr>
          </w:p>
        </w:tc>
        <w:tc>
          <w:tcPr>
            <w:tcW w:w="1340" w:type="dxa"/>
            <w:vMerge w:val="continue"/>
            <w:tcBorders>
              <w:top w:val="single" w:color="auto" w:sz="4" w:space="0"/>
              <w:left w:val="single" w:color="auto" w:sz="4" w:space="0"/>
              <w:bottom w:val="single" w:color="auto" w:sz="4" w:space="0"/>
              <w:right w:val="single" w:color="auto" w:sz="4" w:space="0"/>
            </w:tcBorders>
            <w:shd w:val="clear" w:color="auto" w:fill="8DB3E2" w:themeFill="text2" w:themeFillTint="66"/>
            <w:vAlign w:val="center"/>
          </w:tcPr>
          <w:p>
            <w:pPr>
              <w:overflowPunct/>
              <w:autoSpaceDE/>
              <w:autoSpaceDN/>
              <w:adjustRightInd/>
              <w:spacing w:before="0"/>
              <w:ind w:left="0" w:right="0"/>
              <w:textAlignment w:val="auto"/>
              <w:rPr>
                <w:rFonts w:ascii="Calibri" w:hAnsi="Calibri"/>
                <w:b/>
                <w:bCs/>
                <w:color w:val="000000"/>
                <w:sz w:val="22"/>
                <w:szCs w:val="22"/>
              </w:rPr>
            </w:pPr>
          </w:p>
        </w:tc>
        <w:tc>
          <w:tcPr>
            <w:tcW w:w="3113" w:type="dxa"/>
            <w:vMerge w:val="continue"/>
            <w:tcBorders>
              <w:top w:val="single" w:color="auto" w:sz="4" w:space="0"/>
              <w:left w:val="single" w:color="auto" w:sz="4" w:space="0"/>
              <w:bottom w:val="single" w:color="auto" w:sz="4" w:space="0"/>
              <w:right w:val="single" w:color="auto" w:sz="4" w:space="0"/>
            </w:tcBorders>
            <w:shd w:val="clear" w:color="auto" w:fill="8DB3E2" w:themeFill="text2" w:themeFillTint="66"/>
            <w:vAlign w:val="center"/>
          </w:tcPr>
          <w:p>
            <w:pPr>
              <w:overflowPunct/>
              <w:autoSpaceDE/>
              <w:autoSpaceDN/>
              <w:adjustRightInd/>
              <w:spacing w:before="0"/>
              <w:ind w:left="0" w:right="0"/>
              <w:textAlignment w:val="auto"/>
              <w:rPr>
                <w:rFonts w:ascii="Calibri" w:hAnsi="Calibri"/>
                <w:b/>
                <w:bCs/>
                <w:color w:val="000000"/>
                <w:sz w:val="22"/>
                <w:szCs w:val="22"/>
              </w:rPr>
            </w:pPr>
          </w:p>
        </w:tc>
      </w:tr>
      <w:tr>
        <w:tblPrEx>
          <w:tblCellMar>
            <w:top w:w="0" w:type="dxa"/>
            <w:left w:w="108" w:type="dxa"/>
            <w:bottom w:w="0" w:type="dxa"/>
            <w:right w:w="108" w:type="dxa"/>
          </w:tblCellMar>
        </w:tblPrEx>
        <w:trPr>
          <w:trHeight w:val="769" w:hRule="atLeast"/>
        </w:trPr>
        <w:tc>
          <w:tcPr>
            <w:tcW w:w="1306" w:type="dxa"/>
            <w:tcBorders>
              <w:top w:val="nil"/>
              <w:left w:val="single" w:color="auto" w:sz="4" w:space="0"/>
              <w:bottom w:val="single" w:color="auto" w:sz="4" w:space="0"/>
              <w:right w:val="single" w:color="auto" w:sz="4" w:space="0"/>
            </w:tcBorders>
            <w:shd w:val="clear" w:color="auto" w:fill="auto"/>
            <w:noWrap/>
            <w:vAlign w:val="bottom"/>
          </w:tcPr>
          <w:p>
            <w:pPr>
              <w:overflowPunct/>
              <w:autoSpaceDE/>
              <w:autoSpaceDN/>
              <w:adjustRightInd/>
              <w:spacing w:before="0"/>
              <w:ind w:left="0" w:right="0"/>
              <w:textAlignment w:val="auto"/>
              <w:rPr>
                <w:rFonts w:cs="Arial"/>
                <w:color w:val="000000"/>
              </w:rPr>
            </w:pPr>
            <w:r>
              <w:rPr>
                <w:rFonts w:cs="Arial"/>
                <w:color w:val="000000" w:themeColor="text1"/>
                <w14:textFill>
                  <w14:solidFill>
                    <w14:schemeClr w14:val="tx1"/>
                  </w14:solidFill>
                </w14:textFill>
              </w:rPr>
              <w:t>MASG-1EVRAPP1</w:t>
            </w:r>
          </w:p>
        </w:tc>
        <w:tc>
          <w:tcPr>
            <w:tcW w:w="1394" w:type="dxa"/>
            <w:tcBorders>
              <w:top w:val="nil"/>
              <w:left w:val="nil"/>
              <w:bottom w:val="single" w:color="auto" w:sz="4" w:space="0"/>
              <w:right w:val="single" w:color="auto" w:sz="4" w:space="0"/>
            </w:tcBorders>
            <w:shd w:val="clear" w:color="auto" w:fill="auto"/>
            <w:vAlign w:val="bottom"/>
          </w:tcPr>
          <w:p>
            <w:pPr>
              <w:overflowPunct/>
              <w:autoSpaceDE/>
              <w:autoSpaceDN/>
              <w:adjustRightInd/>
              <w:spacing w:before="0"/>
              <w:ind w:left="0" w:right="0"/>
              <w:textAlignment w:val="auto"/>
              <w:rPr>
                <w:rFonts w:ascii="Times New Roman" w:hAnsi="Times New Roman"/>
                <w:color w:val="000000"/>
                <w:sz w:val="22"/>
                <w:szCs w:val="22"/>
              </w:rPr>
            </w:pPr>
            <w:r>
              <w:rPr>
                <w:rFonts w:ascii="Times New Roman" w:hAnsi="Times New Roman"/>
                <w:color w:val="000000"/>
                <w:sz w:val="22"/>
                <w:szCs w:val="22"/>
              </w:rPr>
              <w:t>6</w:t>
            </w:r>
          </w:p>
        </w:tc>
        <w:tc>
          <w:tcPr>
            <w:tcW w:w="1862" w:type="dxa"/>
            <w:tcBorders>
              <w:top w:val="nil"/>
              <w:left w:val="nil"/>
              <w:bottom w:val="single" w:color="auto" w:sz="4" w:space="0"/>
              <w:right w:val="single" w:color="auto" w:sz="4" w:space="0"/>
            </w:tcBorders>
            <w:shd w:val="clear" w:color="auto" w:fill="auto"/>
            <w:vAlign w:val="bottom"/>
          </w:tcPr>
          <w:p>
            <w:pPr>
              <w:overflowPunct/>
              <w:autoSpaceDE/>
              <w:autoSpaceDN/>
              <w:adjustRightInd/>
              <w:spacing w:before="0"/>
              <w:ind w:left="0" w:right="0"/>
              <w:textAlignment w:val="auto"/>
              <w:rPr>
                <w:rFonts w:ascii="Calibri" w:hAnsi="Calibri"/>
                <w:color w:val="000000"/>
                <w:sz w:val="22"/>
                <w:szCs w:val="22"/>
              </w:rPr>
            </w:pPr>
            <w:r>
              <w:rPr>
                <w:rFonts w:ascii="Calibri" w:hAnsi="Calibri"/>
                <w:color w:val="000000"/>
                <w:sz w:val="22"/>
                <w:szCs w:val="22"/>
              </w:rPr>
              <w:t>Every Saturday</w:t>
            </w:r>
          </w:p>
        </w:tc>
        <w:tc>
          <w:tcPr>
            <w:tcW w:w="1340" w:type="dxa"/>
            <w:tcBorders>
              <w:top w:val="nil"/>
              <w:left w:val="nil"/>
              <w:bottom w:val="single" w:color="auto" w:sz="4" w:space="0"/>
              <w:right w:val="single" w:color="auto" w:sz="4" w:space="0"/>
            </w:tcBorders>
            <w:shd w:val="clear" w:color="auto" w:fill="auto"/>
            <w:vAlign w:val="bottom"/>
          </w:tcPr>
          <w:p>
            <w:pPr>
              <w:overflowPunct/>
              <w:autoSpaceDE/>
              <w:autoSpaceDN/>
              <w:adjustRightInd/>
              <w:spacing w:before="0"/>
              <w:ind w:left="0" w:right="0"/>
              <w:textAlignment w:val="auto"/>
              <w:rPr>
                <w:rFonts w:ascii="Calibri" w:hAnsi="Calibri"/>
                <w:color w:val="000000"/>
                <w:sz w:val="22"/>
                <w:szCs w:val="22"/>
              </w:rPr>
            </w:pPr>
            <w:r>
              <w:rPr>
                <w:rFonts w:ascii="Calibri" w:hAnsi="Calibri"/>
                <w:color w:val="000000"/>
                <w:sz w:val="22"/>
                <w:szCs w:val="22"/>
              </w:rPr>
              <w:t>5.30 PM MYT</w:t>
            </w:r>
          </w:p>
        </w:tc>
        <w:tc>
          <w:tcPr>
            <w:tcW w:w="3113" w:type="dxa"/>
            <w:tcBorders>
              <w:top w:val="nil"/>
              <w:left w:val="nil"/>
              <w:bottom w:val="single" w:color="auto" w:sz="4" w:space="0"/>
              <w:right w:val="single" w:color="auto" w:sz="4" w:space="0"/>
            </w:tcBorders>
            <w:shd w:val="clear" w:color="auto" w:fill="auto"/>
            <w:vAlign w:val="bottom"/>
          </w:tcPr>
          <w:p>
            <w:pPr>
              <w:overflowPunct/>
              <w:autoSpaceDE/>
              <w:autoSpaceDN/>
              <w:adjustRightInd/>
              <w:spacing w:before="0"/>
              <w:ind w:left="0" w:right="0"/>
              <w:textAlignment w:val="auto"/>
              <w:rPr>
                <w:rFonts w:ascii="Calibri" w:hAnsi="Calibri"/>
                <w:color w:val="000000"/>
                <w:sz w:val="22"/>
                <w:szCs w:val="22"/>
              </w:rPr>
            </w:pPr>
            <w:r>
              <w:rPr>
                <w:rFonts w:ascii="Calibri" w:hAnsi="Calibri"/>
                <w:color w:val="000000"/>
                <w:sz w:val="22"/>
                <w:szCs w:val="22"/>
              </w:rPr>
              <w:t>Monthly first Saturday backup retention is 3 months</w:t>
            </w:r>
          </w:p>
        </w:tc>
      </w:tr>
      <w:tr>
        <w:tblPrEx>
          <w:tblCellMar>
            <w:top w:w="0" w:type="dxa"/>
            <w:left w:w="108" w:type="dxa"/>
            <w:bottom w:w="0" w:type="dxa"/>
            <w:right w:w="108" w:type="dxa"/>
          </w:tblCellMar>
        </w:tblPrEx>
        <w:trPr>
          <w:trHeight w:val="769" w:hRule="atLeast"/>
        </w:trPr>
        <w:tc>
          <w:tcPr>
            <w:tcW w:w="1306" w:type="dxa"/>
            <w:tcBorders>
              <w:top w:val="nil"/>
              <w:left w:val="single" w:color="auto" w:sz="4" w:space="0"/>
              <w:bottom w:val="single" w:color="auto" w:sz="4" w:space="0"/>
              <w:right w:val="single" w:color="auto" w:sz="4" w:space="0"/>
            </w:tcBorders>
            <w:shd w:val="clear" w:color="auto" w:fill="auto"/>
            <w:vAlign w:val="bottom"/>
          </w:tcPr>
          <w:p>
            <w:pPr>
              <w:overflowPunct/>
              <w:autoSpaceDE/>
              <w:autoSpaceDN/>
              <w:adjustRightInd/>
              <w:spacing w:before="0"/>
              <w:ind w:left="0" w:right="0"/>
              <w:textAlignment w:val="auto"/>
              <w:rPr>
                <w:rFonts w:cs="Arial"/>
                <w:color w:val="000000"/>
              </w:rPr>
            </w:pPr>
            <w:r>
              <w:rPr>
                <w:rFonts w:cs="Arial"/>
                <w:color w:val="000000"/>
              </w:rPr>
              <w:t>MASG-1EVRWEB1</w:t>
            </w:r>
          </w:p>
        </w:tc>
        <w:tc>
          <w:tcPr>
            <w:tcW w:w="1394" w:type="dxa"/>
            <w:tcBorders>
              <w:top w:val="nil"/>
              <w:left w:val="nil"/>
              <w:bottom w:val="single" w:color="auto" w:sz="4" w:space="0"/>
              <w:right w:val="single" w:color="auto" w:sz="4" w:space="0"/>
            </w:tcBorders>
            <w:shd w:val="clear" w:color="auto" w:fill="auto"/>
            <w:vAlign w:val="bottom"/>
          </w:tcPr>
          <w:p>
            <w:pPr>
              <w:overflowPunct/>
              <w:autoSpaceDE/>
              <w:autoSpaceDN/>
              <w:adjustRightInd/>
              <w:spacing w:before="0"/>
              <w:ind w:left="0" w:right="0"/>
              <w:textAlignment w:val="auto"/>
              <w:rPr>
                <w:rFonts w:ascii="Times New Roman" w:hAnsi="Times New Roman"/>
                <w:color w:val="000000"/>
                <w:sz w:val="22"/>
                <w:szCs w:val="22"/>
              </w:rPr>
            </w:pPr>
            <w:r>
              <w:rPr>
                <w:rFonts w:ascii="Times New Roman" w:hAnsi="Times New Roman"/>
                <w:color w:val="000000"/>
                <w:sz w:val="22"/>
                <w:szCs w:val="22"/>
              </w:rPr>
              <w:t>6</w:t>
            </w:r>
          </w:p>
        </w:tc>
        <w:tc>
          <w:tcPr>
            <w:tcW w:w="1862" w:type="dxa"/>
            <w:tcBorders>
              <w:top w:val="nil"/>
              <w:left w:val="nil"/>
              <w:bottom w:val="single" w:color="auto" w:sz="4" w:space="0"/>
              <w:right w:val="single" w:color="auto" w:sz="4" w:space="0"/>
            </w:tcBorders>
            <w:shd w:val="clear" w:color="auto" w:fill="auto"/>
            <w:vAlign w:val="bottom"/>
          </w:tcPr>
          <w:p>
            <w:pPr>
              <w:overflowPunct/>
              <w:autoSpaceDE/>
              <w:autoSpaceDN/>
              <w:adjustRightInd/>
              <w:spacing w:before="0"/>
              <w:ind w:left="0" w:right="0"/>
              <w:textAlignment w:val="auto"/>
              <w:rPr>
                <w:rFonts w:ascii="Calibri" w:hAnsi="Calibri"/>
                <w:color w:val="000000"/>
                <w:sz w:val="22"/>
                <w:szCs w:val="22"/>
              </w:rPr>
            </w:pPr>
            <w:r>
              <w:rPr>
                <w:rFonts w:ascii="Calibri" w:hAnsi="Calibri"/>
                <w:color w:val="000000"/>
                <w:sz w:val="22"/>
                <w:szCs w:val="22"/>
              </w:rPr>
              <w:t>Every Saturday</w:t>
            </w:r>
          </w:p>
        </w:tc>
        <w:tc>
          <w:tcPr>
            <w:tcW w:w="1340" w:type="dxa"/>
            <w:tcBorders>
              <w:top w:val="nil"/>
              <w:left w:val="nil"/>
              <w:bottom w:val="single" w:color="auto" w:sz="4" w:space="0"/>
              <w:right w:val="single" w:color="auto" w:sz="4" w:space="0"/>
            </w:tcBorders>
            <w:shd w:val="clear" w:color="auto" w:fill="auto"/>
            <w:vAlign w:val="bottom"/>
          </w:tcPr>
          <w:p>
            <w:pPr>
              <w:overflowPunct/>
              <w:autoSpaceDE/>
              <w:autoSpaceDN/>
              <w:adjustRightInd/>
              <w:spacing w:before="0"/>
              <w:ind w:left="0" w:right="0"/>
              <w:textAlignment w:val="auto"/>
              <w:rPr>
                <w:rFonts w:ascii="Calibri" w:hAnsi="Calibri"/>
                <w:color w:val="000000"/>
                <w:sz w:val="22"/>
                <w:szCs w:val="22"/>
              </w:rPr>
            </w:pPr>
            <w:r>
              <w:rPr>
                <w:rFonts w:ascii="Calibri" w:hAnsi="Calibri"/>
                <w:color w:val="000000"/>
                <w:sz w:val="22"/>
                <w:szCs w:val="22"/>
              </w:rPr>
              <w:t>5.30 PM MYT</w:t>
            </w:r>
          </w:p>
        </w:tc>
        <w:tc>
          <w:tcPr>
            <w:tcW w:w="3113" w:type="dxa"/>
            <w:tcBorders>
              <w:top w:val="nil"/>
              <w:left w:val="nil"/>
              <w:bottom w:val="single" w:color="auto" w:sz="4" w:space="0"/>
              <w:right w:val="single" w:color="auto" w:sz="4" w:space="0"/>
            </w:tcBorders>
            <w:shd w:val="clear" w:color="auto" w:fill="auto"/>
            <w:vAlign w:val="bottom"/>
          </w:tcPr>
          <w:p>
            <w:pPr>
              <w:overflowPunct/>
              <w:autoSpaceDE/>
              <w:autoSpaceDN/>
              <w:adjustRightInd/>
              <w:spacing w:before="0"/>
              <w:ind w:left="0" w:right="0"/>
              <w:textAlignment w:val="auto"/>
              <w:rPr>
                <w:rFonts w:ascii="Calibri" w:hAnsi="Calibri"/>
                <w:color w:val="000000"/>
                <w:sz w:val="22"/>
                <w:szCs w:val="22"/>
              </w:rPr>
            </w:pPr>
            <w:r>
              <w:rPr>
                <w:rFonts w:ascii="Calibri" w:hAnsi="Calibri"/>
                <w:color w:val="000000"/>
                <w:sz w:val="22"/>
                <w:szCs w:val="22"/>
              </w:rPr>
              <w:t>Monthly first Saturday backup retention is 3 months</w:t>
            </w:r>
          </w:p>
        </w:tc>
      </w:tr>
      <w:tr>
        <w:tblPrEx>
          <w:tblCellMar>
            <w:top w:w="0" w:type="dxa"/>
            <w:left w:w="108" w:type="dxa"/>
            <w:bottom w:w="0" w:type="dxa"/>
            <w:right w:w="108" w:type="dxa"/>
          </w:tblCellMar>
        </w:tblPrEx>
        <w:trPr>
          <w:trHeight w:val="782" w:hRule="atLeast"/>
        </w:trPr>
        <w:tc>
          <w:tcPr>
            <w:tcW w:w="1306" w:type="dxa"/>
            <w:tcBorders>
              <w:top w:val="nil"/>
              <w:left w:val="single" w:color="auto" w:sz="4" w:space="0"/>
              <w:bottom w:val="single" w:color="auto" w:sz="4" w:space="0"/>
              <w:right w:val="single" w:color="auto" w:sz="4" w:space="0"/>
            </w:tcBorders>
            <w:shd w:val="clear" w:color="auto" w:fill="auto"/>
            <w:noWrap/>
            <w:vAlign w:val="bottom"/>
          </w:tcPr>
          <w:p>
            <w:pPr>
              <w:overflowPunct/>
              <w:autoSpaceDE/>
              <w:autoSpaceDN/>
              <w:adjustRightInd/>
              <w:spacing w:before="0"/>
              <w:ind w:left="0" w:right="0"/>
              <w:textAlignment w:val="auto"/>
              <w:rPr>
                <w:rFonts w:cs="Arial"/>
                <w:color w:val="000000"/>
              </w:rPr>
            </w:pPr>
            <w:r>
              <w:rPr>
                <w:rFonts w:cs="Arial"/>
                <w:color w:val="000000" w:themeColor="text1"/>
                <w14:textFill>
                  <w14:solidFill>
                    <w14:schemeClr w14:val="tx1"/>
                  </w14:solidFill>
                </w14:textFill>
              </w:rPr>
              <w:t>MASG-3EVRAPP1</w:t>
            </w:r>
          </w:p>
        </w:tc>
        <w:tc>
          <w:tcPr>
            <w:tcW w:w="1394" w:type="dxa"/>
            <w:tcBorders>
              <w:top w:val="nil"/>
              <w:left w:val="nil"/>
              <w:bottom w:val="single" w:color="auto" w:sz="4" w:space="0"/>
              <w:right w:val="single" w:color="auto" w:sz="4" w:space="0"/>
            </w:tcBorders>
            <w:shd w:val="clear" w:color="auto" w:fill="auto"/>
            <w:vAlign w:val="bottom"/>
          </w:tcPr>
          <w:p>
            <w:pPr>
              <w:overflowPunct/>
              <w:autoSpaceDE/>
              <w:autoSpaceDN/>
              <w:adjustRightInd/>
              <w:spacing w:before="0"/>
              <w:ind w:left="0" w:right="0"/>
              <w:textAlignment w:val="auto"/>
              <w:rPr>
                <w:rFonts w:ascii="Times New Roman" w:hAnsi="Times New Roman"/>
                <w:color w:val="000000"/>
                <w:sz w:val="22"/>
                <w:szCs w:val="22"/>
              </w:rPr>
            </w:pPr>
            <w:r>
              <w:rPr>
                <w:rFonts w:ascii="Times New Roman" w:hAnsi="Times New Roman"/>
                <w:color w:val="000000"/>
                <w:sz w:val="22"/>
                <w:szCs w:val="22"/>
              </w:rPr>
              <w:t>4</w:t>
            </w:r>
          </w:p>
        </w:tc>
        <w:tc>
          <w:tcPr>
            <w:tcW w:w="1862" w:type="dxa"/>
            <w:tcBorders>
              <w:top w:val="nil"/>
              <w:left w:val="nil"/>
              <w:bottom w:val="single" w:color="auto" w:sz="4" w:space="0"/>
              <w:right w:val="single" w:color="auto" w:sz="4" w:space="0"/>
            </w:tcBorders>
            <w:shd w:val="clear" w:color="auto" w:fill="auto"/>
            <w:vAlign w:val="bottom"/>
          </w:tcPr>
          <w:p>
            <w:pPr>
              <w:overflowPunct/>
              <w:autoSpaceDE/>
              <w:autoSpaceDN/>
              <w:adjustRightInd/>
              <w:spacing w:before="0"/>
              <w:ind w:left="0" w:right="0"/>
              <w:textAlignment w:val="auto"/>
              <w:rPr>
                <w:rFonts w:ascii="Calibri" w:hAnsi="Calibri"/>
                <w:color w:val="000000"/>
                <w:sz w:val="22"/>
                <w:szCs w:val="22"/>
              </w:rPr>
            </w:pPr>
            <w:r>
              <w:rPr>
                <w:rFonts w:ascii="Calibri" w:hAnsi="Calibri"/>
                <w:color w:val="000000"/>
                <w:sz w:val="22"/>
                <w:szCs w:val="22"/>
              </w:rPr>
              <w:t>Every Saturday</w:t>
            </w:r>
          </w:p>
        </w:tc>
        <w:tc>
          <w:tcPr>
            <w:tcW w:w="1340" w:type="dxa"/>
            <w:tcBorders>
              <w:top w:val="nil"/>
              <w:left w:val="nil"/>
              <w:bottom w:val="single" w:color="auto" w:sz="4" w:space="0"/>
              <w:right w:val="single" w:color="auto" w:sz="4" w:space="0"/>
            </w:tcBorders>
            <w:shd w:val="clear" w:color="auto" w:fill="auto"/>
            <w:vAlign w:val="bottom"/>
          </w:tcPr>
          <w:p>
            <w:pPr>
              <w:overflowPunct/>
              <w:autoSpaceDE/>
              <w:autoSpaceDN/>
              <w:adjustRightInd/>
              <w:spacing w:before="0"/>
              <w:ind w:left="0" w:right="0"/>
              <w:textAlignment w:val="auto"/>
              <w:rPr>
                <w:rFonts w:ascii="Calibri" w:hAnsi="Calibri"/>
                <w:color w:val="000000"/>
                <w:sz w:val="22"/>
                <w:szCs w:val="22"/>
              </w:rPr>
            </w:pPr>
            <w:r>
              <w:rPr>
                <w:rFonts w:ascii="Calibri" w:hAnsi="Calibri"/>
                <w:color w:val="000000"/>
                <w:sz w:val="22"/>
                <w:szCs w:val="22"/>
              </w:rPr>
              <w:t>5.30 PM MYT</w:t>
            </w:r>
          </w:p>
        </w:tc>
        <w:tc>
          <w:tcPr>
            <w:tcW w:w="3113" w:type="dxa"/>
            <w:tcBorders>
              <w:top w:val="nil"/>
              <w:left w:val="nil"/>
              <w:bottom w:val="single" w:color="auto" w:sz="4" w:space="0"/>
              <w:right w:val="single" w:color="auto" w:sz="4" w:space="0"/>
            </w:tcBorders>
            <w:shd w:val="clear" w:color="auto" w:fill="auto"/>
            <w:vAlign w:val="bottom"/>
          </w:tcPr>
          <w:p>
            <w:pPr>
              <w:overflowPunct/>
              <w:autoSpaceDE/>
              <w:autoSpaceDN/>
              <w:adjustRightInd/>
              <w:spacing w:before="0"/>
              <w:ind w:left="0" w:right="0"/>
              <w:textAlignment w:val="auto"/>
              <w:rPr>
                <w:rFonts w:ascii="Calibri" w:hAnsi="Calibri"/>
                <w:color w:val="000000"/>
                <w:sz w:val="22"/>
                <w:szCs w:val="22"/>
              </w:rPr>
            </w:pPr>
            <w:r>
              <w:rPr>
                <w:rFonts w:ascii="Calibri" w:hAnsi="Calibri"/>
                <w:color w:val="000000"/>
                <w:sz w:val="22"/>
                <w:szCs w:val="22"/>
              </w:rPr>
              <w:t>Monthly first Saturday backup retention is 2months</w:t>
            </w:r>
          </w:p>
        </w:tc>
      </w:tr>
      <w:tr>
        <w:tblPrEx>
          <w:tblCellMar>
            <w:top w:w="0" w:type="dxa"/>
            <w:left w:w="108" w:type="dxa"/>
            <w:bottom w:w="0" w:type="dxa"/>
            <w:right w:w="108" w:type="dxa"/>
          </w:tblCellMar>
        </w:tblPrEx>
        <w:trPr>
          <w:trHeight w:val="769" w:hRule="atLeast"/>
        </w:trPr>
        <w:tc>
          <w:tcPr>
            <w:tcW w:w="1306" w:type="dxa"/>
            <w:tcBorders>
              <w:top w:val="nil"/>
              <w:left w:val="single" w:color="auto" w:sz="4" w:space="0"/>
              <w:bottom w:val="single" w:color="auto" w:sz="4" w:space="0"/>
              <w:right w:val="single" w:color="auto" w:sz="4" w:space="0"/>
            </w:tcBorders>
            <w:shd w:val="clear" w:color="auto" w:fill="auto"/>
            <w:noWrap/>
            <w:vAlign w:val="bottom"/>
          </w:tcPr>
          <w:p>
            <w:pPr>
              <w:overflowPunct/>
              <w:autoSpaceDE/>
              <w:autoSpaceDN/>
              <w:adjustRightInd/>
              <w:spacing w:before="0"/>
              <w:ind w:left="0" w:right="0"/>
              <w:textAlignment w:val="auto"/>
              <w:rPr>
                <w:rFonts w:cs="Arial"/>
                <w:color w:val="000000"/>
              </w:rPr>
            </w:pPr>
            <w:r>
              <w:rPr>
                <w:rFonts w:cs="Arial"/>
                <w:color w:val="000000"/>
              </w:rPr>
              <w:t>MAHK-2EVRAPP1</w:t>
            </w:r>
          </w:p>
        </w:tc>
        <w:tc>
          <w:tcPr>
            <w:tcW w:w="1394" w:type="dxa"/>
            <w:tcBorders>
              <w:top w:val="nil"/>
              <w:left w:val="nil"/>
              <w:bottom w:val="single" w:color="auto" w:sz="4" w:space="0"/>
              <w:right w:val="single" w:color="auto" w:sz="4" w:space="0"/>
            </w:tcBorders>
            <w:shd w:val="clear" w:color="auto" w:fill="auto"/>
            <w:vAlign w:val="bottom"/>
          </w:tcPr>
          <w:p>
            <w:pPr>
              <w:overflowPunct/>
              <w:autoSpaceDE/>
              <w:autoSpaceDN/>
              <w:adjustRightInd/>
              <w:spacing w:before="0"/>
              <w:ind w:left="0" w:right="0"/>
              <w:textAlignment w:val="auto"/>
              <w:rPr>
                <w:rFonts w:ascii="Times New Roman" w:hAnsi="Times New Roman"/>
                <w:color w:val="000000"/>
                <w:sz w:val="22"/>
                <w:szCs w:val="22"/>
              </w:rPr>
            </w:pPr>
            <w:r>
              <w:rPr>
                <w:rFonts w:ascii="Times New Roman" w:hAnsi="Times New Roman"/>
                <w:color w:val="000000"/>
                <w:sz w:val="22"/>
                <w:szCs w:val="22"/>
              </w:rPr>
              <w:t>5</w:t>
            </w:r>
          </w:p>
        </w:tc>
        <w:tc>
          <w:tcPr>
            <w:tcW w:w="1862" w:type="dxa"/>
            <w:tcBorders>
              <w:top w:val="nil"/>
              <w:left w:val="nil"/>
              <w:bottom w:val="single" w:color="auto" w:sz="4" w:space="0"/>
              <w:right w:val="single" w:color="auto" w:sz="4" w:space="0"/>
            </w:tcBorders>
            <w:shd w:val="clear" w:color="auto" w:fill="auto"/>
            <w:vAlign w:val="bottom"/>
          </w:tcPr>
          <w:p>
            <w:pPr>
              <w:overflowPunct/>
              <w:autoSpaceDE/>
              <w:autoSpaceDN/>
              <w:adjustRightInd/>
              <w:spacing w:before="0"/>
              <w:ind w:left="0" w:right="0"/>
              <w:textAlignment w:val="auto"/>
              <w:rPr>
                <w:rFonts w:ascii="Calibri" w:hAnsi="Calibri"/>
                <w:color w:val="000000"/>
                <w:sz w:val="22"/>
                <w:szCs w:val="22"/>
              </w:rPr>
            </w:pPr>
            <w:r>
              <w:rPr>
                <w:rFonts w:ascii="Calibri" w:hAnsi="Calibri"/>
                <w:color w:val="000000"/>
                <w:sz w:val="22"/>
                <w:szCs w:val="22"/>
              </w:rPr>
              <w:t>Every Saturday</w:t>
            </w:r>
          </w:p>
        </w:tc>
        <w:tc>
          <w:tcPr>
            <w:tcW w:w="1340" w:type="dxa"/>
            <w:tcBorders>
              <w:top w:val="nil"/>
              <w:left w:val="nil"/>
              <w:bottom w:val="single" w:color="auto" w:sz="4" w:space="0"/>
              <w:right w:val="single" w:color="auto" w:sz="4" w:space="0"/>
            </w:tcBorders>
            <w:shd w:val="clear" w:color="auto" w:fill="auto"/>
            <w:vAlign w:val="bottom"/>
          </w:tcPr>
          <w:p>
            <w:pPr>
              <w:overflowPunct/>
              <w:autoSpaceDE/>
              <w:autoSpaceDN/>
              <w:adjustRightInd/>
              <w:spacing w:before="0"/>
              <w:ind w:left="0" w:right="0"/>
              <w:textAlignment w:val="auto"/>
              <w:rPr>
                <w:rFonts w:ascii="Calibri" w:hAnsi="Calibri"/>
                <w:color w:val="000000"/>
                <w:sz w:val="22"/>
                <w:szCs w:val="22"/>
              </w:rPr>
            </w:pPr>
            <w:r>
              <w:rPr>
                <w:rFonts w:ascii="Calibri" w:hAnsi="Calibri"/>
                <w:color w:val="000000"/>
                <w:sz w:val="22"/>
                <w:szCs w:val="22"/>
              </w:rPr>
              <w:t>8:00 PM MYT</w:t>
            </w:r>
          </w:p>
        </w:tc>
        <w:tc>
          <w:tcPr>
            <w:tcW w:w="3113" w:type="dxa"/>
            <w:tcBorders>
              <w:top w:val="nil"/>
              <w:left w:val="nil"/>
              <w:bottom w:val="single" w:color="auto" w:sz="4" w:space="0"/>
              <w:right w:val="single" w:color="auto" w:sz="4" w:space="0"/>
            </w:tcBorders>
            <w:shd w:val="clear" w:color="auto" w:fill="auto"/>
            <w:vAlign w:val="bottom"/>
          </w:tcPr>
          <w:p>
            <w:pPr>
              <w:overflowPunct/>
              <w:autoSpaceDE/>
              <w:autoSpaceDN/>
              <w:adjustRightInd/>
              <w:spacing w:before="0"/>
              <w:ind w:left="0" w:right="0"/>
              <w:textAlignment w:val="auto"/>
              <w:rPr>
                <w:rFonts w:ascii="Calibri" w:hAnsi="Calibri"/>
                <w:color w:val="000000"/>
                <w:sz w:val="22"/>
                <w:szCs w:val="22"/>
              </w:rPr>
            </w:pPr>
            <w:r>
              <w:rPr>
                <w:rFonts w:ascii="Calibri" w:hAnsi="Calibri"/>
                <w:color w:val="000000"/>
                <w:sz w:val="22"/>
                <w:szCs w:val="22"/>
              </w:rPr>
              <w:t>Monthly first Saturday backup retention is 2months</w:t>
            </w:r>
          </w:p>
        </w:tc>
      </w:tr>
      <w:tr>
        <w:tblPrEx>
          <w:tblCellMar>
            <w:top w:w="0" w:type="dxa"/>
            <w:left w:w="108" w:type="dxa"/>
            <w:bottom w:w="0" w:type="dxa"/>
            <w:right w:w="108" w:type="dxa"/>
          </w:tblCellMar>
        </w:tblPrEx>
        <w:trPr>
          <w:trHeight w:val="769" w:hRule="atLeast"/>
        </w:trPr>
        <w:tc>
          <w:tcPr>
            <w:tcW w:w="1306" w:type="dxa"/>
            <w:tcBorders>
              <w:top w:val="nil"/>
              <w:left w:val="single" w:color="auto" w:sz="4" w:space="0"/>
              <w:bottom w:val="single" w:color="auto" w:sz="4" w:space="0"/>
              <w:right w:val="single" w:color="auto" w:sz="4" w:space="0"/>
            </w:tcBorders>
            <w:shd w:val="clear" w:color="auto" w:fill="auto"/>
            <w:noWrap/>
            <w:vAlign w:val="bottom"/>
          </w:tcPr>
          <w:p>
            <w:pPr>
              <w:overflowPunct/>
              <w:autoSpaceDE/>
              <w:autoSpaceDN/>
              <w:adjustRightInd/>
              <w:spacing w:before="0"/>
              <w:ind w:left="0" w:right="0"/>
              <w:textAlignment w:val="auto"/>
              <w:rPr>
                <w:rFonts w:cs="Arial"/>
                <w:color w:val="000000"/>
              </w:rPr>
            </w:pPr>
            <w:r>
              <w:rPr>
                <w:rFonts w:cs="Arial"/>
                <w:color w:val="000000"/>
              </w:rPr>
              <w:t>MAHK-2EVRWEB1</w:t>
            </w:r>
          </w:p>
        </w:tc>
        <w:tc>
          <w:tcPr>
            <w:tcW w:w="1394" w:type="dxa"/>
            <w:tcBorders>
              <w:top w:val="nil"/>
              <w:left w:val="nil"/>
              <w:bottom w:val="single" w:color="auto" w:sz="4" w:space="0"/>
              <w:right w:val="single" w:color="auto" w:sz="4" w:space="0"/>
            </w:tcBorders>
            <w:shd w:val="clear" w:color="auto" w:fill="auto"/>
            <w:vAlign w:val="bottom"/>
          </w:tcPr>
          <w:p>
            <w:pPr>
              <w:overflowPunct/>
              <w:autoSpaceDE/>
              <w:autoSpaceDN/>
              <w:adjustRightInd/>
              <w:spacing w:before="0"/>
              <w:ind w:left="0" w:right="0"/>
              <w:textAlignment w:val="auto"/>
              <w:rPr>
                <w:rFonts w:ascii="Times New Roman" w:hAnsi="Times New Roman"/>
                <w:color w:val="000000"/>
                <w:sz w:val="22"/>
                <w:szCs w:val="22"/>
              </w:rPr>
            </w:pPr>
            <w:r>
              <w:rPr>
                <w:rFonts w:ascii="Times New Roman" w:hAnsi="Times New Roman"/>
                <w:color w:val="000000"/>
                <w:sz w:val="22"/>
                <w:szCs w:val="22"/>
              </w:rPr>
              <w:t>5</w:t>
            </w:r>
          </w:p>
        </w:tc>
        <w:tc>
          <w:tcPr>
            <w:tcW w:w="1862" w:type="dxa"/>
            <w:tcBorders>
              <w:top w:val="nil"/>
              <w:left w:val="nil"/>
              <w:bottom w:val="single" w:color="auto" w:sz="4" w:space="0"/>
              <w:right w:val="single" w:color="auto" w:sz="4" w:space="0"/>
            </w:tcBorders>
            <w:shd w:val="clear" w:color="auto" w:fill="auto"/>
            <w:vAlign w:val="bottom"/>
          </w:tcPr>
          <w:p>
            <w:pPr>
              <w:overflowPunct/>
              <w:autoSpaceDE/>
              <w:autoSpaceDN/>
              <w:adjustRightInd/>
              <w:spacing w:before="0"/>
              <w:ind w:left="0" w:right="0"/>
              <w:textAlignment w:val="auto"/>
              <w:rPr>
                <w:rFonts w:ascii="Calibri" w:hAnsi="Calibri"/>
                <w:color w:val="000000"/>
                <w:sz w:val="22"/>
                <w:szCs w:val="22"/>
              </w:rPr>
            </w:pPr>
            <w:r>
              <w:rPr>
                <w:rFonts w:ascii="Calibri" w:hAnsi="Calibri"/>
                <w:color w:val="000000"/>
                <w:sz w:val="22"/>
                <w:szCs w:val="22"/>
              </w:rPr>
              <w:t>Every Saturday</w:t>
            </w:r>
          </w:p>
        </w:tc>
        <w:tc>
          <w:tcPr>
            <w:tcW w:w="1340" w:type="dxa"/>
            <w:tcBorders>
              <w:top w:val="nil"/>
              <w:left w:val="nil"/>
              <w:bottom w:val="single" w:color="auto" w:sz="4" w:space="0"/>
              <w:right w:val="single" w:color="auto" w:sz="4" w:space="0"/>
            </w:tcBorders>
            <w:shd w:val="clear" w:color="auto" w:fill="auto"/>
            <w:vAlign w:val="bottom"/>
          </w:tcPr>
          <w:p>
            <w:pPr>
              <w:overflowPunct/>
              <w:autoSpaceDE/>
              <w:autoSpaceDN/>
              <w:adjustRightInd/>
              <w:spacing w:before="0"/>
              <w:ind w:left="0" w:right="0"/>
              <w:textAlignment w:val="auto"/>
              <w:rPr>
                <w:rFonts w:ascii="Calibri" w:hAnsi="Calibri"/>
                <w:color w:val="000000"/>
                <w:sz w:val="22"/>
                <w:szCs w:val="22"/>
              </w:rPr>
            </w:pPr>
            <w:r>
              <w:rPr>
                <w:rFonts w:ascii="Calibri" w:hAnsi="Calibri"/>
                <w:color w:val="000000"/>
                <w:sz w:val="22"/>
                <w:szCs w:val="22"/>
              </w:rPr>
              <w:t>8:00  PM MYT</w:t>
            </w:r>
          </w:p>
        </w:tc>
        <w:tc>
          <w:tcPr>
            <w:tcW w:w="3113" w:type="dxa"/>
            <w:tcBorders>
              <w:top w:val="nil"/>
              <w:left w:val="nil"/>
              <w:bottom w:val="single" w:color="auto" w:sz="4" w:space="0"/>
              <w:right w:val="single" w:color="auto" w:sz="4" w:space="0"/>
            </w:tcBorders>
            <w:shd w:val="clear" w:color="auto" w:fill="auto"/>
            <w:vAlign w:val="bottom"/>
          </w:tcPr>
          <w:p>
            <w:pPr>
              <w:keepNext/>
              <w:overflowPunct/>
              <w:autoSpaceDE/>
              <w:autoSpaceDN/>
              <w:adjustRightInd/>
              <w:spacing w:before="0"/>
              <w:ind w:left="0" w:right="0"/>
              <w:textAlignment w:val="auto"/>
              <w:rPr>
                <w:rFonts w:ascii="Calibri" w:hAnsi="Calibri"/>
                <w:color w:val="000000"/>
                <w:sz w:val="22"/>
                <w:szCs w:val="22"/>
              </w:rPr>
            </w:pPr>
            <w:r>
              <w:rPr>
                <w:rFonts w:ascii="Calibri" w:hAnsi="Calibri"/>
                <w:color w:val="000000"/>
                <w:sz w:val="22"/>
                <w:szCs w:val="22"/>
              </w:rPr>
              <w:t>Monthly first Saturday backup retention is 2months</w:t>
            </w:r>
          </w:p>
        </w:tc>
      </w:tr>
    </w:tbl>
    <w:p>
      <w:pPr>
        <w:pStyle w:val="21"/>
        <w:jc w:val="center"/>
        <w:rPr>
          <w:b/>
          <w:sz w:val="20"/>
        </w:rPr>
      </w:pPr>
      <w:r>
        <w:t xml:space="preserve">Table </w:t>
      </w:r>
      <w:r>
        <w:fldChar w:fldCharType="begin"/>
      </w:r>
      <w:r>
        <w:instrText xml:space="preserve"> SEQ Table \* ARABIC </w:instrText>
      </w:r>
      <w:r>
        <w:fldChar w:fldCharType="separate"/>
      </w:r>
      <w:r>
        <w:t>11</w:t>
      </w:r>
      <w:r>
        <w:fldChar w:fldCharType="end"/>
      </w:r>
    </w:p>
    <w:p>
      <w:pPr>
        <w:pStyle w:val="15"/>
        <w:rPr>
          <w:b/>
          <w:sz w:val="20"/>
        </w:rPr>
      </w:pPr>
      <w:r>
        <w:rPr>
          <w:b/>
          <w:sz w:val="20"/>
        </w:rPr>
        <w:t>Database Backup:</w:t>
      </w:r>
    </w:p>
    <w:tbl>
      <w:tblPr>
        <w:tblStyle w:val="32"/>
        <w:tblW w:w="9270" w:type="dxa"/>
        <w:tblInd w:w="64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48"/>
        <w:gridCol w:w="1921"/>
        <w:gridCol w:w="1921"/>
        <w:gridCol w:w="1921"/>
        <w:gridCol w:w="16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8" w:type="dxa"/>
            <w:shd w:val="clear" w:color="auto" w:fill="8DB3E2" w:themeFill="text2" w:themeFillTint="66"/>
          </w:tcPr>
          <w:p>
            <w:pPr>
              <w:pStyle w:val="15"/>
              <w:ind w:left="0"/>
              <w:rPr>
                <w:b/>
                <w:sz w:val="20"/>
              </w:rPr>
            </w:pPr>
          </w:p>
          <w:p>
            <w:pPr>
              <w:pStyle w:val="15"/>
              <w:ind w:left="0"/>
              <w:rPr>
                <w:b/>
                <w:sz w:val="20"/>
              </w:rPr>
            </w:pPr>
            <w:r>
              <w:rPr>
                <w:b/>
                <w:sz w:val="20"/>
              </w:rPr>
              <w:t>Hostname</w:t>
            </w:r>
          </w:p>
        </w:tc>
        <w:tc>
          <w:tcPr>
            <w:tcW w:w="1921" w:type="dxa"/>
            <w:shd w:val="clear" w:color="auto" w:fill="8DB3E2" w:themeFill="text2" w:themeFillTint="66"/>
          </w:tcPr>
          <w:p>
            <w:pPr>
              <w:pStyle w:val="15"/>
              <w:ind w:left="0"/>
              <w:rPr>
                <w:b/>
                <w:sz w:val="20"/>
              </w:rPr>
            </w:pPr>
            <w:r>
              <w:rPr>
                <w:b/>
                <w:sz w:val="20"/>
              </w:rPr>
              <w:t># of Versions</w:t>
            </w:r>
          </w:p>
        </w:tc>
        <w:tc>
          <w:tcPr>
            <w:tcW w:w="1921" w:type="dxa"/>
            <w:shd w:val="clear" w:color="auto" w:fill="8DB3E2" w:themeFill="text2" w:themeFillTint="66"/>
          </w:tcPr>
          <w:p>
            <w:pPr>
              <w:pStyle w:val="15"/>
              <w:ind w:left="0"/>
              <w:rPr>
                <w:b/>
                <w:sz w:val="20"/>
              </w:rPr>
            </w:pPr>
            <w:r>
              <w:rPr>
                <w:b/>
                <w:sz w:val="20"/>
              </w:rPr>
              <w:t xml:space="preserve">Frequency </w:t>
            </w:r>
          </w:p>
        </w:tc>
        <w:tc>
          <w:tcPr>
            <w:tcW w:w="1921" w:type="dxa"/>
            <w:shd w:val="clear" w:color="auto" w:fill="8DB3E2" w:themeFill="text2" w:themeFillTint="66"/>
          </w:tcPr>
          <w:p>
            <w:pPr>
              <w:pStyle w:val="15"/>
              <w:ind w:left="0"/>
              <w:rPr>
                <w:b/>
                <w:sz w:val="20"/>
              </w:rPr>
            </w:pPr>
            <w:r>
              <w:rPr>
                <w:b/>
                <w:sz w:val="20"/>
              </w:rPr>
              <w:t xml:space="preserve">Schedule </w:t>
            </w:r>
          </w:p>
        </w:tc>
        <w:tc>
          <w:tcPr>
            <w:tcW w:w="1659" w:type="dxa"/>
            <w:shd w:val="clear" w:color="auto" w:fill="8DB3E2" w:themeFill="text2" w:themeFillTint="66"/>
          </w:tcPr>
          <w:p>
            <w:pPr>
              <w:pStyle w:val="15"/>
              <w:ind w:left="0"/>
              <w:rPr>
                <w:b/>
                <w:sz w:val="20"/>
              </w:rPr>
            </w:pPr>
            <w:r>
              <w:rPr>
                <w:b/>
                <w:sz w:val="20"/>
              </w:rPr>
              <w:t>Remarks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48" w:type="dxa"/>
          </w:tcPr>
          <w:p>
            <w:pPr>
              <w:pStyle w:val="15"/>
              <w:ind w:left="0"/>
              <w:rPr>
                <w:sz w:val="20"/>
              </w:rPr>
            </w:pPr>
            <w:r>
              <w:rPr>
                <w:sz w:val="20"/>
              </w:rPr>
              <w:t>CX2-1AODB1</w:t>
            </w:r>
          </w:p>
        </w:tc>
        <w:tc>
          <w:tcPr>
            <w:tcW w:w="1921" w:type="dxa"/>
          </w:tcPr>
          <w:p>
            <w:pPr>
              <w:pStyle w:val="15"/>
              <w:ind w:left="0"/>
              <w:rPr>
                <w:sz w:val="20"/>
              </w:rPr>
            </w:pPr>
            <w:r>
              <w:rPr>
                <w:sz w:val="20"/>
              </w:rPr>
              <w:t>IBM DB2 1</w:t>
            </w:r>
            <w:ins w:id="843" w:author="Palash Pandit" w:date="2021-05-05T15:00:00Z">
              <w:r>
                <w:rPr>
                  <w:sz w:val="20"/>
                </w:rPr>
                <w:t>1</w:t>
              </w:r>
            </w:ins>
            <w:del w:id="844" w:author="Palash Pandit" w:date="2021-05-05T15:00:00Z">
              <w:r>
                <w:rPr>
                  <w:sz w:val="20"/>
                </w:rPr>
                <w:delText>0</w:delText>
              </w:r>
            </w:del>
            <w:r>
              <w:rPr>
                <w:sz w:val="20"/>
              </w:rPr>
              <w:t>.5</w:t>
            </w:r>
          </w:p>
        </w:tc>
        <w:tc>
          <w:tcPr>
            <w:tcW w:w="1921" w:type="dxa"/>
          </w:tcPr>
          <w:p>
            <w:pPr>
              <w:pStyle w:val="15"/>
              <w:ind w:left="0"/>
              <w:rPr>
                <w:sz w:val="20"/>
              </w:rPr>
            </w:pPr>
            <w:r>
              <w:rPr>
                <w:sz w:val="20"/>
              </w:rPr>
              <w:t>Everyday</w:t>
            </w:r>
          </w:p>
        </w:tc>
        <w:tc>
          <w:tcPr>
            <w:tcW w:w="1921" w:type="dxa"/>
          </w:tcPr>
          <w:p>
            <w:pPr>
              <w:pStyle w:val="15"/>
              <w:ind w:left="0"/>
              <w:rPr>
                <w:sz w:val="20"/>
              </w:rPr>
            </w:pPr>
            <w:r>
              <w:rPr>
                <w:sz w:val="20"/>
              </w:rPr>
              <w:t>12 AM MYT</w:t>
            </w:r>
          </w:p>
        </w:tc>
        <w:tc>
          <w:tcPr>
            <w:tcW w:w="1659" w:type="dxa"/>
          </w:tcPr>
          <w:p>
            <w:pPr>
              <w:pStyle w:val="15"/>
              <w:keepNext/>
              <w:ind w:left="0"/>
              <w:rPr>
                <w:sz w:val="20"/>
              </w:rPr>
            </w:pPr>
            <w:r>
              <w:rPr>
                <w:sz w:val="20"/>
              </w:rPr>
              <w:t>Backup retention is 15 days</w:t>
            </w:r>
          </w:p>
        </w:tc>
      </w:tr>
    </w:tbl>
    <w:p>
      <w:pPr>
        <w:pStyle w:val="21"/>
        <w:jc w:val="center"/>
      </w:pPr>
      <w:r>
        <w:t xml:space="preserve">Table </w:t>
      </w:r>
      <w:r>
        <w:fldChar w:fldCharType="begin"/>
      </w:r>
      <w:r>
        <w:instrText xml:space="preserve"> SEQ Table \* ARABIC </w:instrText>
      </w:r>
      <w:r>
        <w:fldChar w:fldCharType="separate"/>
      </w:r>
      <w:r>
        <w:t>12</w:t>
      </w:r>
      <w:r>
        <w:fldChar w:fldCharType="end"/>
      </w:r>
    </w:p>
    <w:p/>
    <w:p>
      <w:pPr>
        <w:pStyle w:val="4"/>
        <w:keepNext w:val="0"/>
        <w:tabs>
          <w:tab w:val="left" w:pos="1440"/>
        </w:tabs>
        <w:overflowPunct/>
        <w:autoSpaceDE/>
        <w:autoSpaceDN/>
        <w:adjustRightInd/>
        <w:spacing w:before="240"/>
        <w:ind w:left="567" w:right="0"/>
        <w:jc w:val="left"/>
        <w:textAlignment w:val="auto"/>
        <w:rPr>
          <w:rFonts w:cs="Arial"/>
          <w:caps/>
          <w:sz w:val="20"/>
        </w:rPr>
        <w:pPrChange w:id="845" w:author="Palash Pandit" w:date="2021-05-06T16:16:00Z">
          <w:pPr>
            <w:pStyle w:val="4"/>
            <w:keepNext w:val="0"/>
            <w:tabs>
              <w:tab w:val="left" w:pos="1440"/>
            </w:tabs>
            <w:overflowPunct/>
            <w:autoSpaceDE/>
            <w:autoSpaceDN/>
            <w:adjustRightInd/>
            <w:spacing w:before="240"/>
            <w:ind w:left="0" w:right="0"/>
            <w:jc w:val="left"/>
            <w:textAlignment w:val="auto"/>
          </w:pPr>
        </w:pPrChange>
      </w:pPr>
      <w:bookmarkStart w:id="173" w:name="_Toc355105722"/>
      <w:bookmarkStart w:id="174" w:name="_Toc355103952"/>
      <w:bookmarkStart w:id="175" w:name="_Toc71962074"/>
      <w:bookmarkStart w:id="176" w:name="_Toc419094398"/>
      <w:bookmarkStart w:id="177" w:name="_Toc449860937"/>
      <w:bookmarkStart w:id="178" w:name="_Toc449860843"/>
      <w:bookmarkStart w:id="179" w:name="_Toc502738144"/>
      <w:r>
        <w:rPr>
          <w:rFonts w:cs="Arial"/>
          <w:caps/>
          <w:sz w:val="20"/>
        </w:rPr>
        <w:t xml:space="preserve">4.7.3. </w:t>
      </w:r>
      <w:bookmarkEnd w:id="173"/>
      <w:bookmarkEnd w:id="174"/>
      <w:bookmarkEnd w:id="175"/>
      <w:bookmarkEnd w:id="176"/>
      <w:r>
        <w:rPr>
          <w:rFonts w:cs="Arial"/>
          <w:caps/>
          <w:sz w:val="20"/>
        </w:rPr>
        <w:t>System Startup and restart</w:t>
      </w:r>
      <w:bookmarkEnd w:id="177"/>
      <w:bookmarkEnd w:id="178"/>
      <w:bookmarkEnd w:id="179"/>
    </w:p>
    <w:p>
      <w:pPr>
        <w:pStyle w:val="15"/>
        <w:tabs>
          <w:tab w:val="left" w:pos="3510"/>
        </w:tabs>
        <w:spacing w:before="60" w:after="60"/>
        <w:rPr>
          <w:rFonts w:cs="Arial"/>
          <w:sz w:val="20"/>
        </w:rPr>
      </w:pPr>
    </w:p>
    <w:p>
      <w:pPr>
        <w:pStyle w:val="15"/>
        <w:tabs>
          <w:tab w:val="left" w:pos="3510"/>
        </w:tabs>
        <w:spacing w:before="60" w:after="60"/>
        <w:rPr>
          <w:rFonts w:cs="Arial"/>
          <w:sz w:val="20"/>
        </w:rPr>
      </w:pPr>
      <w:r>
        <w:rPr>
          <w:rFonts w:cs="Arial"/>
          <w:sz w:val="20"/>
        </w:rPr>
        <w:t>DB2 Database and EVR Application services are set to startup automatically after installation</w:t>
      </w:r>
    </w:p>
    <w:p>
      <w:pPr>
        <w:pStyle w:val="15"/>
        <w:tabs>
          <w:tab w:val="left" w:pos="3510"/>
        </w:tabs>
        <w:spacing w:before="60" w:after="60"/>
        <w:rPr>
          <w:rFonts w:cs="Arial"/>
          <w:sz w:val="20"/>
        </w:rPr>
      </w:pPr>
      <w:r>
        <w:rPr>
          <w:rFonts w:cs="Arial"/>
          <w:sz w:val="20"/>
        </w:rPr>
        <w:t>If manual start/stop of services are required, it should be performed in the following manner:-</w:t>
      </w:r>
    </w:p>
    <w:p>
      <w:pPr>
        <w:pStyle w:val="15"/>
        <w:numPr>
          <w:ilvl w:val="1"/>
          <w:numId w:val="15"/>
        </w:numPr>
        <w:rPr>
          <w:sz w:val="20"/>
        </w:rPr>
      </w:pPr>
      <w:r>
        <w:rPr>
          <w:sz w:val="20"/>
        </w:rPr>
        <w:t>Login to server using console access.</w:t>
      </w:r>
    </w:p>
    <w:p>
      <w:pPr>
        <w:pStyle w:val="15"/>
        <w:numPr>
          <w:ilvl w:val="1"/>
          <w:numId w:val="15"/>
        </w:numPr>
        <w:rPr>
          <w:sz w:val="20"/>
        </w:rPr>
      </w:pPr>
      <w:r>
        <w:rPr>
          <w:sz w:val="20"/>
        </w:rPr>
        <w:t>Start the Tomcat in application server and apache services in Web server  using below commands</w:t>
      </w:r>
    </w:p>
    <w:p>
      <w:pPr>
        <w:pStyle w:val="15"/>
        <w:ind w:left="1440"/>
        <w:rPr>
          <w:sz w:val="20"/>
        </w:rPr>
      </w:pPr>
      <w:r>
        <w:rPr>
          <w:rFonts w:ascii="Wingdings" w:hAnsi="Wingdings" w:eastAsia="Wingdings" w:cs="Wingdings"/>
          <w:sz w:val="20"/>
        </w:rPr>
        <w:t></w:t>
      </w:r>
      <w:r>
        <w:rPr>
          <w:sz w:val="20"/>
        </w:rPr>
        <w:t>/tomcat/apache-tomcat-</w:t>
      </w:r>
      <w:ins w:id="846" w:author="Palash Pandit" w:date="2021-05-05T14:42:00Z">
        <w:r>
          <w:rPr>
            <w:sz w:val="20"/>
          </w:rPr>
          <w:t>9.0.36</w:t>
        </w:r>
      </w:ins>
      <w:del w:id="847" w:author="Palash Pandit" w:date="2021-05-05T14:42:00Z">
        <w:r>
          <w:rPr>
            <w:sz w:val="20"/>
          </w:rPr>
          <w:delText>8.5.9</w:delText>
        </w:r>
      </w:del>
      <w:r>
        <w:rPr>
          <w:sz w:val="20"/>
        </w:rPr>
        <w:t xml:space="preserve">/bin/startup.sh </w:t>
      </w:r>
    </w:p>
    <w:p>
      <w:pPr>
        <w:pStyle w:val="15"/>
        <w:ind w:left="1440"/>
        <w:rPr>
          <w:sz w:val="20"/>
        </w:rPr>
      </w:pPr>
      <w:r>
        <w:rPr>
          <w:rFonts w:ascii="Wingdings" w:hAnsi="Wingdings" w:eastAsia="Wingdings" w:cs="Wingdings"/>
          <w:sz w:val="20"/>
        </w:rPr>
        <w:t></w:t>
      </w:r>
      <w:r>
        <w:rPr>
          <w:sz w:val="20"/>
        </w:rPr>
        <w:t>/usr/local/apache/bin/apachectl start</w:t>
      </w:r>
    </w:p>
    <w:p>
      <w:pPr>
        <w:pStyle w:val="15"/>
        <w:numPr>
          <w:ilvl w:val="1"/>
          <w:numId w:val="15"/>
        </w:numPr>
        <w:rPr>
          <w:del w:id="848" w:author="Palash Pandit" w:date="2021-05-05T14:42:00Z"/>
          <w:sz w:val="20"/>
        </w:rPr>
      </w:pPr>
      <w:r>
        <w:rPr>
          <w:sz w:val="20"/>
        </w:rPr>
        <w:t>Start DB2 Server</w:t>
      </w:r>
    </w:p>
    <w:p>
      <w:pPr>
        <w:pStyle w:val="15"/>
        <w:numPr>
          <w:ilvl w:val="1"/>
          <w:numId w:val="15"/>
        </w:numPr>
        <w:ind w:left="1440"/>
        <w:rPr>
          <w:sz w:val="20"/>
        </w:rPr>
        <w:pPrChange w:id="849" w:author="Palash Pandit" w:date="2021-05-05T14:42:00Z">
          <w:pPr>
            <w:pStyle w:val="15"/>
            <w:ind w:left="1440"/>
          </w:pPr>
        </w:pPrChange>
      </w:pPr>
    </w:p>
    <w:p>
      <w:pPr>
        <w:pStyle w:val="4"/>
        <w:keepNext w:val="0"/>
        <w:tabs>
          <w:tab w:val="left" w:pos="1440"/>
        </w:tabs>
        <w:overflowPunct/>
        <w:autoSpaceDE/>
        <w:autoSpaceDN/>
        <w:adjustRightInd/>
        <w:spacing w:before="240"/>
        <w:ind w:left="567" w:right="0" w:firstLine="0"/>
        <w:jc w:val="left"/>
        <w:textAlignment w:val="auto"/>
        <w:rPr>
          <w:ins w:id="851" w:author="Palash Pandit" w:date="2021-05-06T16:28:00Z"/>
          <w:rFonts w:cs="Arial"/>
          <w:caps/>
          <w:sz w:val="20"/>
        </w:rPr>
        <w:pPrChange w:id="850" w:author="Palash Pandit" w:date="2021-05-06T16:16:00Z">
          <w:pPr>
            <w:pStyle w:val="4"/>
            <w:keepNext w:val="0"/>
            <w:tabs>
              <w:tab w:val="left" w:pos="1440"/>
            </w:tabs>
            <w:overflowPunct/>
            <w:autoSpaceDE/>
            <w:autoSpaceDN/>
            <w:adjustRightInd/>
            <w:spacing w:before="240"/>
            <w:ind w:left="0" w:right="0" w:firstLine="450"/>
            <w:jc w:val="left"/>
            <w:textAlignment w:val="auto"/>
          </w:pPr>
        </w:pPrChange>
      </w:pPr>
      <w:bookmarkStart w:id="180" w:name="_Toc449860844"/>
      <w:bookmarkStart w:id="181" w:name="_Toc449860938"/>
      <w:bookmarkStart w:id="182" w:name="_Toc502738145"/>
    </w:p>
    <w:p>
      <w:pPr>
        <w:pStyle w:val="4"/>
        <w:keepNext w:val="0"/>
        <w:tabs>
          <w:tab w:val="left" w:pos="1440"/>
        </w:tabs>
        <w:overflowPunct/>
        <w:autoSpaceDE/>
        <w:autoSpaceDN/>
        <w:adjustRightInd/>
        <w:spacing w:before="240"/>
        <w:ind w:left="567" w:right="0" w:firstLine="0"/>
        <w:jc w:val="left"/>
        <w:textAlignment w:val="auto"/>
        <w:rPr>
          <w:ins w:id="853" w:author="Palash Pandit" w:date="2021-05-06T16:28:00Z"/>
          <w:rFonts w:cs="Arial"/>
          <w:caps/>
          <w:sz w:val="20"/>
        </w:rPr>
        <w:pPrChange w:id="852" w:author="Palash Pandit" w:date="2021-05-06T16:16:00Z">
          <w:pPr>
            <w:pStyle w:val="4"/>
            <w:keepNext w:val="0"/>
            <w:tabs>
              <w:tab w:val="left" w:pos="1440"/>
            </w:tabs>
            <w:overflowPunct/>
            <w:autoSpaceDE/>
            <w:autoSpaceDN/>
            <w:adjustRightInd/>
            <w:spacing w:before="240"/>
            <w:ind w:left="0" w:right="0" w:firstLine="450"/>
            <w:jc w:val="left"/>
            <w:textAlignment w:val="auto"/>
          </w:pPr>
        </w:pPrChange>
      </w:pPr>
    </w:p>
    <w:p>
      <w:pPr>
        <w:pStyle w:val="4"/>
        <w:keepNext w:val="0"/>
        <w:tabs>
          <w:tab w:val="left" w:pos="1440"/>
        </w:tabs>
        <w:overflowPunct/>
        <w:autoSpaceDE/>
        <w:autoSpaceDN/>
        <w:adjustRightInd/>
        <w:spacing w:before="240"/>
        <w:ind w:left="567" w:right="0" w:firstLine="0"/>
        <w:jc w:val="left"/>
        <w:textAlignment w:val="auto"/>
        <w:rPr>
          <w:rFonts w:cs="Arial"/>
          <w:caps/>
          <w:sz w:val="20"/>
        </w:rPr>
        <w:pPrChange w:id="854" w:author="Palash Pandit" w:date="2021-05-06T16:16:00Z">
          <w:pPr>
            <w:pStyle w:val="4"/>
            <w:keepNext w:val="0"/>
            <w:tabs>
              <w:tab w:val="left" w:pos="1440"/>
            </w:tabs>
            <w:overflowPunct/>
            <w:autoSpaceDE/>
            <w:autoSpaceDN/>
            <w:adjustRightInd/>
            <w:spacing w:before="240"/>
            <w:ind w:left="0" w:right="0" w:firstLine="450"/>
            <w:jc w:val="left"/>
            <w:textAlignment w:val="auto"/>
          </w:pPr>
        </w:pPrChange>
      </w:pPr>
      <w:r>
        <w:rPr>
          <w:rFonts w:cs="Arial"/>
          <w:caps/>
          <w:sz w:val="20"/>
        </w:rPr>
        <w:t>4.7.4. System Shutdown</w:t>
      </w:r>
      <w:bookmarkEnd w:id="180"/>
      <w:bookmarkEnd w:id="181"/>
      <w:bookmarkEnd w:id="182"/>
    </w:p>
    <w:p>
      <w:pPr>
        <w:ind w:left="720" w:firstLine="360"/>
        <w:jc w:val="both"/>
        <w:rPr>
          <w:rFonts w:cs="Arial"/>
        </w:rPr>
      </w:pPr>
    </w:p>
    <w:p>
      <w:pPr>
        <w:pStyle w:val="15"/>
        <w:numPr>
          <w:ilvl w:val="1"/>
          <w:numId w:val="15"/>
        </w:numPr>
        <w:rPr>
          <w:sz w:val="20"/>
        </w:rPr>
      </w:pPr>
      <w:r>
        <w:rPr>
          <w:sz w:val="20"/>
        </w:rPr>
        <w:t>Login to server using console access.</w:t>
      </w:r>
    </w:p>
    <w:p>
      <w:pPr>
        <w:pStyle w:val="15"/>
        <w:numPr>
          <w:ilvl w:val="1"/>
          <w:numId w:val="15"/>
        </w:numPr>
        <w:rPr>
          <w:sz w:val="20"/>
        </w:rPr>
      </w:pPr>
      <w:r>
        <w:rPr>
          <w:sz w:val="20"/>
        </w:rPr>
        <w:t>Stop the Tomcat in application server and apache services in Web server using below commands</w:t>
      </w:r>
    </w:p>
    <w:p>
      <w:pPr>
        <w:pStyle w:val="15"/>
        <w:ind w:left="1440"/>
        <w:rPr>
          <w:sz w:val="20"/>
        </w:rPr>
      </w:pPr>
      <w:r>
        <w:rPr>
          <w:rFonts w:ascii="Wingdings" w:hAnsi="Wingdings" w:eastAsia="Wingdings" w:cs="Wingdings"/>
          <w:sz w:val="20"/>
        </w:rPr>
        <w:t></w:t>
      </w:r>
      <w:r>
        <w:rPr>
          <w:sz w:val="20"/>
        </w:rPr>
        <w:t>/tomcat/apache-tomcat-</w:t>
      </w:r>
      <w:ins w:id="855" w:author="Palash Pandit" w:date="2021-05-05T14:42:00Z">
        <w:r>
          <w:rPr>
            <w:sz w:val="20"/>
          </w:rPr>
          <w:t>9.0.36</w:t>
        </w:r>
      </w:ins>
      <w:del w:id="856" w:author="Palash Pandit" w:date="2021-05-05T14:42:00Z">
        <w:r>
          <w:rPr>
            <w:sz w:val="20"/>
          </w:rPr>
          <w:delText>8.5.9</w:delText>
        </w:r>
      </w:del>
      <w:r>
        <w:rPr>
          <w:sz w:val="20"/>
        </w:rPr>
        <w:t xml:space="preserve">/bin/shutdown.sh </w:t>
      </w:r>
    </w:p>
    <w:p>
      <w:pPr>
        <w:pStyle w:val="15"/>
        <w:ind w:left="1440"/>
        <w:rPr>
          <w:sz w:val="20"/>
        </w:rPr>
      </w:pPr>
      <w:r>
        <w:rPr>
          <w:rFonts w:ascii="Wingdings" w:hAnsi="Wingdings" w:eastAsia="Wingdings" w:cs="Wingdings"/>
          <w:sz w:val="20"/>
        </w:rPr>
        <w:t></w:t>
      </w:r>
      <w:r>
        <w:rPr>
          <w:sz w:val="20"/>
        </w:rPr>
        <w:t>/usr/local/apache/bin/apachectl stop</w:t>
      </w:r>
    </w:p>
    <w:p>
      <w:pPr>
        <w:pStyle w:val="15"/>
        <w:numPr>
          <w:ilvl w:val="1"/>
          <w:numId w:val="15"/>
        </w:numPr>
        <w:rPr>
          <w:sz w:val="20"/>
        </w:rPr>
      </w:pPr>
      <w:r>
        <w:rPr>
          <w:sz w:val="20"/>
        </w:rPr>
        <w:t>Stop DB2 Server</w:t>
      </w:r>
    </w:p>
    <w:p>
      <w:pPr>
        <w:pStyle w:val="15"/>
        <w:ind w:left="1440"/>
        <w:rPr>
          <w:sz w:val="20"/>
        </w:rPr>
      </w:pPr>
    </w:p>
    <w:p>
      <w:pPr>
        <w:pStyle w:val="4"/>
        <w:keepNext w:val="0"/>
        <w:tabs>
          <w:tab w:val="left" w:pos="1440"/>
        </w:tabs>
        <w:overflowPunct/>
        <w:autoSpaceDE/>
        <w:autoSpaceDN/>
        <w:adjustRightInd/>
        <w:spacing w:before="240"/>
        <w:ind w:left="567" w:right="0" w:firstLine="0"/>
        <w:jc w:val="left"/>
        <w:textAlignment w:val="auto"/>
        <w:rPr>
          <w:rFonts w:cs="Arial"/>
          <w:caps/>
          <w:sz w:val="20"/>
        </w:rPr>
        <w:pPrChange w:id="857" w:author="Palash Pandit" w:date="2021-05-06T16:17:00Z">
          <w:pPr>
            <w:pStyle w:val="4"/>
            <w:keepNext w:val="0"/>
            <w:tabs>
              <w:tab w:val="left" w:pos="1440"/>
            </w:tabs>
            <w:overflowPunct/>
            <w:autoSpaceDE/>
            <w:autoSpaceDN/>
            <w:adjustRightInd/>
            <w:spacing w:before="240"/>
            <w:ind w:left="0" w:right="0" w:firstLine="360"/>
            <w:jc w:val="left"/>
            <w:textAlignment w:val="auto"/>
          </w:pPr>
        </w:pPrChange>
      </w:pPr>
      <w:bookmarkStart w:id="183" w:name="_Toc71962076"/>
      <w:bookmarkStart w:id="184" w:name="_Toc355103954"/>
      <w:bookmarkStart w:id="185" w:name="_Toc355105724"/>
      <w:bookmarkStart w:id="186" w:name="_Toc419094400"/>
      <w:bookmarkStart w:id="187" w:name="_Toc449860845"/>
      <w:bookmarkStart w:id="188" w:name="_Toc449860939"/>
      <w:bookmarkStart w:id="189" w:name="_Toc502738146"/>
      <w:r>
        <w:rPr>
          <w:rFonts w:cs="Arial"/>
          <w:caps/>
          <w:sz w:val="20"/>
        </w:rPr>
        <w:t>4.7.5</w:t>
      </w:r>
      <w:bookmarkEnd w:id="183"/>
      <w:bookmarkEnd w:id="184"/>
      <w:bookmarkEnd w:id="185"/>
      <w:bookmarkEnd w:id="186"/>
      <w:r>
        <w:rPr>
          <w:rFonts w:cs="Arial"/>
          <w:caps/>
          <w:sz w:val="20"/>
        </w:rPr>
        <w:t>. MONITORING Tools</w:t>
      </w:r>
      <w:bookmarkEnd w:id="187"/>
      <w:bookmarkEnd w:id="188"/>
      <w:bookmarkEnd w:id="189"/>
    </w:p>
    <w:p>
      <w:pPr>
        <w:pStyle w:val="15"/>
        <w:ind w:left="936"/>
        <w:rPr>
          <w:rFonts w:cs="Arial"/>
          <w:sz w:val="20"/>
        </w:rPr>
      </w:pPr>
      <w:bookmarkStart w:id="190" w:name="_Toc419094401"/>
      <w:bookmarkStart w:id="191" w:name="_Toc355105725"/>
      <w:bookmarkStart w:id="192" w:name="_Toc355103955"/>
      <w:bookmarkStart w:id="193" w:name="_Toc71962077"/>
      <w:r>
        <w:rPr>
          <w:rFonts w:cs="Arial"/>
          <w:sz w:val="20"/>
        </w:rPr>
        <w:t xml:space="preserve">EVR servers unavailability, URL monitoring, Process monitoring are done by IBM Tivoli monitoring </w:t>
      </w:r>
    </w:p>
    <w:p>
      <w:pPr>
        <w:pStyle w:val="15"/>
        <w:ind w:left="936"/>
        <w:rPr>
          <w:rFonts w:cs="Arial"/>
          <w:caps/>
          <w:sz w:val="20"/>
        </w:rPr>
      </w:pPr>
      <w:r>
        <w:rPr>
          <w:rFonts w:cs="Arial"/>
          <w:sz w:val="20"/>
        </w:rPr>
        <w:t>For EVR related Servers/Applications monitoring refer – TEC (Tivoli Escalation Procedure)</w:t>
      </w:r>
    </w:p>
    <w:p>
      <w:pPr>
        <w:pStyle w:val="4"/>
        <w:keepNext w:val="0"/>
        <w:tabs>
          <w:tab w:val="left" w:pos="1440"/>
        </w:tabs>
        <w:overflowPunct/>
        <w:autoSpaceDE/>
        <w:autoSpaceDN/>
        <w:adjustRightInd/>
        <w:spacing w:before="240"/>
        <w:ind w:left="567" w:right="0" w:firstLine="0"/>
        <w:jc w:val="left"/>
        <w:textAlignment w:val="auto"/>
        <w:rPr>
          <w:rFonts w:cs="Arial"/>
          <w:caps/>
          <w:sz w:val="20"/>
        </w:rPr>
        <w:pPrChange w:id="858" w:author="Palash Pandit" w:date="2021-05-06T16:17:00Z">
          <w:pPr>
            <w:pStyle w:val="4"/>
            <w:keepNext w:val="0"/>
            <w:tabs>
              <w:tab w:val="left" w:pos="1440"/>
            </w:tabs>
            <w:overflowPunct/>
            <w:autoSpaceDE/>
            <w:autoSpaceDN/>
            <w:adjustRightInd/>
            <w:spacing w:before="240"/>
            <w:ind w:left="0" w:right="0" w:firstLine="360"/>
            <w:jc w:val="left"/>
            <w:textAlignment w:val="auto"/>
          </w:pPr>
        </w:pPrChange>
      </w:pPr>
      <w:bookmarkStart w:id="194" w:name="_Toc449860846"/>
      <w:bookmarkStart w:id="195" w:name="_Toc502738147"/>
      <w:bookmarkStart w:id="196" w:name="_Toc449860940"/>
      <w:r>
        <w:rPr>
          <w:rFonts w:cs="Arial"/>
          <w:caps/>
          <w:sz w:val="20"/>
        </w:rPr>
        <w:t xml:space="preserve">4.7.6. </w:t>
      </w:r>
      <w:bookmarkEnd w:id="190"/>
      <w:bookmarkEnd w:id="191"/>
      <w:bookmarkEnd w:id="192"/>
      <w:bookmarkEnd w:id="193"/>
      <w:r>
        <w:rPr>
          <w:rFonts w:cs="Arial"/>
          <w:caps/>
          <w:sz w:val="20"/>
        </w:rPr>
        <w:t>Source Code Version Control</w:t>
      </w:r>
      <w:bookmarkEnd w:id="194"/>
      <w:bookmarkEnd w:id="195"/>
      <w:bookmarkEnd w:id="196"/>
    </w:p>
    <w:p>
      <w:pPr>
        <w:pStyle w:val="15"/>
        <w:tabs>
          <w:tab w:val="left" w:pos="3510"/>
        </w:tabs>
        <w:spacing w:before="60" w:after="60"/>
        <w:rPr>
          <w:rFonts w:cs="Arial"/>
          <w:sz w:val="20"/>
        </w:rPr>
      </w:pPr>
    </w:p>
    <w:p>
      <w:pPr>
        <w:pStyle w:val="15"/>
        <w:tabs>
          <w:tab w:val="left" w:pos="3510"/>
        </w:tabs>
        <w:spacing w:before="60" w:after="60"/>
        <w:rPr>
          <w:rFonts w:cs="Arial"/>
          <w:sz w:val="20"/>
        </w:rPr>
      </w:pPr>
      <w:r>
        <w:rPr>
          <w:rFonts w:cs="Arial"/>
          <w:sz w:val="20"/>
        </w:rPr>
        <w:t>EVR is the only repository that needs to be put into version control. Other configuration files need not be in version control.</w:t>
      </w:r>
    </w:p>
    <w:p>
      <w:pPr>
        <w:pStyle w:val="15"/>
        <w:tabs>
          <w:tab w:val="left" w:pos="3510"/>
        </w:tabs>
        <w:spacing w:before="60" w:after="60"/>
        <w:rPr>
          <w:iCs/>
          <w:sz w:val="20"/>
        </w:rPr>
      </w:pPr>
      <w:r>
        <w:rPr>
          <w:rFonts w:cs="Arial"/>
          <w:sz w:val="20"/>
        </w:rPr>
        <w:t>Below</w:t>
      </w:r>
      <w:r>
        <w:rPr>
          <w:iCs/>
          <w:sz w:val="20"/>
        </w:rPr>
        <w:t xml:space="preserve"> is the procedure for handling the Source Code for EVR supported by AMS team:</w:t>
      </w:r>
    </w:p>
    <w:p>
      <w:pPr>
        <w:pStyle w:val="15"/>
        <w:numPr>
          <w:ilvl w:val="0"/>
          <w:numId w:val="16"/>
        </w:numPr>
        <w:tabs>
          <w:tab w:val="left" w:pos="720"/>
        </w:tabs>
        <w:overflowPunct/>
        <w:autoSpaceDE/>
        <w:autoSpaceDN/>
        <w:adjustRightInd/>
        <w:spacing w:before="240"/>
        <w:ind w:right="0"/>
        <w:jc w:val="both"/>
        <w:textAlignment w:val="auto"/>
        <w:rPr>
          <w:iCs/>
          <w:sz w:val="20"/>
        </w:rPr>
      </w:pPr>
      <w:r>
        <w:rPr>
          <w:iCs/>
          <w:sz w:val="20"/>
        </w:rPr>
        <w:t>Take the latest code into test environment.</w:t>
      </w:r>
    </w:p>
    <w:p>
      <w:pPr>
        <w:pStyle w:val="15"/>
        <w:numPr>
          <w:ilvl w:val="0"/>
          <w:numId w:val="16"/>
        </w:numPr>
        <w:tabs>
          <w:tab w:val="left" w:pos="720"/>
        </w:tabs>
        <w:overflowPunct/>
        <w:autoSpaceDE/>
        <w:autoSpaceDN/>
        <w:adjustRightInd/>
        <w:spacing w:before="240"/>
        <w:ind w:right="0"/>
        <w:jc w:val="both"/>
        <w:textAlignment w:val="auto"/>
        <w:rPr>
          <w:iCs/>
          <w:sz w:val="20"/>
        </w:rPr>
      </w:pPr>
      <w:r>
        <w:rPr>
          <w:iCs/>
          <w:sz w:val="20"/>
        </w:rPr>
        <w:t>Development and testing is done in the test environment.</w:t>
      </w:r>
    </w:p>
    <w:p>
      <w:pPr>
        <w:pStyle w:val="15"/>
        <w:numPr>
          <w:ilvl w:val="0"/>
          <w:numId w:val="16"/>
        </w:numPr>
        <w:tabs>
          <w:tab w:val="left" w:pos="720"/>
        </w:tabs>
        <w:overflowPunct/>
        <w:autoSpaceDE/>
        <w:autoSpaceDN/>
        <w:adjustRightInd/>
        <w:spacing w:before="240"/>
        <w:ind w:right="0"/>
        <w:jc w:val="both"/>
        <w:textAlignment w:val="auto"/>
        <w:rPr>
          <w:iCs/>
          <w:sz w:val="20"/>
        </w:rPr>
      </w:pPr>
      <w:r>
        <w:rPr>
          <w:iCs/>
          <w:sz w:val="20"/>
        </w:rPr>
        <w:t>UAT is perform in the test environment</w:t>
      </w:r>
    </w:p>
    <w:p>
      <w:pPr>
        <w:pStyle w:val="15"/>
        <w:tabs>
          <w:tab w:val="left" w:pos="3510"/>
        </w:tabs>
        <w:spacing w:before="60" w:after="60"/>
        <w:rPr>
          <w:rFonts w:cs="Arial"/>
          <w:sz w:val="20"/>
        </w:rPr>
      </w:pPr>
      <w:r>
        <w:rPr>
          <w:rFonts w:cs="Arial"/>
          <w:sz w:val="20"/>
        </w:rPr>
        <w:t xml:space="preserve">Upon confirmation, the current version in the production will be backup then the new version is deployed into production. </w:t>
      </w:r>
    </w:p>
    <w:p>
      <w:pPr>
        <w:pStyle w:val="15"/>
        <w:tabs>
          <w:tab w:val="left" w:pos="3510"/>
        </w:tabs>
        <w:spacing w:before="60" w:after="60"/>
        <w:rPr>
          <w:rFonts w:cs="Arial"/>
          <w:sz w:val="20"/>
        </w:rPr>
      </w:pPr>
    </w:p>
    <w:p>
      <w:pPr>
        <w:pStyle w:val="4"/>
        <w:keepNext w:val="0"/>
        <w:tabs>
          <w:tab w:val="left" w:pos="1440"/>
        </w:tabs>
        <w:overflowPunct/>
        <w:autoSpaceDE/>
        <w:autoSpaceDN/>
        <w:adjustRightInd/>
        <w:spacing w:before="240"/>
        <w:ind w:left="567" w:right="0" w:firstLine="0"/>
        <w:jc w:val="left"/>
        <w:textAlignment w:val="auto"/>
        <w:rPr>
          <w:rFonts w:cs="Arial"/>
          <w:caps/>
          <w:sz w:val="20"/>
        </w:rPr>
        <w:pPrChange w:id="859" w:author="Palash Pandit" w:date="2021-05-06T16:17:00Z">
          <w:pPr>
            <w:pStyle w:val="4"/>
            <w:keepNext w:val="0"/>
            <w:tabs>
              <w:tab w:val="left" w:pos="1440"/>
            </w:tabs>
            <w:overflowPunct/>
            <w:autoSpaceDE/>
            <w:autoSpaceDN/>
            <w:adjustRightInd/>
            <w:spacing w:before="240"/>
            <w:ind w:left="0" w:right="0" w:firstLine="270"/>
            <w:jc w:val="left"/>
            <w:textAlignment w:val="auto"/>
          </w:pPr>
        </w:pPrChange>
      </w:pPr>
      <w:bookmarkStart w:id="197" w:name="_Toc355103956"/>
      <w:bookmarkStart w:id="198" w:name="_Toc355105726"/>
      <w:bookmarkStart w:id="199" w:name="_Toc419094402"/>
      <w:bookmarkStart w:id="200" w:name="_Toc449860847"/>
      <w:bookmarkStart w:id="201" w:name="_Toc449860941"/>
      <w:bookmarkStart w:id="202" w:name="_Toc502738148"/>
      <w:bookmarkStart w:id="203" w:name="_Toc71962078"/>
      <w:r>
        <w:rPr>
          <w:rFonts w:cs="Arial"/>
          <w:caps/>
          <w:sz w:val="20"/>
        </w:rPr>
        <w:t>4.7.7. Preparation Of Production Environment</w:t>
      </w:r>
      <w:bookmarkEnd w:id="197"/>
      <w:bookmarkEnd w:id="198"/>
      <w:bookmarkEnd w:id="199"/>
      <w:bookmarkEnd w:id="200"/>
      <w:bookmarkEnd w:id="201"/>
      <w:bookmarkEnd w:id="202"/>
      <w:bookmarkEnd w:id="203"/>
    </w:p>
    <w:p>
      <w:pPr>
        <w:pStyle w:val="6"/>
        <w:ind w:left="720" w:firstLine="360"/>
        <w:rPr>
          <w:rFonts w:cs="Arial"/>
          <w:caps/>
          <w:sz w:val="20"/>
        </w:rPr>
        <w:pPrChange w:id="860" w:author="Palash Pandit" w:date="2021-05-06T16:17:00Z">
          <w:pPr>
            <w:pStyle w:val="6"/>
            <w:ind w:left="0" w:firstLine="270"/>
          </w:pPr>
        </w:pPrChange>
      </w:pPr>
      <w:bookmarkStart w:id="204" w:name="_Toc355105728"/>
      <w:bookmarkStart w:id="205" w:name="_Toc502738149"/>
      <w:bookmarkStart w:id="206" w:name="_Toc419094403"/>
      <w:bookmarkStart w:id="207" w:name="_Toc355103958"/>
      <w:bookmarkStart w:id="208" w:name="_Toc71962080"/>
      <w:r>
        <w:rPr>
          <w:rFonts w:cs="Arial"/>
          <w:caps/>
          <w:sz w:val="20"/>
        </w:rPr>
        <w:t>4.7.7.1. Network Definitions</w:t>
      </w:r>
      <w:bookmarkEnd w:id="204"/>
      <w:bookmarkEnd w:id="205"/>
      <w:bookmarkEnd w:id="206"/>
      <w:bookmarkEnd w:id="207"/>
      <w:bookmarkEnd w:id="208"/>
    </w:p>
    <w:p>
      <w:pPr>
        <w:pStyle w:val="15"/>
        <w:tabs>
          <w:tab w:val="left" w:pos="3510"/>
        </w:tabs>
        <w:spacing w:before="60" w:after="60"/>
        <w:ind w:left="1440"/>
        <w:rPr>
          <w:rFonts w:cs="Arial"/>
          <w:sz w:val="20"/>
        </w:rPr>
        <w:pPrChange w:id="861" w:author="Palash Pandit" w:date="2021-05-06T16:17:00Z">
          <w:pPr>
            <w:pStyle w:val="15"/>
            <w:tabs>
              <w:tab w:val="left" w:pos="3510"/>
            </w:tabs>
            <w:spacing w:before="60" w:after="60"/>
          </w:pPr>
        </w:pPrChange>
      </w:pPr>
      <w:bookmarkStart w:id="209" w:name="_Toc355103959"/>
      <w:bookmarkStart w:id="210" w:name="_Toc355105729"/>
      <w:bookmarkStart w:id="211" w:name="_Toc71962081"/>
      <w:r>
        <w:rPr>
          <w:rFonts w:cs="Arial"/>
          <w:sz w:val="20"/>
        </w:rPr>
        <w:t>EVR Applications are hosted in the open network and user can access the application from any location without the VPN.</w:t>
      </w:r>
    </w:p>
    <w:p>
      <w:pPr>
        <w:pStyle w:val="15"/>
        <w:ind w:left="2304"/>
        <w:rPr>
          <w:sz w:val="20"/>
        </w:rPr>
        <w:pPrChange w:id="862" w:author="Palash Pandit" w:date="2021-05-06T16:17:00Z">
          <w:pPr>
            <w:pStyle w:val="15"/>
            <w:ind w:left="1440"/>
          </w:pPr>
        </w:pPrChange>
      </w:pPr>
    </w:p>
    <w:p>
      <w:pPr>
        <w:pStyle w:val="6"/>
        <w:ind w:left="864" w:firstLine="270"/>
        <w:rPr>
          <w:iCs/>
          <w:sz w:val="20"/>
        </w:rPr>
        <w:pPrChange w:id="863" w:author="Palash Pandit" w:date="2021-05-06T16:17:00Z">
          <w:pPr>
            <w:pStyle w:val="6"/>
            <w:ind w:left="0" w:firstLine="270"/>
          </w:pPr>
        </w:pPrChange>
      </w:pPr>
      <w:bookmarkStart w:id="212" w:name="_Toc502738150"/>
      <w:bookmarkStart w:id="213" w:name="_Toc419094404"/>
      <w:r>
        <w:rPr>
          <w:rFonts w:cs="Arial"/>
          <w:caps/>
          <w:sz w:val="20"/>
        </w:rPr>
        <w:t>4.7.7.2. Desktop Configuration</w:t>
      </w:r>
      <w:bookmarkEnd w:id="209"/>
      <w:bookmarkEnd w:id="210"/>
      <w:bookmarkEnd w:id="211"/>
      <w:bookmarkEnd w:id="212"/>
      <w:bookmarkEnd w:id="213"/>
    </w:p>
    <w:p>
      <w:pPr>
        <w:pStyle w:val="15"/>
        <w:numPr>
          <w:ilvl w:val="0"/>
          <w:numId w:val="17"/>
        </w:numPr>
        <w:ind w:left="2160" w:hanging="360"/>
        <w:rPr>
          <w:iCs/>
          <w:sz w:val="20"/>
        </w:rPr>
        <w:pPrChange w:id="864" w:author="Palash Pandit" w:date="2021-05-06T16:17:00Z">
          <w:pPr>
            <w:pStyle w:val="15"/>
            <w:numPr>
              <w:ilvl w:val="0"/>
              <w:numId w:val="17"/>
            </w:numPr>
            <w:ind w:left="1296" w:hanging="360"/>
          </w:pPr>
        </w:pPrChange>
      </w:pPr>
      <w:r>
        <w:rPr>
          <w:iCs/>
          <w:sz w:val="20"/>
        </w:rPr>
        <w:t>Web Browser with Java enabled.</w:t>
      </w:r>
    </w:p>
    <w:p>
      <w:pPr>
        <w:pStyle w:val="4"/>
        <w:keepNext w:val="0"/>
        <w:tabs>
          <w:tab w:val="left" w:pos="1440"/>
        </w:tabs>
        <w:overflowPunct/>
        <w:autoSpaceDE/>
        <w:autoSpaceDN/>
        <w:adjustRightInd/>
        <w:spacing w:before="240"/>
        <w:ind w:left="567" w:right="0" w:firstLine="0"/>
        <w:jc w:val="left"/>
        <w:textAlignment w:val="auto"/>
        <w:rPr>
          <w:rFonts w:cs="Arial"/>
          <w:caps/>
          <w:sz w:val="20"/>
        </w:rPr>
        <w:pPrChange w:id="865" w:author="Palash Pandit" w:date="2021-05-06T16:17:00Z">
          <w:pPr>
            <w:pStyle w:val="4"/>
            <w:keepNext w:val="0"/>
            <w:tabs>
              <w:tab w:val="left" w:pos="1440"/>
            </w:tabs>
            <w:overflowPunct/>
            <w:autoSpaceDE/>
            <w:autoSpaceDN/>
            <w:adjustRightInd/>
            <w:spacing w:before="240"/>
            <w:ind w:left="0" w:right="0" w:firstLine="270"/>
            <w:jc w:val="left"/>
            <w:textAlignment w:val="auto"/>
          </w:pPr>
        </w:pPrChange>
      </w:pPr>
      <w:bookmarkStart w:id="214" w:name="_Toc355105732"/>
      <w:bookmarkStart w:id="215" w:name="_Toc355103962"/>
      <w:bookmarkStart w:id="216" w:name="_Toc416862029"/>
      <w:bookmarkStart w:id="217" w:name="_Toc71962084"/>
      <w:bookmarkStart w:id="218" w:name="_Toc449860848"/>
      <w:bookmarkStart w:id="219" w:name="_Toc502738151"/>
      <w:bookmarkStart w:id="220" w:name="_Toc449860942"/>
      <w:r>
        <w:rPr>
          <w:rFonts w:cs="Arial"/>
          <w:caps/>
          <w:sz w:val="20"/>
        </w:rPr>
        <w:t>4.7.8.</w:t>
      </w:r>
      <w:bookmarkEnd w:id="214"/>
      <w:bookmarkEnd w:id="215"/>
      <w:bookmarkEnd w:id="216"/>
      <w:bookmarkEnd w:id="217"/>
      <w:r>
        <w:rPr>
          <w:rFonts w:cs="Arial"/>
          <w:caps/>
          <w:sz w:val="20"/>
        </w:rPr>
        <w:t xml:space="preserve"> Baseline Performance Information</w:t>
      </w:r>
      <w:bookmarkEnd w:id="218"/>
      <w:bookmarkEnd w:id="219"/>
      <w:bookmarkEnd w:id="220"/>
    </w:p>
    <w:p>
      <w:pPr>
        <w:pStyle w:val="15"/>
        <w:rPr>
          <w:rFonts w:cs="Arial"/>
          <w:sz w:val="20"/>
        </w:rPr>
      </w:pPr>
    </w:p>
    <w:tbl>
      <w:tblPr>
        <w:tblStyle w:val="1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9"/>
        <w:gridCol w:w="4296"/>
        <w:gridCol w:w="40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9" w:type="dxa"/>
            <w:tcBorders>
              <w:top w:val="single" w:color="auto" w:sz="4" w:space="0"/>
              <w:left w:val="single" w:color="auto" w:sz="4" w:space="0"/>
              <w:bottom w:val="single" w:color="auto" w:sz="4" w:space="0"/>
              <w:right w:val="single" w:color="auto" w:sz="4" w:space="0"/>
            </w:tcBorders>
            <w:shd w:val="clear" w:color="auto" w:fill="8DB3E2" w:themeFill="text2" w:themeFillTint="66"/>
          </w:tcPr>
          <w:p>
            <w:pPr>
              <w:tabs>
                <w:tab w:val="left" w:pos="720"/>
              </w:tabs>
              <w:overflowPunct/>
              <w:autoSpaceDE/>
              <w:adjustRightInd/>
              <w:spacing w:before="60" w:after="60"/>
              <w:ind w:left="0" w:right="0"/>
              <w:jc w:val="both"/>
              <w:rPr>
                <w:b/>
                <w:bCs/>
                <w:iCs/>
              </w:rPr>
            </w:pPr>
            <w:r>
              <w:rPr>
                <w:b/>
                <w:bCs/>
                <w:iCs/>
              </w:rPr>
              <w:t>S.No.</w:t>
            </w:r>
          </w:p>
        </w:tc>
        <w:tc>
          <w:tcPr>
            <w:tcW w:w="4296" w:type="dxa"/>
            <w:tcBorders>
              <w:top w:val="single" w:color="auto" w:sz="4" w:space="0"/>
              <w:left w:val="single" w:color="auto" w:sz="4" w:space="0"/>
              <w:bottom w:val="single" w:color="auto" w:sz="4" w:space="0"/>
              <w:right w:val="single" w:color="auto" w:sz="4" w:space="0"/>
            </w:tcBorders>
            <w:shd w:val="clear" w:color="auto" w:fill="8DB3E2" w:themeFill="text2" w:themeFillTint="66"/>
          </w:tcPr>
          <w:p>
            <w:pPr>
              <w:tabs>
                <w:tab w:val="left" w:pos="720"/>
              </w:tabs>
              <w:overflowPunct/>
              <w:autoSpaceDE/>
              <w:adjustRightInd/>
              <w:spacing w:before="60" w:after="60"/>
              <w:ind w:left="0" w:right="0"/>
              <w:jc w:val="both"/>
              <w:rPr>
                <w:b/>
                <w:bCs/>
                <w:iCs/>
              </w:rPr>
            </w:pPr>
            <w:r>
              <w:rPr>
                <w:b/>
                <w:bCs/>
                <w:iCs/>
              </w:rPr>
              <w:t>Activity</w:t>
            </w:r>
          </w:p>
        </w:tc>
        <w:tc>
          <w:tcPr>
            <w:tcW w:w="4033" w:type="dxa"/>
            <w:tcBorders>
              <w:top w:val="single" w:color="auto" w:sz="4" w:space="0"/>
              <w:left w:val="single" w:color="auto" w:sz="4" w:space="0"/>
              <w:bottom w:val="single" w:color="auto" w:sz="4" w:space="0"/>
              <w:right w:val="single" w:color="auto" w:sz="4" w:space="0"/>
            </w:tcBorders>
            <w:shd w:val="clear" w:color="auto" w:fill="8DB3E2" w:themeFill="text2" w:themeFillTint="66"/>
          </w:tcPr>
          <w:p>
            <w:pPr>
              <w:tabs>
                <w:tab w:val="left" w:pos="720"/>
              </w:tabs>
              <w:overflowPunct/>
              <w:autoSpaceDE/>
              <w:adjustRightInd/>
              <w:spacing w:before="60" w:after="60"/>
              <w:ind w:left="0" w:right="0"/>
              <w:rPr>
                <w:b/>
                <w:bCs/>
                <w:iCs/>
              </w:rPr>
            </w:pPr>
            <w:r>
              <w:rPr>
                <w:b/>
                <w:bCs/>
                <w:iCs/>
              </w:rPr>
              <w:t>Expected Response 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9" w:type="dxa"/>
            <w:tcBorders>
              <w:top w:val="single" w:color="auto" w:sz="4" w:space="0"/>
              <w:left w:val="single" w:color="auto" w:sz="4" w:space="0"/>
              <w:bottom w:val="single" w:color="auto" w:sz="4" w:space="0"/>
              <w:right w:val="single" w:color="auto" w:sz="4" w:space="0"/>
            </w:tcBorders>
          </w:tcPr>
          <w:p>
            <w:pPr>
              <w:tabs>
                <w:tab w:val="left" w:pos="720"/>
              </w:tabs>
              <w:overflowPunct/>
              <w:autoSpaceDE/>
              <w:adjustRightInd/>
              <w:spacing w:before="60" w:after="60"/>
              <w:ind w:left="0" w:right="0"/>
              <w:jc w:val="both"/>
            </w:pPr>
            <w:r>
              <w:t>1.</w:t>
            </w:r>
          </w:p>
        </w:tc>
        <w:tc>
          <w:tcPr>
            <w:tcW w:w="4296" w:type="dxa"/>
            <w:tcBorders>
              <w:top w:val="single" w:color="auto" w:sz="4" w:space="0"/>
              <w:left w:val="single" w:color="auto" w:sz="4" w:space="0"/>
              <w:bottom w:val="single" w:color="auto" w:sz="4" w:space="0"/>
              <w:right w:val="single" w:color="auto" w:sz="4" w:space="0"/>
            </w:tcBorders>
          </w:tcPr>
          <w:p>
            <w:pPr>
              <w:tabs>
                <w:tab w:val="left" w:pos="720"/>
              </w:tabs>
              <w:overflowPunct/>
              <w:autoSpaceDE/>
              <w:adjustRightInd/>
              <w:spacing w:before="60" w:after="60"/>
              <w:ind w:left="0" w:right="0"/>
              <w:jc w:val="both"/>
            </w:pPr>
            <w:r>
              <w:t>Average time to generate response to requests</w:t>
            </w:r>
          </w:p>
        </w:tc>
        <w:tc>
          <w:tcPr>
            <w:tcW w:w="4033" w:type="dxa"/>
            <w:tcBorders>
              <w:top w:val="single" w:color="auto" w:sz="4" w:space="0"/>
              <w:left w:val="single" w:color="auto" w:sz="4" w:space="0"/>
              <w:bottom w:val="single" w:color="auto" w:sz="4" w:space="0"/>
              <w:right w:val="single" w:color="auto" w:sz="4" w:space="0"/>
            </w:tcBorders>
          </w:tcPr>
          <w:p>
            <w:pPr>
              <w:tabs>
                <w:tab w:val="left" w:pos="720"/>
              </w:tabs>
              <w:overflowPunct/>
              <w:autoSpaceDE/>
              <w:adjustRightInd/>
              <w:spacing w:before="60" w:after="60"/>
              <w:ind w:left="0" w:right="0"/>
              <w:jc w:val="both"/>
            </w:pPr>
            <w:r>
              <w:t>1 second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9" w:type="dxa"/>
            <w:tcBorders>
              <w:top w:val="single" w:color="auto" w:sz="4" w:space="0"/>
              <w:left w:val="single" w:color="auto" w:sz="4" w:space="0"/>
              <w:bottom w:val="single" w:color="auto" w:sz="4" w:space="0"/>
              <w:right w:val="single" w:color="auto" w:sz="4" w:space="0"/>
            </w:tcBorders>
          </w:tcPr>
          <w:p>
            <w:pPr>
              <w:tabs>
                <w:tab w:val="left" w:pos="720"/>
              </w:tabs>
              <w:overflowPunct/>
              <w:autoSpaceDE/>
              <w:adjustRightInd/>
              <w:spacing w:before="60" w:after="60"/>
              <w:ind w:left="0" w:right="0"/>
              <w:jc w:val="both"/>
            </w:pPr>
            <w:r>
              <w:t>2.</w:t>
            </w:r>
          </w:p>
        </w:tc>
        <w:tc>
          <w:tcPr>
            <w:tcW w:w="4296" w:type="dxa"/>
            <w:tcBorders>
              <w:top w:val="single" w:color="auto" w:sz="4" w:space="0"/>
              <w:left w:val="single" w:color="auto" w:sz="4" w:space="0"/>
              <w:bottom w:val="single" w:color="auto" w:sz="4" w:space="0"/>
              <w:right w:val="single" w:color="auto" w:sz="4" w:space="0"/>
            </w:tcBorders>
          </w:tcPr>
          <w:p>
            <w:pPr>
              <w:tabs>
                <w:tab w:val="left" w:pos="720"/>
              </w:tabs>
              <w:overflowPunct/>
              <w:autoSpaceDE/>
              <w:adjustRightInd/>
              <w:spacing w:before="60" w:after="60"/>
              <w:ind w:left="0" w:right="0"/>
              <w:jc w:val="both"/>
            </w:pPr>
            <w:r>
              <w:t>Average time taken to load each page</w:t>
            </w:r>
          </w:p>
        </w:tc>
        <w:tc>
          <w:tcPr>
            <w:tcW w:w="4033" w:type="dxa"/>
            <w:tcBorders>
              <w:top w:val="single" w:color="auto" w:sz="4" w:space="0"/>
              <w:left w:val="single" w:color="auto" w:sz="4" w:space="0"/>
              <w:bottom w:val="single" w:color="auto" w:sz="4" w:space="0"/>
              <w:right w:val="single" w:color="auto" w:sz="4" w:space="0"/>
            </w:tcBorders>
          </w:tcPr>
          <w:p>
            <w:pPr>
              <w:keepNext/>
              <w:tabs>
                <w:tab w:val="left" w:pos="720"/>
              </w:tabs>
              <w:overflowPunct/>
              <w:autoSpaceDE/>
              <w:adjustRightInd/>
              <w:spacing w:before="60" w:after="60"/>
              <w:ind w:left="0" w:right="0"/>
              <w:jc w:val="both"/>
            </w:pPr>
            <w:r>
              <w:t>&lt; 60 seconds</w:t>
            </w:r>
          </w:p>
        </w:tc>
      </w:tr>
    </w:tbl>
    <w:p>
      <w:pPr>
        <w:pStyle w:val="21"/>
        <w:jc w:val="center"/>
      </w:pPr>
      <w:r>
        <w:t xml:space="preserve">Table </w:t>
      </w:r>
      <w:r>
        <w:fldChar w:fldCharType="begin"/>
      </w:r>
      <w:r>
        <w:instrText xml:space="preserve"> SEQ Table \* ARABIC </w:instrText>
      </w:r>
      <w:r>
        <w:fldChar w:fldCharType="separate"/>
      </w:r>
      <w:r>
        <w:t>13</w:t>
      </w:r>
      <w:r>
        <w:fldChar w:fldCharType="end"/>
      </w:r>
    </w:p>
    <w:p>
      <w:pPr>
        <w:pStyle w:val="15"/>
        <w:tabs>
          <w:tab w:val="left" w:pos="720"/>
        </w:tabs>
        <w:overflowPunct/>
        <w:autoSpaceDE/>
        <w:adjustRightInd/>
        <w:spacing w:before="240"/>
        <w:ind w:right="0"/>
        <w:jc w:val="both"/>
        <w:rPr>
          <w:ins w:id="866" w:author="Palash Pandit" w:date="2021-05-06T16:28:00Z"/>
          <w:sz w:val="20"/>
        </w:rPr>
      </w:pPr>
      <w:r>
        <w:rPr>
          <w:sz w:val="20"/>
        </w:rPr>
        <w:t>Downtime during operation hours is 30 minutes.</w:t>
      </w:r>
    </w:p>
    <w:p>
      <w:pPr>
        <w:overflowPunct/>
        <w:autoSpaceDE/>
        <w:autoSpaceDN/>
        <w:adjustRightInd/>
        <w:spacing w:before="0"/>
        <w:ind w:left="0" w:right="0"/>
        <w:jc w:val="both"/>
        <w:textAlignment w:val="auto"/>
        <w:rPr>
          <w:rFonts w:ascii="Arial Narrow" w:hAnsi="Arial Narrow"/>
          <w:sz w:val="22"/>
          <w:szCs w:val="22"/>
          <w:lang w:val="en-GB"/>
        </w:rPr>
        <w:pPrChange w:id="867" w:author="Palash Pandit" w:date="2021-05-06T16:28:00Z">
          <w:pPr>
            <w:pStyle w:val="15"/>
            <w:tabs>
              <w:tab w:val="left" w:pos="720"/>
            </w:tabs>
            <w:overflowPunct/>
            <w:autoSpaceDE/>
            <w:adjustRightInd/>
            <w:spacing w:before="240"/>
            <w:ind w:right="0"/>
            <w:jc w:val="both"/>
          </w:pPr>
        </w:pPrChange>
      </w:pPr>
      <w:ins w:id="868" w:author="Palash Pandit" w:date="2021-05-06T16:28:00Z">
        <w:r>
          <w:rPr/>
          <w:br w:type="page"/>
        </w:r>
      </w:ins>
    </w:p>
    <w:p>
      <w:pPr>
        <w:pStyle w:val="2"/>
        <w:numPr>
          <w:ilvl w:val="1"/>
          <w:numId w:val="9"/>
        </w:numPr>
        <w:ind w:left="0" w:firstLine="0"/>
        <w:pPrChange w:id="869" w:author="Palash Pandit" w:date="2021-05-06T16:23:00Z">
          <w:pPr>
            <w:pStyle w:val="2"/>
            <w:numPr>
              <w:ilvl w:val="1"/>
              <w:numId w:val="9"/>
            </w:numPr>
            <w:tabs>
              <w:tab w:val="left" w:pos="540"/>
            </w:tabs>
            <w:ind w:left="540" w:hanging="540"/>
          </w:pPr>
        </w:pPrChange>
      </w:pPr>
      <w:bookmarkStart w:id="221" w:name="_Toc449860849"/>
      <w:bookmarkStart w:id="222" w:name="_Toc502738152"/>
      <w:bookmarkStart w:id="223" w:name="_Toc449860943"/>
      <w:r>
        <w:t>MAINTENANCE AND SUPPORT</w:t>
      </w:r>
      <w:bookmarkEnd w:id="221"/>
      <w:bookmarkEnd w:id="222"/>
      <w:bookmarkEnd w:id="223"/>
    </w:p>
    <w:p>
      <w:pPr>
        <w:pStyle w:val="4"/>
        <w:keepNext w:val="0"/>
        <w:tabs>
          <w:tab w:val="left" w:pos="567"/>
        </w:tabs>
        <w:overflowPunct/>
        <w:autoSpaceDE/>
        <w:autoSpaceDN/>
        <w:adjustRightInd/>
        <w:spacing w:before="240"/>
        <w:ind w:left="0" w:right="0"/>
        <w:jc w:val="left"/>
        <w:textAlignment w:val="auto"/>
        <w:rPr>
          <w:rFonts w:cs="Arial"/>
          <w:caps/>
          <w:sz w:val="20"/>
        </w:rPr>
        <w:pPrChange w:id="870" w:author="Palash Pandit" w:date="2021-05-06T16:18:00Z">
          <w:pPr>
            <w:pStyle w:val="4"/>
            <w:keepNext w:val="0"/>
            <w:tabs>
              <w:tab w:val="left" w:pos="1440"/>
            </w:tabs>
            <w:overflowPunct/>
            <w:autoSpaceDE/>
            <w:autoSpaceDN/>
            <w:adjustRightInd/>
            <w:spacing w:before="240"/>
            <w:ind w:left="0" w:right="0"/>
            <w:jc w:val="left"/>
            <w:textAlignment w:val="auto"/>
          </w:pPr>
        </w:pPrChange>
      </w:pPr>
      <w:ins w:id="871" w:author="Palash Pandit" w:date="2021-05-06T16:18:00Z">
        <w:bookmarkStart w:id="224" w:name="_Toc449860850"/>
        <w:bookmarkStart w:id="225" w:name="_Toc449860944"/>
        <w:bookmarkStart w:id="226" w:name="_Toc502738153"/>
        <w:r>
          <w:rPr>
            <w:rFonts w:cs="Arial"/>
            <w:caps/>
            <w:sz w:val="20"/>
          </w:rPr>
          <w:tab/>
        </w:r>
      </w:ins>
      <w:r>
        <w:rPr>
          <w:rFonts w:cs="Arial"/>
          <w:caps/>
          <w:sz w:val="20"/>
        </w:rPr>
        <w:t>4.8.1. Problem Solving</w:t>
      </w:r>
      <w:bookmarkEnd w:id="224"/>
      <w:bookmarkEnd w:id="225"/>
      <w:bookmarkEnd w:id="226"/>
    </w:p>
    <w:p>
      <w:pPr>
        <w:pStyle w:val="15"/>
        <w:tabs>
          <w:tab w:val="left" w:pos="3510"/>
        </w:tabs>
        <w:spacing w:before="60" w:after="60"/>
        <w:rPr>
          <w:rFonts w:cs="Arial"/>
          <w:sz w:val="20"/>
        </w:rPr>
      </w:pPr>
      <w:r>
        <w:rPr>
          <w:rFonts w:cs="Arial"/>
          <w:sz w:val="20"/>
        </w:rPr>
        <w:t>Users will log any problem pertaining EVR to Helpdesk by telephone call or by sending mail to HELPDESK.</w:t>
      </w:r>
    </w:p>
    <w:p>
      <w:pPr>
        <w:pStyle w:val="15"/>
        <w:tabs>
          <w:tab w:val="left" w:pos="3510"/>
        </w:tabs>
        <w:spacing w:before="60" w:after="60"/>
        <w:rPr>
          <w:ins w:id="872" w:author="Palash Pandit" w:date="2021-05-06T16:28:00Z"/>
          <w:rFonts w:cs="Arial"/>
          <w:sz w:val="20"/>
        </w:rPr>
      </w:pPr>
      <w:r>
        <w:rPr>
          <w:rFonts w:cs="Arial"/>
          <w:sz w:val="20"/>
        </w:rPr>
        <w:t>Helpdesk will be equipped with guidelines on how to perform 1</w:t>
      </w:r>
      <w:r>
        <w:rPr>
          <w:rFonts w:cs="Arial"/>
          <w:sz w:val="20"/>
          <w:vertAlign w:val="superscript"/>
        </w:rPr>
        <w:t>st</w:t>
      </w:r>
      <w:r>
        <w:rPr>
          <w:rFonts w:cs="Arial"/>
          <w:sz w:val="20"/>
        </w:rPr>
        <w:t xml:space="preserve"> level troubleshooting and log problem accordingly.</w:t>
      </w:r>
    </w:p>
    <w:p>
      <w:pPr>
        <w:pStyle w:val="15"/>
        <w:tabs>
          <w:tab w:val="left" w:pos="3510"/>
        </w:tabs>
        <w:spacing w:before="60" w:after="60"/>
        <w:rPr>
          <w:ins w:id="873" w:author="Palash Pandit" w:date="2021-05-05T14:43:00Z"/>
          <w:rFonts w:cs="Arial"/>
          <w:sz w:val="20"/>
        </w:rPr>
      </w:pPr>
    </w:p>
    <w:p>
      <w:pPr>
        <w:overflowPunct/>
        <w:autoSpaceDE/>
        <w:autoSpaceDN/>
        <w:adjustRightInd/>
        <w:spacing w:before="0" w:after="60"/>
        <w:ind w:left="0" w:right="0"/>
        <w:textAlignment w:val="auto"/>
        <w:rPr>
          <w:del w:id="875" w:author="Palash Pandit" w:date="2021-05-06T16:28:00Z"/>
          <w:rFonts w:cs="Arial"/>
          <w:b/>
          <w:bCs/>
          <w:rPrChange w:id="876" w:author="Palash Pandit" w:date="2021-05-06T16:28:00Z">
            <w:rPr>
              <w:del w:id="877" w:author="Palash Pandit" w:date="2021-05-06T16:28:00Z"/>
              <w:rFonts w:cs="Arial"/>
            </w:rPr>
          </w:rPrChange>
        </w:rPr>
        <w:pPrChange w:id="874" w:author="Palash Pandit" w:date="2021-05-05T14:43:00Z">
          <w:pPr>
            <w:pStyle w:val="15"/>
            <w:tabs>
              <w:tab w:val="left" w:pos="3510"/>
            </w:tabs>
            <w:spacing w:before="60" w:after="60"/>
          </w:pPr>
        </w:pPrChange>
      </w:pPr>
      <w:ins w:id="878" w:author="Palash Pandit" w:date="2021-05-06T16:28:00Z">
        <w:r>
          <w:rPr>
            <w:rFonts w:cs="Arial"/>
          </w:rPr>
          <w:tab/>
        </w:r>
      </w:ins>
      <w:ins w:id="879" w:author="Palash Pandit" w:date="2021-05-06T16:29:00Z">
        <w:r>
          <w:rPr>
            <w:rFonts w:cs="Arial"/>
          </w:rPr>
          <w:tab/>
        </w:r>
      </w:ins>
      <w:ins w:id="880" w:author="Palash Pandit" w:date="2021-05-06T16:29:00Z">
        <w:r>
          <w:rPr>
            <w:rFonts w:cs="Arial"/>
          </w:rPr>
          <w:tab/>
        </w:r>
      </w:ins>
    </w:p>
    <w:p>
      <w:pPr>
        <w:overflowPunct/>
        <w:autoSpaceDE/>
        <w:autoSpaceDN/>
        <w:adjustRightInd/>
        <w:spacing w:before="0"/>
        <w:ind w:left="0" w:right="0"/>
        <w:textAlignment w:val="auto"/>
        <w:rPr>
          <w:bCs/>
        </w:rPr>
        <w:pPrChange w:id="881" w:author="Palash Pandit" w:date="2021-05-06T16:28:00Z">
          <w:pPr>
            <w:pStyle w:val="6"/>
            <w:ind w:left="0"/>
          </w:pPr>
        </w:pPrChange>
      </w:pPr>
      <w:bookmarkStart w:id="227" w:name="_Toc502738154"/>
      <w:r>
        <w:rPr>
          <w:b/>
          <w:bCs/>
          <w:rPrChange w:id="882" w:author="Palash Pandit" w:date="2021-05-06T16:28:00Z">
            <w:rPr/>
          </w:rPrChange>
        </w:rPr>
        <w:t>4.8.1.1 Frequent Issues and Resolutions</w:t>
      </w:r>
      <w:bookmarkEnd w:id="227"/>
    </w:p>
    <w:p>
      <w:pPr>
        <w:pStyle w:val="15"/>
        <w:tabs>
          <w:tab w:val="left" w:pos="3510"/>
        </w:tabs>
        <w:spacing w:before="60" w:after="60"/>
        <w:rPr>
          <w:rFonts w:cs="Arial"/>
          <w:sz w:val="20"/>
        </w:rPr>
      </w:pPr>
    </w:p>
    <w:tbl>
      <w:tblPr>
        <w:tblStyle w:val="12"/>
        <w:tblW w:w="9356" w:type="dxa"/>
        <w:tblInd w:w="1242" w:type="dxa"/>
        <w:tblLayout w:type="autofit"/>
        <w:tblCellMar>
          <w:top w:w="0" w:type="dxa"/>
          <w:left w:w="108" w:type="dxa"/>
          <w:bottom w:w="0" w:type="dxa"/>
          <w:right w:w="108" w:type="dxa"/>
        </w:tblCellMar>
        <w:tblPrChange w:id="883" w:author="Palash Pandit" w:date="2021-05-06T16:18:00Z">
          <w:tblPr>
            <w:tblStyle w:val="12"/>
            <w:tblW w:w="9387" w:type="dxa"/>
            <w:tblInd w:w="441" w:type="dxa"/>
            <w:tblLayout w:type="autofit"/>
            <w:tblCellMar>
              <w:top w:w="0" w:type="dxa"/>
              <w:left w:w="108" w:type="dxa"/>
              <w:bottom w:w="0" w:type="dxa"/>
              <w:right w:w="108" w:type="dxa"/>
            </w:tblCellMar>
          </w:tblPr>
        </w:tblPrChange>
      </w:tblPr>
      <w:tblGrid>
        <w:gridCol w:w="3211"/>
        <w:gridCol w:w="6145"/>
        <w:tblGridChange w:id="884">
          <w:tblGrid>
            <w:gridCol w:w="2547"/>
            <w:gridCol w:w="6840"/>
          </w:tblGrid>
        </w:tblGridChange>
      </w:tblGrid>
      <w:tr>
        <w:tblPrEx>
          <w:tblCellMar>
            <w:top w:w="0" w:type="dxa"/>
            <w:left w:w="108" w:type="dxa"/>
            <w:bottom w:w="0" w:type="dxa"/>
            <w:right w:w="108" w:type="dxa"/>
          </w:tblCellMar>
          <w:tblPrExChange w:id="885" w:author="Palash Pandit" w:date="2021-05-06T16:18:00Z">
            <w:tblPrEx>
              <w:tblCellMar>
                <w:top w:w="0" w:type="dxa"/>
                <w:left w:w="108" w:type="dxa"/>
                <w:bottom w:w="0" w:type="dxa"/>
                <w:right w:w="108" w:type="dxa"/>
              </w:tblCellMar>
            </w:tblPrEx>
          </w:tblPrExChange>
        </w:tblPrEx>
        <w:trPr>
          <w:trHeight w:val="300" w:hRule="atLeast"/>
          <w:trPrChange w:id="885" w:author="Palash Pandit" w:date="2021-05-06T16:18:00Z">
            <w:trPr>
              <w:trHeight w:val="300" w:hRule="atLeast"/>
            </w:trPr>
          </w:trPrChange>
        </w:trPr>
        <w:tc>
          <w:tcPr>
            <w:tcW w:w="3211" w:type="dxa"/>
            <w:tcBorders>
              <w:top w:val="single" w:color="auto" w:sz="4" w:space="0"/>
              <w:left w:val="single" w:color="auto" w:sz="4" w:space="0"/>
              <w:bottom w:val="single" w:color="auto" w:sz="4" w:space="0"/>
              <w:right w:val="single" w:color="auto" w:sz="4" w:space="0"/>
            </w:tcBorders>
            <w:shd w:val="clear" w:color="auto" w:fill="8DB3E2" w:themeFill="text2" w:themeFillTint="66"/>
            <w:noWrap/>
            <w:vAlign w:val="bottom"/>
            <w:tcPrChange w:id="886" w:author="Palash Pandit" w:date="2021-05-06T16:18:00Z">
              <w:tcPr>
                <w:tcW w:w="2547" w:type="dxa"/>
                <w:tcBorders>
                  <w:top w:val="single" w:color="auto" w:sz="4" w:space="0"/>
                  <w:left w:val="single" w:color="auto" w:sz="4" w:space="0"/>
                  <w:bottom w:val="single" w:color="auto" w:sz="4" w:space="0"/>
                  <w:right w:val="single" w:color="auto" w:sz="4" w:space="0"/>
                </w:tcBorders>
                <w:shd w:val="clear" w:color="auto" w:fill="8DB3E2" w:themeFill="text2" w:themeFillTint="66"/>
                <w:noWrap/>
                <w:vAlign w:val="bottom"/>
              </w:tcPr>
            </w:tcPrChange>
          </w:tcPr>
          <w:p>
            <w:pPr>
              <w:overflowPunct/>
              <w:autoSpaceDE/>
              <w:adjustRightInd/>
              <w:spacing w:before="0"/>
              <w:ind w:left="0" w:right="0"/>
              <w:rPr>
                <w:rFonts w:cs="Arial"/>
                <w:b/>
                <w:bCs/>
                <w:color w:val="000000"/>
                <w:lang w:val="en-MY" w:eastAsia="en-MY"/>
              </w:rPr>
            </w:pPr>
            <w:r>
              <w:rPr>
                <w:rFonts w:cs="Arial"/>
                <w:b/>
                <w:bCs/>
                <w:color w:val="000000"/>
                <w:lang w:eastAsia="en-MY"/>
              </w:rPr>
              <w:t>Issue</w:t>
            </w:r>
          </w:p>
        </w:tc>
        <w:tc>
          <w:tcPr>
            <w:tcW w:w="6145" w:type="dxa"/>
            <w:tcBorders>
              <w:top w:val="single" w:color="auto" w:sz="4" w:space="0"/>
              <w:left w:val="nil"/>
              <w:bottom w:val="single" w:color="auto" w:sz="4" w:space="0"/>
              <w:right w:val="single" w:color="auto" w:sz="4" w:space="0"/>
            </w:tcBorders>
            <w:shd w:val="clear" w:color="auto" w:fill="8DB3E2" w:themeFill="text2" w:themeFillTint="66"/>
            <w:noWrap/>
            <w:vAlign w:val="bottom"/>
            <w:tcPrChange w:id="887" w:author="Palash Pandit" w:date="2021-05-06T16:18:00Z">
              <w:tcPr>
                <w:tcW w:w="6840" w:type="dxa"/>
                <w:tcBorders>
                  <w:top w:val="single" w:color="auto" w:sz="4" w:space="0"/>
                  <w:left w:val="nil"/>
                  <w:bottom w:val="single" w:color="auto" w:sz="4" w:space="0"/>
                  <w:right w:val="single" w:color="auto" w:sz="4" w:space="0"/>
                </w:tcBorders>
                <w:shd w:val="clear" w:color="auto" w:fill="8DB3E2" w:themeFill="text2" w:themeFillTint="66"/>
                <w:noWrap/>
                <w:vAlign w:val="bottom"/>
              </w:tcPr>
            </w:tcPrChange>
          </w:tcPr>
          <w:p>
            <w:pPr>
              <w:overflowPunct/>
              <w:autoSpaceDE/>
              <w:adjustRightInd/>
              <w:spacing w:before="0"/>
              <w:ind w:left="0" w:right="0" w:firstLine="800" w:firstLineChars="400"/>
              <w:rPr>
                <w:rFonts w:cs="Arial"/>
                <w:b/>
                <w:bCs/>
                <w:color w:val="000000"/>
                <w:lang w:val="en-MY" w:eastAsia="en-MY"/>
              </w:rPr>
            </w:pPr>
            <w:r>
              <w:rPr>
                <w:rFonts w:cs="Arial"/>
                <w:b/>
                <w:bCs/>
                <w:color w:val="000000"/>
                <w:lang w:eastAsia="en-MY"/>
              </w:rPr>
              <w:t>Resolution</w:t>
            </w:r>
          </w:p>
        </w:tc>
      </w:tr>
      <w:tr>
        <w:tblPrEx>
          <w:tblCellMar>
            <w:top w:w="0" w:type="dxa"/>
            <w:left w:w="108" w:type="dxa"/>
            <w:bottom w:w="0" w:type="dxa"/>
            <w:right w:w="108" w:type="dxa"/>
          </w:tblCellMar>
          <w:tblPrExChange w:id="888" w:author="Palash Pandit" w:date="2021-05-06T16:18:00Z">
            <w:tblPrEx>
              <w:tblCellMar>
                <w:top w:w="0" w:type="dxa"/>
                <w:left w:w="108" w:type="dxa"/>
                <w:bottom w:w="0" w:type="dxa"/>
                <w:right w:w="108" w:type="dxa"/>
              </w:tblCellMar>
            </w:tblPrEx>
          </w:tblPrExChange>
        </w:tblPrEx>
        <w:trPr>
          <w:trHeight w:val="300" w:hRule="atLeast"/>
          <w:trPrChange w:id="888" w:author="Palash Pandit" w:date="2021-05-06T16:18:00Z">
            <w:trPr>
              <w:trHeight w:val="300" w:hRule="atLeast"/>
            </w:trPr>
          </w:trPrChange>
        </w:trPr>
        <w:tc>
          <w:tcPr>
            <w:tcW w:w="3211" w:type="dxa"/>
            <w:tcBorders>
              <w:top w:val="nil"/>
              <w:left w:val="single" w:color="auto" w:sz="4" w:space="0"/>
              <w:bottom w:val="single" w:color="auto" w:sz="4" w:space="0"/>
              <w:right w:val="single" w:color="auto" w:sz="4" w:space="0"/>
            </w:tcBorders>
            <w:noWrap/>
            <w:vAlign w:val="bottom"/>
            <w:tcPrChange w:id="889" w:author="Palash Pandit" w:date="2021-05-06T16:18:00Z">
              <w:tcPr>
                <w:tcW w:w="2547" w:type="dxa"/>
                <w:tcBorders>
                  <w:top w:val="nil"/>
                  <w:left w:val="single" w:color="auto" w:sz="4" w:space="0"/>
                  <w:bottom w:val="single" w:color="auto" w:sz="4" w:space="0"/>
                  <w:right w:val="single" w:color="auto" w:sz="4" w:space="0"/>
                </w:tcBorders>
                <w:noWrap/>
                <w:vAlign w:val="bottom"/>
              </w:tcPr>
            </w:tcPrChange>
          </w:tcPr>
          <w:p>
            <w:pPr>
              <w:overflowPunct/>
              <w:autoSpaceDE/>
              <w:adjustRightInd/>
              <w:spacing w:before="0"/>
              <w:ind w:left="0" w:right="0"/>
              <w:jc w:val="both"/>
              <w:rPr>
                <w:rFonts w:cs="Arial"/>
                <w:color w:val="000000"/>
                <w:lang w:val="en-MY" w:eastAsia="en-MY"/>
              </w:rPr>
            </w:pPr>
            <w:r>
              <w:rPr>
                <w:rFonts w:cs="Arial"/>
                <w:color w:val="000000"/>
                <w:lang w:eastAsia="en-MY"/>
              </w:rPr>
              <w:t xml:space="preserve">Cannot load the Login Page </w:t>
            </w:r>
          </w:p>
        </w:tc>
        <w:tc>
          <w:tcPr>
            <w:tcW w:w="6145" w:type="dxa"/>
            <w:tcBorders>
              <w:top w:val="nil"/>
              <w:left w:val="nil"/>
              <w:bottom w:val="single" w:color="auto" w:sz="4" w:space="0"/>
              <w:right w:val="single" w:color="auto" w:sz="4" w:space="0"/>
            </w:tcBorders>
            <w:noWrap/>
            <w:vAlign w:val="bottom"/>
            <w:tcPrChange w:id="890" w:author="Palash Pandit" w:date="2021-05-06T16:18:00Z">
              <w:tcPr>
                <w:tcW w:w="6840" w:type="dxa"/>
                <w:tcBorders>
                  <w:top w:val="nil"/>
                  <w:left w:val="nil"/>
                  <w:bottom w:val="single" w:color="auto" w:sz="4" w:space="0"/>
                  <w:right w:val="single" w:color="auto" w:sz="4" w:space="0"/>
                </w:tcBorders>
                <w:noWrap/>
                <w:vAlign w:val="bottom"/>
              </w:tcPr>
            </w:tcPrChange>
          </w:tcPr>
          <w:p>
            <w:pPr>
              <w:overflowPunct/>
              <w:autoSpaceDE/>
              <w:adjustRightInd/>
              <w:spacing w:before="0"/>
              <w:ind w:left="0" w:right="0"/>
              <w:jc w:val="both"/>
              <w:rPr>
                <w:rFonts w:cs="Arial"/>
                <w:color w:val="000000"/>
                <w:lang w:val="en-MY" w:eastAsia="en-MY"/>
              </w:rPr>
            </w:pPr>
            <w:r>
              <w:rPr>
                <w:rFonts w:cs="Arial"/>
                <w:color w:val="000000"/>
                <w:lang w:eastAsia="en-MY"/>
              </w:rPr>
              <w:t>Check your internet connection .</w:t>
            </w:r>
          </w:p>
        </w:tc>
      </w:tr>
      <w:tr>
        <w:tblPrEx>
          <w:tblCellMar>
            <w:top w:w="0" w:type="dxa"/>
            <w:left w:w="108" w:type="dxa"/>
            <w:bottom w:w="0" w:type="dxa"/>
            <w:right w:w="108" w:type="dxa"/>
          </w:tblCellMar>
          <w:tblPrExChange w:id="891" w:author="Palash Pandit" w:date="2021-05-06T16:18:00Z">
            <w:tblPrEx>
              <w:tblCellMar>
                <w:top w:w="0" w:type="dxa"/>
                <w:left w:w="108" w:type="dxa"/>
                <w:bottom w:w="0" w:type="dxa"/>
                <w:right w:w="108" w:type="dxa"/>
              </w:tblCellMar>
            </w:tblPrEx>
          </w:tblPrExChange>
        </w:tblPrEx>
        <w:trPr>
          <w:trHeight w:val="300" w:hRule="atLeast"/>
          <w:trPrChange w:id="891" w:author="Palash Pandit" w:date="2021-05-06T16:18:00Z">
            <w:trPr>
              <w:trHeight w:val="300" w:hRule="atLeast"/>
            </w:trPr>
          </w:trPrChange>
        </w:trPr>
        <w:tc>
          <w:tcPr>
            <w:tcW w:w="3211" w:type="dxa"/>
            <w:tcBorders>
              <w:top w:val="nil"/>
              <w:left w:val="single" w:color="auto" w:sz="4" w:space="0"/>
              <w:bottom w:val="single" w:color="auto" w:sz="4" w:space="0"/>
              <w:right w:val="single" w:color="auto" w:sz="4" w:space="0"/>
            </w:tcBorders>
            <w:noWrap/>
            <w:vAlign w:val="bottom"/>
            <w:tcPrChange w:id="892" w:author="Palash Pandit" w:date="2021-05-06T16:18:00Z">
              <w:tcPr>
                <w:tcW w:w="2547" w:type="dxa"/>
                <w:tcBorders>
                  <w:top w:val="nil"/>
                  <w:left w:val="single" w:color="auto" w:sz="4" w:space="0"/>
                  <w:bottom w:val="single" w:color="auto" w:sz="4" w:space="0"/>
                  <w:right w:val="single" w:color="auto" w:sz="4" w:space="0"/>
                </w:tcBorders>
                <w:noWrap/>
                <w:vAlign w:val="bottom"/>
              </w:tcPr>
            </w:tcPrChange>
          </w:tcPr>
          <w:p>
            <w:pPr>
              <w:overflowPunct/>
              <w:autoSpaceDE/>
              <w:adjustRightInd/>
              <w:spacing w:before="0"/>
              <w:ind w:left="0" w:right="0"/>
              <w:jc w:val="both"/>
              <w:rPr>
                <w:rFonts w:cs="Arial"/>
                <w:color w:val="000000"/>
                <w:lang w:val="en-MY" w:eastAsia="en-MY"/>
              </w:rPr>
            </w:pPr>
            <w:r>
              <w:rPr>
                <w:rFonts w:cs="Arial"/>
                <w:color w:val="000000"/>
                <w:lang w:eastAsia="en-MY"/>
              </w:rPr>
              <w:t>Cannot load Home Page for VR Upload</w:t>
            </w:r>
          </w:p>
        </w:tc>
        <w:tc>
          <w:tcPr>
            <w:tcW w:w="6145" w:type="dxa"/>
            <w:tcBorders>
              <w:top w:val="nil"/>
              <w:left w:val="nil"/>
              <w:bottom w:val="single" w:color="auto" w:sz="4" w:space="0"/>
              <w:right w:val="single" w:color="auto" w:sz="4" w:space="0"/>
            </w:tcBorders>
            <w:noWrap/>
            <w:vAlign w:val="bottom"/>
            <w:tcPrChange w:id="893" w:author="Palash Pandit" w:date="2021-05-06T16:18:00Z">
              <w:tcPr>
                <w:tcW w:w="6840" w:type="dxa"/>
                <w:tcBorders>
                  <w:top w:val="nil"/>
                  <w:left w:val="nil"/>
                  <w:bottom w:val="single" w:color="auto" w:sz="4" w:space="0"/>
                  <w:right w:val="single" w:color="auto" w:sz="4" w:space="0"/>
                </w:tcBorders>
                <w:noWrap/>
                <w:vAlign w:val="bottom"/>
              </w:tcPr>
            </w:tcPrChange>
          </w:tcPr>
          <w:p>
            <w:pPr>
              <w:overflowPunct/>
              <w:autoSpaceDE/>
              <w:adjustRightInd/>
              <w:spacing w:before="0"/>
              <w:ind w:left="0" w:right="0"/>
              <w:jc w:val="both"/>
              <w:rPr>
                <w:rFonts w:cs="Arial"/>
                <w:color w:val="000000"/>
                <w:lang w:val="en-MY" w:eastAsia="en-MY"/>
              </w:rPr>
            </w:pPr>
            <w:r>
              <w:rPr>
                <w:rFonts w:cs="Arial"/>
                <w:color w:val="000000"/>
                <w:lang w:eastAsia="en-MY"/>
              </w:rPr>
              <w:t>Please ensure you key in correct password.</w:t>
            </w:r>
          </w:p>
        </w:tc>
      </w:tr>
      <w:tr>
        <w:tblPrEx>
          <w:tblCellMar>
            <w:top w:w="0" w:type="dxa"/>
            <w:left w:w="108" w:type="dxa"/>
            <w:bottom w:w="0" w:type="dxa"/>
            <w:right w:w="108" w:type="dxa"/>
          </w:tblCellMar>
          <w:tblPrExChange w:id="894" w:author="Palash Pandit" w:date="2021-05-06T16:18:00Z">
            <w:tblPrEx>
              <w:tblCellMar>
                <w:top w:w="0" w:type="dxa"/>
                <w:left w:w="108" w:type="dxa"/>
                <w:bottom w:w="0" w:type="dxa"/>
                <w:right w:w="108" w:type="dxa"/>
              </w:tblCellMar>
            </w:tblPrEx>
          </w:tblPrExChange>
        </w:tblPrEx>
        <w:trPr>
          <w:trHeight w:val="300" w:hRule="atLeast"/>
          <w:trPrChange w:id="894" w:author="Palash Pandit" w:date="2021-05-06T16:18:00Z">
            <w:trPr>
              <w:trHeight w:val="300" w:hRule="atLeast"/>
            </w:trPr>
          </w:trPrChange>
        </w:trPr>
        <w:tc>
          <w:tcPr>
            <w:tcW w:w="3211" w:type="dxa"/>
            <w:tcBorders>
              <w:top w:val="nil"/>
              <w:left w:val="single" w:color="auto" w:sz="4" w:space="0"/>
              <w:bottom w:val="single" w:color="auto" w:sz="4" w:space="0"/>
              <w:right w:val="single" w:color="auto" w:sz="4" w:space="0"/>
            </w:tcBorders>
            <w:noWrap/>
            <w:vAlign w:val="bottom"/>
            <w:tcPrChange w:id="895" w:author="Palash Pandit" w:date="2021-05-06T16:18:00Z">
              <w:tcPr>
                <w:tcW w:w="2547" w:type="dxa"/>
                <w:tcBorders>
                  <w:top w:val="nil"/>
                  <w:left w:val="single" w:color="auto" w:sz="4" w:space="0"/>
                  <w:bottom w:val="single" w:color="auto" w:sz="4" w:space="0"/>
                  <w:right w:val="single" w:color="auto" w:sz="4" w:space="0"/>
                </w:tcBorders>
                <w:noWrap/>
                <w:vAlign w:val="bottom"/>
              </w:tcPr>
            </w:tcPrChange>
          </w:tcPr>
          <w:p>
            <w:pPr>
              <w:overflowPunct/>
              <w:autoSpaceDE/>
              <w:adjustRightInd/>
              <w:spacing w:before="0"/>
              <w:ind w:left="0" w:right="0"/>
              <w:jc w:val="both"/>
              <w:rPr>
                <w:rFonts w:cs="Arial"/>
                <w:color w:val="000000"/>
                <w:lang w:val="en-MY" w:eastAsia="en-MY"/>
              </w:rPr>
            </w:pPr>
            <w:r>
              <w:rPr>
                <w:rFonts w:cs="Arial"/>
                <w:color w:val="000000"/>
                <w:lang w:eastAsia="en-MY"/>
              </w:rPr>
              <w:t>EVR already submitted by other person</w:t>
            </w:r>
          </w:p>
        </w:tc>
        <w:tc>
          <w:tcPr>
            <w:tcW w:w="6145" w:type="dxa"/>
            <w:tcBorders>
              <w:top w:val="nil"/>
              <w:left w:val="nil"/>
              <w:bottom w:val="single" w:color="auto" w:sz="4" w:space="0"/>
              <w:right w:val="single" w:color="auto" w:sz="4" w:space="0"/>
            </w:tcBorders>
            <w:noWrap/>
            <w:vAlign w:val="bottom"/>
            <w:tcPrChange w:id="896" w:author="Palash Pandit" w:date="2021-05-06T16:18:00Z">
              <w:tcPr>
                <w:tcW w:w="6840" w:type="dxa"/>
                <w:tcBorders>
                  <w:top w:val="nil"/>
                  <w:left w:val="nil"/>
                  <w:bottom w:val="single" w:color="auto" w:sz="4" w:space="0"/>
                  <w:right w:val="single" w:color="auto" w:sz="4" w:space="0"/>
                </w:tcBorders>
                <w:noWrap/>
                <w:vAlign w:val="bottom"/>
              </w:tcPr>
            </w:tcPrChange>
          </w:tcPr>
          <w:p>
            <w:pPr>
              <w:overflowPunct/>
              <w:autoSpaceDE/>
              <w:adjustRightInd/>
              <w:spacing w:before="0"/>
              <w:ind w:left="0" w:right="0"/>
              <w:jc w:val="both"/>
              <w:rPr>
                <w:rFonts w:cs="Arial"/>
                <w:color w:val="000000"/>
                <w:lang w:val="en-MY" w:eastAsia="en-MY"/>
              </w:rPr>
            </w:pPr>
            <w:r>
              <w:rPr>
                <w:rFonts w:cs="Arial"/>
                <w:color w:val="000000"/>
                <w:lang w:eastAsia="en-MY"/>
              </w:rPr>
              <w:t xml:space="preserve">Contact </w:t>
            </w:r>
            <w:del w:id="897" w:author="Palash Pandit" w:date="2021-05-07T11:27:00Z">
              <w:r>
                <w:rPr>
                  <w:rFonts w:cs="Arial"/>
                  <w:color w:val="000000"/>
                  <w:lang w:eastAsia="en-MY"/>
                </w:rPr>
                <w:delText>Kamarul Zaman Saisi</w:delText>
              </w:r>
            </w:del>
            <w:ins w:id="898" w:author="Palash Pandit" w:date="2021-05-07T11:27:00Z">
              <w:r>
                <w:rPr>
                  <w:rFonts w:cs="Arial"/>
                  <w:color w:val="000000"/>
                  <w:lang w:eastAsia="en-MY"/>
                </w:rPr>
                <w:t>Khairuddin Mohamed Sidek</w:t>
              </w:r>
            </w:ins>
            <w:r>
              <w:rPr>
                <w:rFonts w:cs="Arial"/>
                <w:color w:val="000000"/>
                <w:lang w:eastAsia="en-MY"/>
              </w:rPr>
              <w:t xml:space="preserve"> Cabin Crew to reactivate the VR.</w:t>
            </w:r>
          </w:p>
        </w:tc>
      </w:tr>
      <w:tr>
        <w:tblPrEx>
          <w:tblCellMar>
            <w:top w:w="0" w:type="dxa"/>
            <w:left w:w="108" w:type="dxa"/>
            <w:bottom w:w="0" w:type="dxa"/>
            <w:right w:w="108" w:type="dxa"/>
          </w:tblCellMar>
          <w:tblPrExChange w:id="899" w:author="Palash Pandit" w:date="2021-05-06T16:18:00Z">
            <w:tblPrEx>
              <w:tblCellMar>
                <w:top w:w="0" w:type="dxa"/>
                <w:left w:w="108" w:type="dxa"/>
                <w:bottom w:w="0" w:type="dxa"/>
                <w:right w:w="108" w:type="dxa"/>
              </w:tblCellMar>
            </w:tblPrEx>
          </w:tblPrExChange>
        </w:tblPrEx>
        <w:trPr>
          <w:trHeight w:val="300" w:hRule="atLeast"/>
          <w:trPrChange w:id="899" w:author="Palash Pandit" w:date="2021-05-06T16:18:00Z">
            <w:trPr>
              <w:trHeight w:val="300" w:hRule="atLeast"/>
            </w:trPr>
          </w:trPrChange>
        </w:trPr>
        <w:tc>
          <w:tcPr>
            <w:tcW w:w="3211" w:type="dxa"/>
            <w:tcBorders>
              <w:top w:val="nil"/>
              <w:left w:val="single" w:color="auto" w:sz="4" w:space="0"/>
              <w:bottom w:val="single" w:color="auto" w:sz="4" w:space="0"/>
              <w:right w:val="single" w:color="auto" w:sz="4" w:space="0"/>
            </w:tcBorders>
            <w:noWrap/>
            <w:vAlign w:val="bottom"/>
            <w:tcPrChange w:id="900" w:author="Palash Pandit" w:date="2021-05-06T16:18:00Z">
              <w:tcPr>
                <w:tcW w:w="2547" w:type="dxa"/>
                <w:tcBorders>
                  <w:top w:val="nil"/>
                  <w:left w:val="single" w:color="auto" w:sz="4" w:space="0"/>
                  <w:bottom w:val="single" w:color="auto" w:sz="4" w:space="0"/>
                  <w:right w:val="single" w:color="auto" w:sz="4" w:space="0"/>
                </w:tcBorders>
                <w:noWrap/>
                <w:vAlign w:val="bottom"/>
              </w:tcPr>
            </w:tcPrChange>
          </w:tcPr>
          <w:p>
            <w:pPr>
              <w:overflowPunct/>
              <w:autoSpaceDE/>
              <w:adjustRightInd/>
              <w:spacing w:before="0"/>
              <w:ind w:left="0" w:right="0"/>
              <w:jc w:val="both"/>
              <w:rPr>
                <w:rFonts w:cs="Arial"/>
                <w:color w:val="000000"/>
                <w:lang w:val="en-MY" w:eastAsia="en-MY"/>
              </w:rPr>
            </w:pPr>
            <w:r>
              <w:rPr>
                <w:rFonts w:cs="Arial"/>
                <w:color w:val="000000"/>
                <w:lang w:eastAsia="en-MY"/>
              </w:rPr>
              <w:t>EVR Reference number already exists</w:t>
            </w:r>
          </w:p>
        </w:tc>
        <w:tc>
          <w:tcPr>
            <w:tcW w:w="6145" w:type="dxa"/>
            <w:tcBorders>
              <w:top w:val="nil"/>
              <w:left w:val="nil"/>
              <w:bottom w:val="single" w:color="auto" w:sz="4" w:space="0"/>
              <w:right w:val="single" w:color="auto" w:sz="4" w:space="0"/>
            </w:tcBorders>
            <w:noWrap/>
            <w:vAlign w:val="bottom"/>
            <w:tcPrChange w:id="901" w:author="Palash Pandit" w:date="2021-05-06T16:18:00Z">
              <w:tcPr>
                <w:tcW w:w="6840" w:type="dxa"/>
                <w:tcBorders>
                  <w:top w:val="nil"/>
                  <w:left w:val="nil"/>
                  <w:bottom w:val="single" w:color="auto" w:sz="4" w:space="0"/>
                  <w:right w:val="single" w:color="auto" w:sz="4" w:space="0"/>
                </w:tcBorders>
                <w:noWrap/>
                <w:vAlign w:val="bottom"/>
              </w:tcPr>
            </w:tcPrChange>
          </w:tcPr>
          <w:p>
            <w:pPr>
              <w:keepNext/>
              <w:overflowPunct/>
              <w:autoSpaceDE/>
              <w:adjustRightInd/>
              <w:spacing w:before="0"/>
              <w:ind w:left="0" w:right="0"/>
              <w:jc w:val="both"/>
              <w:rPr>
                <w:rFonts w:cs="Arial"/>
                <w:color w:val="000000"/>
                <w:lang w:val="en-MY" w:eastAsia="en-MY"/>
              </w:rPr>
            </w:pPr>
            <w:r>
              <w:rPr>
                <w:rFonts w:cs="Arial"/>
                <w:color w:val="000000"/>
                <w:lang w:eastAsia="en-MY"/>
              </w:rPr>
              <w:t>Contact Mohd Jaffar Abdul Rahman to resolve this issue.</w:t>
            </w:r>
          </w:p>
        </w:tc>
      </w:tr>
    </w:tbl>
    <w:p>
      <w:pPr>
        <w:pStyle w:val="21"/>
        <w:jc w:val="center"/>
        <w:rPr>
          <w:rFonts w:cs="Arial"/>
          <w:i w:val="0"/>
          <w:color w:val="0000FF"/>
          <w:sz w:val="20"/>
        </w:rPr>
      </w:pPr>
      <w:r>
        <w:t xml:space="preserve">Table </w:t>
      </w:r>
      <w:r>
        <w:fldChar w:fldCharType="begin"/>
      </w:r>
      <w:r>
        <w:instrText xml:space="preserve"> SEQ Table \* ARABIC </w:instrText>
      </w:r>
      <w:r>
        <w:fldChar w:fldCharType="separate"/>
      </w:r>
      <w:r>
        <w:t>14</w:t>
      </w:r>
      <w:r>
        <w:fldChar w:fldCharType="end"/>
      </w:r>
    </w:p>
    <w:p>
      <w:pPr>
        <w:pStyle w:val="6"/>
        <w:ind w:left="1080"/>
        <w:rPr>
          <w:rFonts w:cs="Arial"/>
          <w:caps/>
          <w:sz w:val="20"/>
        </w:rPr>
        <w:pPrChange w:id="902" w:author="Palash Pandit" w:date="2021-05-06T16:19:00Z">
          <w:pPr>
            <w:pStyle w:val="6"/>
            <w:ind w:left="0"/>
          </w:pPr>
        </w:pPrChange>
      </w:pPr>
      <w:bookmarkStart w:id="228" w:name="_Toc502738155"/>
      <w:r>
        <w:rPr>
          <w:rFonts w:cs="Arial"/>
          <w:caps/>
          <w:sz w:val="20"/>
        </w:rPr>
        <w:t>4.8.1.2 Finding Logs and Tracking issues</w:t>
      </w:r>
      <w:bookmarkEnd w:id="228"/>
    </w:p>
    <w:p>
      <w:pPr>
        <w:pStyle w:val="15"/>
        <w:tabs>
          <w:tab w:val="left" w:pos="3510"/>
        </w:tabs>
        <w:spacing w:before="60" w:after="60"/>
        <w:ind w:left="1656"/>
        <w:rPr>
          <w:rFonts w:cs="Arial"/>
          <w:sz w:val="20"/>
        </w:rPr>
        <w:pPrChange w:id="903" w:author="Palash Pandit" w:date="2021-05-06T16:19:00Z">
          <w:pPr>
            <w:pStyle w:val="15"/>
            <w:tabs>
              <w:tab w:val="left" w:pos="3510"/>
            </w:tabs>
            <w:spacing w:before="60" w:after="60"/>
          </w:pPr>
        </w:pPrChange>
      </w:pPr>
    </w:p>
    <w:p>
      <w:pPr>
        <w:pStyle w:val="15"/>
        <w:numPr>
          <w:ilvl w:val="0"/>
          <w:numId w:val="18"/>
        </w:numPr>
        <w:tabs>
          <w:tab w:val="left" w:pos="3510"/>
        </w:tabs>
        <w:spacing w:before="60" w:after="60"/>
        <w:ind w:left="2376" w:hanging="360"/>
        <w:rPr>
          <w:rFonts w:cs="Arial"/>
          <w:sz w:val="20"/>
        </w:rPr>
        <w:pPrChange w:id="904" w:author="Palash Pandit" w:date="2021-05-06T16:19:00Z">
          <w:pPr>
            <w:pStyle w:val="15"/>
            <w:numPr>
              <w:ilvl w:val="0"/>
              <w:numId w:val="18"/>
            </w:numPr>
            <w:tabs>
              <w:tab w:val="left" w:pos="3510"/>
            </w:tabs>
            <w:spacing w:before="60" w:after="60"/>
            <w:ind w:left="1296" w:hanging="360"/>
          </w:pPr>
        </w:pPrChange>
      </w:pPr>
      <w:r>
        <w:rPr>
          <w:rFonts w:cs="Arial"/>
          <w:sz w:val="20"/>
        </w:rPr>
        <w:t>Get the EVR log file from the path /Apache-Tomcat/apache-tomcat-8.0.24/logs.</w:t>
      </w:r>
    </w:p>
    <w:p>
      <w:pPr>
        <w:pStyle w:val="15"/>
        <w:numPr>
          <w:ilvl w:val="0"/>
          <w:numId w:val="18"/>
        </w:numPr>
        <w:tabs>
          <w:tab w:val="left" w:pos="3510"/>
        </w:tabs>
        <w:spacing w:before="60" w:after="60"/>
        <w:ind w:left="2376" w:hanging="360"/>
        <w:rPr>
          <w:rFonts w:cs="Arial"/>
          <w:sz w:val="20"/>
        </w:rPr>
        <w:pPrChange w:id="905" w:author="Palash Pandit" w:date="2021-05-06T16:19:00Z">
          <w:pPr>
            <w:pStyle w:val="15"/>
            <w:numPr>
              <w:ilvl w:val="0"/>
              <w:numId w:val="18"/>
            </w:numPr>
            <w:tabs>
              <w:tab w:val="left" w:pos="3510"/>
            </w:tabs>
            <w:spacing w:before="60" w:after="60"/>
            <w:ind w:left="1296" w:hanging="360"/>
          </w:pPr>
        </w:pPrChange>
      </w:pPr>
      <w:r>
        <w:rPr>
          <w:rFonts w:cs="Arial"/>
          <w:sz w:val="20"/>
        </w:rPr>
        <w:t>Track the error log in the log file based on reference number.</w:t>
      </w:r>
    </w:p>
    <w:p>
      <w:pPr>
        <w:pStyle w:val="4"/>
        <w:keepNext w:val="0"/>
        <w:tabs>
          <w:tab w:val="left" w:pos="709"/>
        </w:tabs>
        <w:overflowPunct/>
        <w:autoSpaceDE/>
        <w:autoSpaceDN/>
        <w:adjustRightInd/>
        <w:spacing w:before="240"/>
        <w:ind w:left="0" w:right="0"/>
        <w:jc w:val="left"/>
        <w:textAlignment w:val="auto"/>
        <w:rPr>
          <w:rFonts w:eastAsia="Arial Unicode MS" w:cs="Arial"/>
          <w:sz w:val="20"/>
        </w:rPr>
        <w:pPrChange w:id="906" w:author="Palash Pandit" w:date="2021-05-06T16:19:00Z">
          <w:pPr>
            <w:pStyle w:val="4"/>
            <w:keepNext w:val="0"/>
            <w:tabs>
              <w:tab w:val="left" w:pos="1440"/>
            </w:tabs>
            <w:overflowPunct/>
            <w:autoSpaceDE/>
            <w:autoSpaceDN/>
            <w:adjustRightInd/>
            <w:spacing w:before="240"/>
            <w:ind w:left="0" w:right="0"/>
            <w:jc w:val="left"/>
            <w:textAlignment w:val="auto"/>
          </w:pPr>
        </w:pPrChange>
      </w:pPr>
      <w:ins w:id="907" w:author="Palash Pandit" w:date="2021-05-06T16:19:00Z">
        <w:bookmarkStart w:id="229" w:name="_Toc449860945"/>
        <w:bookmarkStart w:id="230" w:name="_Toc502738156"/>
        <w:bookmarkStart w:id="231" w:name="_Toc449860851"/>
        <w:r>
          <w:rPr>
            <w:rFonts w:cs="Arial"/>
            <w:caps/>
            <w:sz w:val="20"/>
          </w:rPr>
          <w:tab/>
        </w:r>
      </w:ins>
      <w:r>
        <w:rPr>
          <w:rFonts w:cs="Arial"/>
          <w:caps/>
          <w:sz w:val="20"/>
        </w:rPr>
        <w:t>4.8.2. Problem Categorization and Escalation</w:t>
      </w:r>
      <w:bookmarkEnd w:id="229"/>
      <w:bookmarkEnd w:id="230"/>
      <w:bookmarkEnd w:id="231"/>
    </w:p>
    <w:p>
      <w:pPr>
        <w:pStyle w:val="15"/>
        <w:ind w:left="720"/>
        <w:jc w:val="both"/>
        <w:rPr>
          <w:rFonts w:eastAsia="Arial Unicode MS" w:cs="Arial"/>
          <w:sz w:val="20"/>
        </w:rPr>
      </w:pPr>
      <w:r>
        <w:rPr>
          <w:rFonts w:cs="Arial"/>
          <w:sz w:val="20"/>
        </w:rPr>
        <w:t>Helpdesk will analyze the problem and assign a ticket number and a severity level which is mutually agreed by the user. However, the severity will be revised downward based on business assessment</w:t>
      </w:r>
      <w:r>
        <w:rPr>
          <w:rFonts w:eastAsia="Arial Unicode MS" w:cs="Arial"/>
          <w:sz w:val="20"/>
        </w:rPr>
        <w:t xml:space="preserve"> and impact as shown below</w:t>
      </w:r>
    </w:p>
    <w:p>
      <w:pPr>
        <w:pStyle w:val="15"/>
        <w:rPr>
          <w:rFonts w:eastAsia="Arial Unicode MS" w:cs="Arial"/>
          <w:sz w:val="20"/>
        </w:rPr>
      </w:pPr>
    </w:p>
    <w:tbl>
      <w:tblPr>
        <w:tblStyle w:val="12"/>
        <w:tblW w:w="9387" w:type="dxa"/>
        <w:jc w:val="right"/>
        <w:tblLayout w:type="autofit"/>
        <w:tblCellMar>
          <w:top w:w="0" w:type="dxa"/>
          <w:left w:w="108" w:type="dxa"/>
          <w:bottom w:w="0" w:type="dxa"/>
          <w:right w:w="108" w:type="dxa"/>
        </w:tblCellMar>
      </w:tblPr>
      <w:tblGrid>
        <w:gridCol w:w="1925"/>
        <w:gridCol w:w="992"/>
        <w:gridCol w:w="6470"/>
      </w:tblGrid>
      <w:tr>
        <w:tblPrEx>
          <w:tblCellMar>
            <w:top w:w="0" w:type="dxa"/>
            <w:left w:w="108" w:type="dxa"/>
            <w:bottom w:w="0" w:type="dxa"/>
            <w:right w:w="108" w:type="dxa"/>
          </w:tblCellMar>
        </w:tblPrEx>
        <w:trPr>
          <w:trHeight w:val="300" w:hRule="atLeast"/>
          <w:jc w:val="right"/>
        </w:trPr>
        <w:tc>
          <w:tcPr>
            <w:tcW w:w="1925" w:type="dxa"/>
            <w:tcBorders>
              <w:top w:val="single" w:color="auto" w:sz="4" w:space="0"/>
              <w:left w:val="single" w:color="auto" w:sz="4" w:space="0"/>
              <w:bottom w:val="single" w:color="auto" w:sz="4" w:space="0"/>
              <w:right w:val="single" w:color="auto" w:sz="4" w:space="0"/>
            </w:tcBorders>
            <w:shd w:val="clear" w:color="auto" w:fill="8DB3E2" w:themeFill="text2" w:themeFillTint="66"/>
            <w:noWrap/>
            <w:vAlign w:val="bottom"/>
          </w:tcPr>
          <w:p>
            <w:pPr>
              <w:overflowPunct/>
              <w:autoSpaceDE/>
              <w:adjustRightInd/>
              <w:spacing w:before="0"/>
              <w:ind w:left="0" w:right="0"/>
              <w:rPr>
                <w:rFonts w:cs="Arial"/>
                <w:b/>
                <w:bCs/>
                <w:color w:val="000000"/>
                <w:lang w:val="en-MY" w:eastAsia="en-MY"/>
              </w:rPr>
            </w:pPr>
            <w:r>
              <w:rPr>
                <w:rFonts w:cs="Arial"/>
                <w:b/>
                <w:bCs/>
                <w:color w:val="000000"/>
                <w:lang w:eastAsia="en-MY"/>
              </w:rPr>
              <w:t>Severity</w:t>
            </w:r>
          </w:p>
        </w:tc>
        <w:tc>
          <w:tcPr>
            <w:tcW w:w="992" w:type="dxa"/>
            <w:tcBorders>
              <w:top w:val="single" w:color="auto" w:sz="4" w:space="0"/>
              <w:left w:val="nil"/>
              <w:bottom w:val="single" w:color="auto" w:sz="4" w:space="0"/>
              <w:right w:val="single" w:color="auto" w:sz="4" w:space="0"/>
            </w:tcBorders>
            <w:shd w:val="clear" w:color="auto" w:fill="8DB3E2" w:themeFill="text2" w:themeFillTint="66"/>
            <w:noWrap/>
            <w:vAlign w:val="bottom"/>
          </w:tcPr>
          <w:p>
            <w:pPr>
              <w:overflowPunct/>
              <w:autoSpaceDE/>
              <w:adjustRightInd/>
              <w:spacing w:before="0"/>
              <w:ind w:left="0" w:right="0"/>
              <w:rPr>
                <w:rFonts w:cs="Arial"/>
                <w:b/>
                <w:bCs/>
                <w:color w:val="000000"/>
                <w:lang w:val="en-MY" w:eastAsia="en-MY"/>
              </w:rPr>
            </w:pPr>
            <w:r>
              <w:rPr>
                <w:rFonts w:cs="Arial"/>
                <w:b/>
                <w:bCs/>
                <w:color w:val="000000"/>
                <w:lang w:eastAsia="en-MY"/>
              </w:rPr>
              <w:t>Code</w:t>
            </w:r>
          </w:p>
        </w:tc>
        <w:tc>
          <w:tcPr>
            <w:tcW w:w="6470" w:type="dxa"/>
            <w:tcBorders>
              <w:top w:val="single" w:color="auto" w:sz="4" w:space="0"/>
              <w:left w:val="nil"/>
              <w:bottom w:val="single" w:color="auto" w:sz="4" w:space="0"/>
              <w:right w:val="single" w:color="auto" w:sz="4" w:space="0"/>
            </w:tcBorders>
            <w:shd w:val="clear" w:color="auto" w:fill="8DB3E2" w:themeFill="text2" w:themeFillTint="66"/>
            <w:noWrap/>
            <w:vAlign w:val="bottom"/>
          </w:tcPr>
          <w:p>
            <w:pPr>
              <w:overflowPunct/>
              <w:autoSpaceDE/>
              <w:adjustRightInd/>
              <w:spacing w:before="0"/>
              <w:ind w:left="0" w:right="0" w:firstLine="800" w:firstLineChars="400"/>
              <w:rPr>
                <w:rFonts w:cs="Arial"/>
                <w:b/>
                <w:bCs/>
                <w:color w:val="000000"/>
                <w:lang w:val="en-MY" w:eastAsia="en-MY"/>
              </w:rPr>
            </w:pPr>
            <w:r>
              <w:rPr>
                <w:rFonts w:cs="Arial"/>
                <w:b/>
                <w:bCs/>
                <w:color w:val="000000"/>
                <w:lang w:eastAsia="en-MY"/>
              </w:rPr>
              <w:t>Definition of Severity Level</w:t>
            </w:r>
          </w:p>
        </w:tc>
      </w:tr>
      <w:tr>
        <w:tblPrEx>
          <w:tblCellMar>
            <w:top w:w="0" w:type="dxa"/>
            <w:left w:w="108" w:type="dxa"/>
            <w:bottom w:w="0" w:type="dxa"/>
            <w:right w:w="108" w:type="dxa"/>
          </w:tblCellMar>
        </w:tblPrEx>
        <w:trPr>
          <w:trHeight w:val="300" w:hRule="atLeast"/>
          <w:jc w:val="right"/>
        </w:trPr>
        <w:tc>
          <w:tcPr>
            <w:tcW w:w="1925" w:type="dxa"/>
            <w:tcBorders>
              <w:top w:val="nil"/>
              <w:left w:val="single" w:color="auto" w:sz="4" w:space="0"/>
              <w:bottom w:val="single" w:color="auto" w:sz="4" w:space="0"/>
              <w:right w:val="single" w:color="auto" w:sz="4" w:space="0"/>
            </w:tcBorders>
            <w:noWrap/>
            <w:vAlign w:val="bottom"/>
          </w:tcPr>
          <w:p>
            <w:pPr>
              <w:overflowPunct/>
              <w:autoSpaceDE/>
              <w:adjustRightInd/>
              <w:spacing w:before="0"/>
              <w:ind w:left="0" w:right="0"/>
              <w:jc w:val="both"/>
              <w:rPr>
                <w:rFonts w:cs="Arial"/>
                <w:color w:val="000000"/>
                <w:lang w:val="en-MY" w:eastAsia="en-MY"/>
              </w:rPr>
            </w:pPr>
            <w:r>
              <w:rPr>
                <w:rFonts w:cs="Arial"/>
                <w:color w:val="000000"/>
                <w:lang w:eastAsia="en-MY"/>
              </w:rPr>
              <w:t>Critical</w:t>
            </w:r>
          </w:p>
        </w:tc>
        <w:tc>
          <w:tcPr>
            <w:tcW w:w="992" w:type="dxa"/>
            <w:tcBorders>
              <w:top w:val="nil"/>
              <w:left w:val="nil"/>
              <w:bottom w:val="single" w:color="auto" w:sz="4" w:space="0"/>
              <w:right w:val="single" w:color="auto" w:sz="4" w:space="0"/>
            </w:tcBorders>
            <w:noWrap/>
            <w:vAlign w:val="bottom"/>
          </w:tcPr>
          <w:p>
            <w:pPr>
              <w:overflowPunct/>
              <w:autoSpaceDE/>
              <w:adjustRightInd/>
              <w:spacing w:before="0"/>
              <w:ind w:left="0" w:right="0"/>
              <w:jc w:val="both"/>
              <w:rPr>
                <w:rFonts w:cs="Arial"/>
                <w:color w:val="000000"/>
                <w:lang w:val="en-MY" w:eastAsia="en-MY"/>
              </w:rPr>
            </w:pPr>
            <w:r>
              <w:rPr>
                <w:rFonts w:cs="Arial"/>
                <w:color w:val="000000"/>
                <w:lang w:val="en-MY" w:eastAsia="en-MY"/>
              </w:rPr>
              <w:t>S1</w:t>
            </w:r>
          </w:p>
        </w:tc>
        <w:tc>
          <w:tcPr>
            <w:tcW w:w="6470" w:type="dxa"/>
            <w:tcBorders>
              <w:top w:val="nil"/>
              <w:left w:val="nil"/>
              <w:bottom w:val="single" w:color="auto" w:sz="4" w:space="0"/>
              <w:right w:val="single" w:color="auto" w:sz="4" w:space="0"/>
            </w:tcBorders>
            <w:noWrap/>
            <w:vAlign w:val="bottom"/>
          </w:tcPr>
          <w:p>
            <w:pPr>
              <w:overflowPunct/>
              <w:autoSpaceDE/>
              <w:adjustRightInd/>
              <w:spacing w:before="0"/>
              <w:ind w:left="0" w:right="0"/>
              <w:jc w:val="both"/>
              <w:rPr>
                <w:rFonts w:cs="Arial"/>
                <w:color w:val="000000"/>
                <w:lang w:val="en-MY" w:eastAsia="en-MY"/>
              </w:rPr>
            </w:pPr>
            <w:r>
              <w:rPr>
                <w:rFonts w:cs="Arial"/>
                <w:color w:val="000000"/>
                <w:lang w:eastAsia="en-MY"/>
              </w:rPr>
              <w:t>Total Biz Operation Disruption</w:t>
            </w:r>
          </w:p>
        </w:tc>
      </w:tr>
      <w:tr>
        <w:tblPrEx>
          <w:tblCellMar>
            <w:top w:w="0" w:type="dxa"/>
            <w:left w:w="108" w:type="dxa"/>
            <w:bottom w:w="0" w:type="dxa"/>
            <w:right w:w="108" w:type="dxa"/>
          </w:tblCellMar>
        </w:tblPrEx>
        <w:trPr>
          <w:trHeight w:val="300" w:hRule="atLeast"/>
          <w:jc w:val="right"/>
        </w:trPr>
        <w:tc>
          <w:tcPr>
            <w:tcW w:w="1925" w:type="dxa"/>
            <w:tcBorders>
              <w:top w:val="nil"/>
              <w:left w:val="single" w:color="auto" w:sz="4" w:space="0"/>
              <w:bottom w:val="single" w:color="auto" w:sz="4" w:space="0"/>
              <w:right w:val="single" w:color="auto" w:sz="4" w:space="0"/>
            </w:tcBorders>
            <w:noWrap/>
            <w:vAlign w:val="bottom"/>
          </w:tcPr>
          <w:p>
            <w:pPr>
              <w:overflowPunct/>
              <w:autoSpaceDE/>
              <w:adjustRightInd/>
              <w:spacing w:before="0"/>
              <w:ind w:left="0" w:right="0"/>
              <w:jc w:val="both"/>
              <w:rPr>
                <w:rFonts w:cs="Arial"/>
                <w:color w:val="000000"/>
                <w:lang w:val="en-MY" w:eastAsia="en-MY"/>
              </w:rPr>
            </w:pPr>
            <w:r>
              <w:rPr>
                <w:rFonts w:cs="Arial"/>
                <w:color w:val="000000"/>
                <w:lang w:eastAsia="en-MY"/>
              </w:rPr>
              <w:t xml:space="preserve"> High (Urgent)</w:t>
            </w:r>
          </w:p>
        </w:tc>
        <w:tc>
          <w:tcPr>
            <w:tcW w:w="992" w:type="dxa"/>
            <w:tcBorders>
              <w:top w:val="nil"/>
              <w:left w:val="nil"/>
              <w:bottom w:val="single" w:color="auto" w:sz="4" w:space="0"/>
              <w:right w:val="single" w:color="auto" w:sz="4" w:space="0"/>
            </w:tcBorders>
            <w:noWrap/>
            <w:vAlign w:val="bottom"/>
          </w:tcPr>
          <w:p>
            <w:pPr>
              <w:overflowPunct/>
              <w:autoSpaceDE/>
              <w:adjustRightInd/>
              <w:spacing w:before="0"/>
              <w:ind w:left="0" w:right="0"/>
              <w:jc w:val="both"/>
              <w:rPr>
                <w:rFonts w:cs="Arial"/>
                <w:color w:val="000000"/>
                <w:lang w:val="en-MY" w:eastAsia="en-MY"/>
              </w:rPr>
            </w:pPr>
            <w:r>
              <w:rPr>
                <w:rFonts w:cs="Arial"/>
                <w:color w:val="000000"/>
                <w:lang w:val="en-MY" w:eastAsia="en-MY"/>
              </w:rPr>
              <w:t>S2</w:t>
            </w:r>
          </w:p>
        </w:tc>
        <w:tc>
          <w:tcPr>
            <w:tcW w:w="6470" w:type="dxa"/>
            <w:tcBorders>
              <w:top w:val="nil"/>
              <w:left w:val="nil"/>
              <w:bottom w:val="single" w:color="auto" w:sz="4" w:space="0"/>
              <w:right w:val="single" w:color="auto" w:sz="4" w:space="0"/>
            </w:tcBorders>
            <w:noWrap/>
            <w:vAlign w:val="bottom"/>
          </w:tcPr>
          <w:p>
            <w:pPr>
              <w:overflowPunct/>
              <w:autoSpaceDE/>
              <w:adjustRightInd/>
              <w:spacing w:before="0"/>
              <w:ind w:left="0" w:right="0"/>
              <w:jc w:val="both"/>
              <w:rPr>
                <w:rFonts w:cs="Arial"/>
                <w:color w:val="000000"/>
                <w:lang w:val="en-MY" w:eastAsia="en-MY"/>
              </w:rPr>
            </w:pPr>
            <w:r>
              <w:rPr>
                <w:rFonts w:cs="Arial"/>
                <w:color w:val="000000"/>
                <w:lang w:eastAsia="en-MY"/>
              </w:rPr>
              <w:t>Partial Biz Operation Disruption</w:t>
            </w:r>
          </w:p>
        </w:tc>
      </w:tr>
      <w:tr>
        <w:tblPrEx>
          <w:tblCellMar>
            <w:top w:w="0" w:type="dxa"/>
            <w:left w:w="108" w:type="dxa"/>
            <w:bottom w:w="0" w:type="dxa"/>
            <w:right w:w="108" w:type="dxa"/>
          </w:tblCellMar>
        </w:tblPrEx>
        <w:trPr>
          <w:trHeight w:val="300" w:hRule="atLeast"/>
          <w:jc w:val="right"/>
        </w:trPr>
        <w:tc>
          <w:tcPr>
            <w:tcW w:w="1925" w:type="dxa"/>
            <w:tcBorders>
              <w:top w:val="nil"/>
              <w:left w:val="single" w:color="auto" w:sz="4" w:space="0"/>
              <w:bottom w:val="single" w:color="auto" w:sz="4" w:space="0"/>
              <w:right w:val="single" w:color="auto" w:sz="4" w:space="0"/>
            </w:tcBorders>
            <w:noWrap/>
            <w:vAlign w:val="bottom"/>
          </w:tcPr>
          <w:p>
            <w:pPr>
              <w:overflowPunct/>
              <w:autoSpaceDE/>
              <w:adjustRightInd/>
              <w:spacing w:before="0"/>
              <w:ind w:left="0" w:right="0"/>
              <w:jc w:val="both"/>
              <w:rPr>
                <w:rFonts w:cs="Arial"/>
                <w:color w:val="000000"/>
                <w:lang w:val="en-MY" w:eastAsia="en-MY"/>
              </w:rPr>
            </w:pPr>
            <w:r>
              <w:rPr>
                <w:rFonts w:cs="Arial"/>
                <w:color w:val="000000"/>
                <w:lang w:eastAsia="en-MY"/>
              </w:rPr>
              <w:t>Moderate (Minor)</w:t>
            </w:r>
          </w:p>
        </w:tc>
        <w:tc>
          <w:tcPr>
            <w:tcW w:w="992" w:type="dxa"/>
            <w:tcBorders>
              <w:top w:val="nil"/>
              <w:left w:val="nil"/>
              <w:bottom w:val="single" w:color="auto" w:sz="4" w:space="0"/>
              <w:right w:val="single" w:color="auto" w:sz="4" w:space="0"/>
            </w:tcBorders>
            <w:noWrap/>
            <w:vAlign w:val="bottom"/>
          </w:tcPr>
          <w:p>
            <w:pPr>
              <w:overflowPunct/>
              <w:autoSpaceDE/>
              <w:adjustRightInd/>
              <w:spacing w:before="0"/>
              <w:ind w:left="0" w:right="0"/>
              <w:jc w:val="both"/>
              <w:rPr>
                <w:rFonts w:cs="Arial"/>
                <w:color w:val="000000"/>
                <w:lang w:val="en-MY" w:eastAsia="en-MY"/>
              </w:rPr>
            </w:pPr>
            <w:r>
              <w:rPr>
                <w:rFonts w:cs="Arial"/>
                <w:color w:val="000000"/>
                <w:lang w:val="en-MY" w:eastAsia="en-MY"/>
              </w:rPr>
              <w:t>S3</w:t>
            </w:r>
          </w:p>
        </w:tc>
        <w:tc>
          <w:tcPr>
            <w:tcW w:w="6470" w:type="dxa"/>
            <w:tcBorders>
              <w:top w:val="nil"/>
              <w:left w:val="nil"/>
              <w:bottom w:val="single" w:color="auto" w:sz="4" w:space="0"/>
              <w:right w:val="single" w:color="auto" w:sz="4" w:space="0"/>
            </w:tcBorders>
            <w:noWrap/>
            <w:vAlign w:val="bottom"/>
          </w:tcPr>
          <w:p>
            <w:pPr>
              <w:overflowPunct/>
              <w:autoSpaceDE/>
              <w:adjustRightInd/>
              <w:spacing w:before="0"/>
              <w:ind w:left="0" w:right="0"/>
              <w:jc w:val="both"/>
              <w:rPr>
                <w:rFonts w:cs="Arial"/>
                <w:color w:val="000000"/>
                <w:lang w:val="en-MY" w:eastAsia="en-MY"/>
              </w:rPr>
            </w:pPr>
            <w:r>
              <w:rPr>
                <w:rFonts w:cs="Arial"/>
                <w:color w:val="000000"/>
                <w:lang w:eastAsia="en-MY"/>
              </w:rPr>
              <w:t>No critical impact to Biz operations, Workaround is available</w:t>
            </w:r>
          </w:p>
        </w:tc>
      </w:tr>
      <w:tr>
        <w:tblPrEx>
          <w:tblCellMar>
            <w:top w:w="0" w:type="dxa"/>
            <w:left w:w="108" w:type="dxa"/>
            <w:bottom w:w="0" w:type="dxa"/>
            <w:right w:w="108" w:type="dxa"/>
          </w:tblCellMar>
        </w:tblPrEx>
        <w:trPr>
          <w:trHeight w:val="300" w:hRule="atLeast"/>
          <w:jc w:val="right"/>
        </w:trPr>
        <w:tc>
          <w:tcPr>
            <w:tcW w:w="1925" w:type="dxa"/>
            <w:tcBorders>
              <w:top w:val="nil"/>
              <w:left w:val="single" w:color="auto" w:sz="4" w:space="0"/>
              <w:bottom w:val="single" w:color="auto" w:sz="4" w:space="0"/>
              <w:right w:val="single" w:color="auto" w:sz="4" w:space="0"/>
            </w:tcBorders>
            <w:noWrap/>
            <w:vAlign w:val="bottom"/>
          </w:tcPr>
          <w:p>
            <w:pPr>
              <w:overflowPunct/>
              <w:autoSpaceDE/>
              <w:adjustRightInd/>
              <w:spacing w:before="0"/>
              <w:ind w:left="0" w:right="0"/>
              <w:jc w:val="both"/>
              <w:rPr>
                <w:rFonts w:cs="Arial"/>
                <w:color w:val="000000"/>
                <w:lang w:val="en-MY" w:eastAsia="en-MY"/>
              </w:rPr>
            </w:pPr>
            <w:r>
              <w:rPr>
                <w:rFonts w:cs="Arial"/>
                <w:color w:val="000000"/>
                <w:lang w:eastAsia="en-MY"/>
              </w:rPr>
              <w:t>Low (Minor)</w:t>
            </w:r>
          </w:p>
        </w:tc>
        <w:tc>
          <w:tcPr>
            <w:tcW w:w="992" w:type="dxa"/>
            <w:tcBorders>
              <w:top w:val="nil"/>
              <w:left w:val="nil"/>
              <w:bottom w:val="single" w:color="auto" w:sz="4" w:space="0"/>
              <w:right w:val="single" w:color="auto" w:sz="4" w:space="0"/>
            </w:tcBorders>
            <w:noWrap/>
            <w:vAlign w:val="bottom"/>
          </w:tcPr>
          <w:p>
            <w:pPr>
              <w:overflowPunct/>
              <w:autoSpaceDE/>
              <w:adjustRightInd/>
              <w:spacing w:before="0"/>
              <w:ind w:left="0" w:right="0"/>
              <w:jc w:val="both"/>
              <w:rPr>
                <w:rFonts w:cs="Arial"/>
                <w:color w:val="000000"/>
                <w:lang w:val="en-MY" w:eastAsia="en-MY"/>
              </w:rPr>
            </w:pPr>
            <w:r>
              <w:rPr>
                <w:rFonts w:cs="Arial"/>
                <w:color w:val="000000"/>
                <w:lang w:val="en-MY" w:eastAsia="en-MY"/>
              </w:rPr>
              <w:t>S4</w:t>
            </w:r>
          </w:p>
        </w:tc>
        <w:tc>
          <w:tcPr>
            <w:tcW w:w="6470" w:type="dxa"/>
            <w:tcBorders>
              <w:top w:val="nil"/>
              <w:left w:val="nil"/>
              <w:bottom w:val="single" w:color="auto" w:sz="4" w:space="0"/>
              <w:right w:val="single" w:color="auto" w:sz="4" w:space="0"/>
            </w:tcBorders>
            <w:noWrap/>
            <w:vAlign w:val="bottom"/>
          </w:tcPr>
          <w:p>
            <w:pPr>
              <w:keepNext/>
              <w:overflowPunct/>
              <w:autoSpaceDE/>
              <w:adjustRightInd/>
              <w:spacing w:before="0"/>
              <w:ind w:left="0" w:right="0"/>
              <w:jc w:val="both"/>
              <w:rPr>
                <w:rFonts w:cs="Arial"/>
                <w:color w:val="000000"/>
                <w:lang w:val="en-MY" w:eastAsia="en-MY"/>
              </w:rPr>
            </w:pPr>
            <w:r>
              <w:rPr>
                <w:rFonts w:cs="Arial"/>
                <w:color w:val="000000"/>
                <w:lang w:eastAsia="en-MY"/>
              </w:rPr>
              <w:t>Problem that cause inconvenience</w:t>
            </w:r>
          </w:p>
        </w:tc>
      </w:tr>
    </w:tbl>
    <w:p>
      <w:pPr>
        <w:pStyle w:val="21"/>
        <w:jc w:val="center"/>
      </w:pPr>
      <w:r>
        <w:t xml:space="preserve">Table </w:t>
      </w:r>
      <w:r>
        <w:fldChar w:fldCharType="begin"/>
      </w:r>
      <w:r>
        <w:instrText xml:space="preserve"> SEQ Table \* ARABIC </w:instrText>
      </w:r>
      <w:r>
        <w:fldChar w:fldCharType="separate"/>
      </w:r>
      <w:r>
        <w:t>15</w:t>
      </w:r>
      <w:r>
        <w:fldChar w:fldCharType="end"/>
      </w:r>
    </w:p>
    <w:p>
      <w:pPr>
        <w:pStyle w:val="15"/>
        <w:tabs>
          <w:tab w:val="left" w:pos="3510"/>
        </w:tabs>
        <w:spacing w:before="60" w:after="60"/>
        <w:ind w:left="709"/>
        <w:rPr>
          <w:rFonts w:cs="Arial"/>
          <w:sz w:val="20"/>
        </w:rPr>
        <w:pPrChange w:id="908" w:author="Palash Pandit" w:date="2021-05-06T16:19:00Z">
          <w:pPr>
            <w:pStyle w:val="15"/>
            <w:tabs>
              <w:tab w:val="left" w:pos="3510"/>
            </w:tabs>
            <w:spacing w:before="60" w:after="60"/>
          </w:pPr>
        </w:pPrChange>
      </w:pPr>
      <w:r>
        <w:rPr>
          <w:rFonts w:cs="Arial"/>
          <w:sz w:val="20"/>
        </w:rPr>
        <w:t>Any issues with EVR application, users will escalate to MAB IT HELPDESK.</w:t>
      </w:r>
    </w:p>
    <w:p>
      <w:pPr>
        <w:pStyle w:val="15"/>
        <w:tabs>
          <w:tab w:val="left" w:pos="3510"/>
        </w:tabs>
        <w:spacing w:before="60" w:after="60"/>
        <w:ind w:left="709"/>
        <w:rPr>
          <w:rFonts w:cs="Arial"/>
          <w:sz w:val="20"/>
        </w:rPr>
      </w:pPr>
      <w:r>
        <w:rPr>
          <w:rFonts w:cs="Arial"/>
          <w:sz w:val="20"/>
        </w:rPr>
        <w:t>Problem ticket will be created by the Level 1 MAB Helpdesk and route to the MAB second level support.</w:t>
      </w:r>
    </w:p>
    <w:p>
      <w:pPr>
        <w:pStyle w:val="15"/>
        <w:tabs>
          <w:tab w:val="left" w:pos="3510"/>
        </w:tabs>
        <w:spacing w:before="60" w:after="60"/>
        <w:ind w:left="709"/>
        <w:rPr>
          <w:rFonts w:cs="Arial"/>
          <w:iCs/>
          <w:sz w:val="20"/>
        </w:rPr>
      </w:pPr>
      <w:r>
        <w:rPr>
          <w:rFonts w:cs="Arial"/>
          <w:sz w:val="20"/>
        </w:rPr>
        <w:t>For application related problem will be assigned to AMS team, system related problem to Wintel team</w:t>
      </w:r>
      <w:r>
        <w:rPr>
          <w:rFonts w:cs="Arial"/>
          <w:iCs/>
          <w:sz w:val="20"/>
        </w:rPr>
        <w:t xml:space="preserve"> and database related problem to DBA team.</w:t>
      </w:r>
    </w:p>
    <w:p>
      <w:pPr>
        <w:pStyle w:val="15"/>
        <w:jc w:val="both"/>
        <w:rPr>
          <w:rFonts w:cs="Arial"/>
          <w:iCs/>
          <w:sz w:val="20"/>
        </w:rPr>
      </w:pPr>
    </w:p>
    <w:tbl>
      <w:tblPr>
        <w:tblStyle w:val="12"/>
        <w:tblW w:w="9451" w:type="dxa"/>
        <w:tblInd w:w="81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Change w:id="909" w:author="Palash Pandit" w:date="2021-05-06T16:19:00Z">
          <w:tblPr>
            <w:tblStyle w:val="12"/>
            <w:tblW w:w="9451" w:type="dxa"/>
            <w:tblInd w:w="5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PrChange>
      </w:tblPr>
      <w:tblGrid>
        <w:gridCol w:w="2182"/>
        <w:gridCol w:w="3556"/>
        <w:gridCol w:w="1626"/>
        <w:gridCol w:w="2087"/>
        <w:tblGridChange w:id="910">
          <w:tblGrid>
            <w:gridCol w:w="2182"/>
            <w:gridCol w:w="3556"/>
            <w:gridCol w:w="1626"/>
            <w:gridCol w:w="2087"/>
          </w:tblGrid>
        </w:tblGridChange>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911" w:author="Palash Pandit" w:date="2021-05-06T16:19: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c>
          <w:tcPr>
            <w:tcW w:w="0" w:type="auto"/>
            <w:tcBorders>
              <w:top w:val="single" w:color="auto" w:sz="4" w:space="0"/>
              <w:left w:val="single" w:color="auto" w:sz="4" w:space="0"/>
              <w:bottom w:val="single" w:color="auto" w:sz="4" w:space="0"/>
              <w:right w:val="single" w:color="auto" w:sz="4" w:space="0"/>
            </w:tcBorders>
            <w:shd w:val="clear" w:color="auto" w:fill="8DB3E2" w:themeFill="text2" w:themeFillTint="66"/>
            <w:tcPrChange w:id="912" w:author="Palash Pandit" w:date="2021-05-06T16:19:00Z">
              <w:tcPr>
                <w:tcW w:w="0" w:type="auto"/>
                <w:tcBorders>
                  <w:top w:val="single" w:color="auto" w:sz="4" w:space="0"/>
                  <w:left w:val="single" w:color="auto" w:sz="4" w:space="0"/>
                  <w:bottom w:val="single" w:color="auto" w:sz="4" w:space="0"/>
                  <w:right w:val="single" w:color="auto" w:sz="4" w:space="0"/>
                </w:tcBorders>
                <w:shd w:val="clear" w:color="auto" w:fill="8DB3E2" w:themeFill="text2" w:themeFillTint="66"/>
              </w:tcPr>
            </w:tcPrChange>
          </w:tcPr>
          <w:p>
            <w:pPr>
              <w:pStyle w:val="15"/>
              <w:spacing w:before="60" w:after="60"/>
              <w:ind w:left="17" w:hanging="17"/>
              <w:rPr>
                <w:rFonts w:cs="Arial"/>
                <w:b/>
                <w:bCs/>
                <w:sz w:val="20"/>
              </w:rPr>
              <w:pPrChange w:id="913" w:author="Palash Pandit" w:date="2021-05-06T16:19:00Z">
                <w:pPr>
                  <w:pStyle w:val="15"/>
                  <w:spacing w:before="60" w:after="60"/>
                  <w:ind w:left="0"/>
                </w:pPr>
              </w:pPrChange>
            </w:pPr>
            <w:r>
              <w:rPr>
                <w:rFonts w:cs="Arial"/>
                <w:b/>
                <w:bCs/>
                <w:sz w:val="20"/>
              </w:rPr>
              <w:t>Users</w:t>
            </w:r>
          </w:p>
        </w:tc>
        <w:tc>
          <w:tcPr>
            <w:tcW w:w="3556" w:type="dxa"/>
            <w:tcBorders>
              <w:top w:val="single" w:color="auto" w:sz="4" w:space="0"/>
              <w:left w:val="single" w:color="auto" w:sz="4" w:space="0"/>
              <w:bottom w:val="single" w:color="auto" w:sz="4" w:space="0"/>
              <w:right w:val="single" w:color="auto" w:sz="4" w:space="0"/>
            </w:tcBorders>
            <w:shd w:val="clear" w:color="auto" w:fill="8DB3E2" w:themeFill="text2" w:themeFillTint="66"/>
            <w:tcPrChange w:id="914" w:author="Palash Pandit" w:date="2021-05-06T16:19:00Z">
              <w:tcPr>
                <w:tcW w:w="3556" w:type="dxa"/>
                <w:tcBorders>
                  <w:top w:val="single" w:color="auto" w:sz="4" w:space="0"/>
                  <w:left w:val="single" w:color="auto" w:sz="4" w:space="0"/>
                  <w:bottom w:val="single" w:color="auto" w:sz="4" w:space="0"/>
                  <w:right w:val="single" w:color="auto" w:sz="4" w:space="0"/>
                </w:tcBorders>
                <w:shd w:val="clear" w:color="auto" w:fill="8DB3E2" w:themeFill="text2" w:themeFillTint="66"/>
              </w:tcPr>
            </w:tcPrChange>
          </w:tcPr>
          <w:p>
            <w:pPr>
              <w:pStyle w:val="15"/>
              <w:spacing w:before="60" w:after="60"/>
              <w:ind w:left="0"/>
              <w:rPr>
                <w:rFonts w:cs="Arial"/>
                <w:b/>
                <w:bCs/>
                <w:sz w:val="20"/>
              </w:rPr>
            </w:pPr>
            <w:r>
              <w:rPr>
                <w:rFonts w:cs="Arial"/>
                <w:b/>
                <w:bCs/>
                <w:sz w:val="20"/>
              </w:rPr>
              <w:t>Business Unit</w:t>
            </w:r>
          </w:p>
        </w:tc>
        <w:tc>
          <w:tcPr>
            <w:tcW w:w="1626" w:type="dxa"/>
            <w:tcBorders>
              <w:top w:val="single" w:color="auto" w:sz="4" w:space="0"/>
              <w:left w:val="single" w:color="auto" w:sz="4" w:space="0"/>
              <w:bottom w:val="single" w:color="auto" w:sz="4" w:space="0"/>
              <w:right w:val="single" w:color="auto" w:sz="4" w:space="0"/>
            </w:tcBorders>
            <w:shd w:val="clear" w:color="auto" w:fill="8DB3E2" w:themeFill="text2" w:themeFillTint="66"/>
            <w:tcPrChange w:id="915" w:author="Palash Pandit" w:date="2021-05-06T16:19:00Z">
              <w:tcPr>
                <w:tcW w:w="1626" w:type="dxa"/>
                <w:tcBorders>
                  <w:top w:val="single" w:color="auto" w:sz="4" w:space="0"/>
                  <w:left w:val="single" w:color="auto" w:sz="4" w:space="0"/>
                  <w:bottom w:val="single" w:color="auto" w:sz="4" w:space="0"/>
                  <w:right w:val="single" w:color="auto" w:sz="4" w:space="0"/>
                </w:tcBorders>
                <w:shd w:val="clear" w:color="auto" w:fill="8DB3E2" w:themeFill="text2" w:themeFillTint="66"/>
              </w:tcPr>
            </w:tcPrChange>
          </w:tcPr>
          <w:p>
            <w:pPr>
              <w:pStyle w:val="15"/>
              <w:spacing w:before="60" w:after="60"/>
              <w:ind w:left="0"/>
              <w:jc w:val="center"/>
              <w:rPr>
                <w:rFonts w:cs="Arial"/>
                <w:b/>
                <w:bCs/>
                <w:sz w:val="20"/>
              </w:rPr>
            </w:pPr>
            <w:r>
              <w:rPr>
                <w:rFonts w:cs="Arial"/>
                <w:b/>
                <w:bCs/>
                <w:sz w:val="20"/>
              </w:rPr>
              <w:t>1</w:t>
            </w:r>
            <w:r>
              <w:rPr>
                <w:rFonts w:cs="Arial"/>
                <w:b/>
                <w:bCs/>
                <w:sz w:val="20"/>
                <w:vertAlign w:val="superscript"/>
              </w:rPr>
              <w:t>st</w:t>
            </w:r>
            <w:r>
              <w:rPr>
                <w:rFonts w:cs="Arial"/>
                <w:b/>
                <w:bCs/>
                <w:sz w:val="20"/>
              </w:rPr>
              <w:t xml:space="preserve"> Level Support</w:t>
            </w:r>
          </w:p>
        </w:tc>
        <w:tc>
          <w:tcPr>
            <w:tcW w:w="2087" w:type="dxa"/>
            <w:tcBorders>
              <w:top w:val="single" w:color="auto" w:sz="4" w:space="0"/>
              <w:left w:val="single" w:color="auto" w:sz="4" w:space="0"/>
              <w:bottom w:val="single" w:color="auto" w:sz="4" w:space="0"/>
              <w:right w:val="single" w:color="auto" w:sz="4" w:space="0"/>
            </w:tcBorders>
            <w:shd w:val="clear" w:color="auto" w:fill="8DB3E2" w:themeFill="text2" w:themeFillTint="66"/>
            <w:tcPrChange w:id="916" w:author="Palash Pandit" w:date="2021-05-06T16:19:00Z">
              <w:tcPr>
                <w:tcW w:w="2087" w:type="dxa"/>
                <w:tcBorders>
                  <w:top w:val="single" w:color="auto" w:sz="4" w:space="0"/>
                  <w:left w:val="single" w:color="auto" w:sz="4" w:space="0"/>
                  <w:bottom w:val="single" w:color="auto" w:sz="4" w:space="0"/>
                  <w:right w:val="single" w:color="auto" w:sz="4" w:space="0"/>
                </w:tcBorders>
                <w:shd w:val="clear" w:color="auto" w:fill="8DB3E2" w:themeFill="text2" w:themeFillTint="66"/>
              </w:tcPr>
            </w:tcPrChange>
          </w:tcPr>
          <w:p>
            <w:pPr>
              <w:pStyle w:val="15"/>
              <w:spacing w:before="60" w:after="60"/>
              <w:ind w:left="0"/>
              <w:jc w:val="center"/>
              <w:rPr>
                <w:rFonts w:cs="Arial"/>
                <w:b/>
                <w:bCs/>
                <w:sz w:val="20"/>
              </w:rPr>
            </w:pPr>
            <w:r>
              <w:rPr>
                <w:rFonts w:cs="Arial"/>
                <w:b/>
                <w:bCs/>
                <w:sz w:val="20"/>
              </w:rPr>
              <w:t>2</w:t>
            </w:r>
            <w:r>
              <w:rPr>
                <w:rFonts w:cs="Arial"/>
                <w:b/>
                <w:bCs/>
                <w:sz w:val="20"/>
                <w:vertAlign w:val="superscript"/>
              </w:rPr>
              <w:t>nd</w:t>
            </w:r>
            <w:r>
              <w:rPr>
                <w:rFonts w:cs="Arial"/>
                <w:b/>
                <w:bCs/>
                <w:sz w:val="20"/>
              </w:rPr>
              <w:t xml:space="preserve"> Level Support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917" w:author="Palash Pandit" w:date="2021-05-06T16:19: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trHeight w:val="683" w:hRule="atLeast"/>
          <w:trPrChange w:id="917" w:author="Palash Pandit" w:date="2021-05-06T16:19:00Z">
            <w:trPr>
              <w:trHeight w:val="683" w:hRule="atLeast"/>
            </w:trPr>
          </w:trPrChange>
        </w:trPr>
        <w:tc>
          <w:tcPr>
            <w:tcW w:w="0" w:type="auto"/>
            <w:vMerge w:val="restart"/>
            <w:tcBorders>
              <w:top w:val="single" w:color="auto" w:sz="4" w:space="0"/>
              <w:left w:val="single" w:color="auto" w:sz="4" w:space="0"/>
              <w:bottom w:val="single" w:color="auto" w:sz="4" w:space="0"/>
              <w:right w:val="single" w:color="auto" w:sz="4" w:space="0"/>
            </w:tcBorders>
            <w:tcPrChange w:id="918" w:author="Palash Pandit" w:date="2021-05-06T16:19:00Z">
              <w:tcPr>
                <w:tcW w:w="0" w:type="auto"/>
                <w:vMerge w:val="restart"/>
                <w:tcBorders>
                  <w:top w:val="single" w:color="auto" w:sz="4" w:space="0"/>
                  <w:left w:val="single" w:color="auto" w:sz="4" w:space="0"/>
                  <w:bottom w:val="single" w:color="auto" w:sz="4" w:space="0"/>
                  <w:right w:val="single" w:color="auto" w:sz="4" w:space="0"/>
                </w:tcBorders>
              </w:tcPr>
            </w:tcPrChange>
          </w:tcPr>
          <w:p>
            <w:pPr>
              <w:pStyle w:val="15"/>
              <w:spacing w:before="60" w:after="60"/>
              <w:ind w:left="0"/>
              <w:rPr>
                <w:rFonts w:cs="Arial"/>
                <w:sz w:val="20"/>
              </w:rPr>
            </w:pPr>
          </w:p>
          <w:p>
            <w:pPr>
              <w:pStyle w:val="15"/>
              <w:spacing w:before="60" w:after="60"/>
              <w:ind w:left="0"/>
              <w:rPr>
                <w:rFonts w:cs="Arial"/>
                <w:sz w:val="20"/>
              </w:rPr>
            </w:pPr>
          </w:p>
          <w:p>
            <w:pPr>
              <w:pStyle w:val="15"/>
              <w:spacing w:before="60" w:after="60"/>
              <w:ind w:left="0"/>
              <w:rPr>
                <w:rFonts w:cs="Arial"/>
                <w:sz w:val="20"/>
              </w:rPr>
            </w:pPr>
            <w:r>
              <w:rPr>
                <w:rFonts w:cs="Arial"/>
                <w:sz w:val="20"/>
              </w:rPr>
              <w:t xml:space="preserve">Business Users     </w:t>
            </w:r>
          </w:p>
        </w:tc>
        <w:tc>
          <w:tcPr>
            <w:tcW w:w="3556" w:type="dxa"/>
            <w:vMerge w:val="restart"/>
            <w:tcBorders>
              <w:top w:val="single" w:color="auto" w:sz="4" w:space="0"/>
              <w:left w:val="single" w:color="auto" w:sz="4" w:space="0"/>
              <w:bottom w:val="single" w:color="auto" w:sz="4" w:space="0"/>
              <w:right w:val="single" w:color="auto" w:sz="4" w:space="0"/>
            </w:tcBorders>
            <w:tcPrChange w:id="919" w:author="Palash Pandit" w:date="2021-05-06T16:19:00Z">
              <w:tcPr>
                <w:tcW w:w="3556" w:type="dxa"/>
                <w:vMerge w:val="restart"/>
                <w:tcBorders>
                  <w:top w:val="single" w:color="auto" w:sz="4" w:space="0"/>
                  <w:left w:val="single" w:color="auto" w:sz="4" w:space="0"/>
                  <w:bottom w:val="single" w:color="auto" w:sz="4" w:space="0"/>
                  <w:right w:val="single" w:color="auto" w:sz="4" w:space="0"/>
                </w:tcBorders>
              </w:tcPr>
            </w:tcPrChange>
          </w:tcPr>
          <w:p>
            <w:pPr>
              <w:pStyle w:val="15"/>
              <w:spacing w:before="60" w:after="60"/>
              <w:ind w:left="0"/>
              <w:rPr>
                <w:rFonts w:cs="Arial"/>
                <w:sz w:val="20"/>
              </w:rPr>
            </w:pPr>
          </w:p>
          <w:p>
            <w:pPr>
              <w:pStyle w:val="15"/>
              <w:spacing w:before="60" w:after="60"/>
              <w:ind w:left="0"/>
              <w:rPr>
                <w:rFonts w:cs="Arial"/>
                <w:sz w:val="20"/>
              </w:rPr>
            </w:pPr>
          </w:p>
          <w:p>
            <w:pPr>
              <w:pStyle w:val="15"/>
              <w:spacing w:before="60" w:after="60"/>
              <w:ind w:left="0"/>
              <w:rPr>
                <w:rFonts w:cs="Arial"/>
                <w:sz w:val="20"/>
              </w:rPr>
            </w:pPr>
            <w:r>
              <w:rPr>
                <w:rFonts w:cs="Arial"/>
                <w:sz w:val="20"/>
              </w:rPr>
              <w:t xml:space="preserve">Business Support </w:t>
            </w:r>
          </w:p>
        </w:tc>
        <w:tc>
          <w:tcPr>
            <w:tcW w:w="1626" w:type="dxa"/>
            <w:vMerge w:val="restart"/>
            <w:tcBorders>
              <w:top w:val="single" w:color="auto" w:sz="4" w:space="0"/>
              <w:left w:val="single" w:color="auto" w:sz="4" w:space="0"/>
              <w:bottom w:val="single" w:color="auto" w:sz="4" w:space="0"/>
              <w:right w:val="single" w:color="auto" w:sz="4" w:space="0"/>
            </w:tcBorders>
            <w:tcPrChange w:id="920" w:author="Palash Pandit" w:date="2021-05-06T16:19:00Z">
              <w:tcPr>
                <w:tcW w:w="1626" w:type="dxa"/>
                <w:vMerge w:val="restart"/>
                <w:tcBorders>
                  <w:top w:val="single" w:color="auto" w:sz="4" w:space="0"/>
                  <w:left w:val="single" w:color="auto" w:sz="4" w:space="0"/>
                  <w:bottom w:val="single" w:color="auto" w:sz="4" w:space="0"/>
                  <w:right w:val="single" w:color="auto" w:sz="4" w:space="0"/>
                </w:tcBorders>
              </w:tcPr>
            </w:tcPrChange>
          </w:tcPr>
          <w:p>
            <w:pPr>
              <w:pStyle w:val="15"/>
              <w:spacing w:before="60" w:after="60"/>
              <w:ind w:left="0"/>
              <w:rPr>
                <w:rFonts w:cs="Arial"/>
                <w:sz w:val="20"/>
              </w:rPr>
            </w:pPr>
          </w:p>
          <w:p>
            <w:pPr>
              <w:pStyle w:val="15"/>
              <w:spacing w:before="60" w:after="60"/>
              <w:ind w:left="0"/>
              <w:rPr>
                <w:rFonts w:cs="Arial"/>
                <w:sz w:val="20"/>
              </w:rPr>
            </w:pPr>
          </w:p>
          <w:p>
            <w:pPr>
              <w:pStyle w:val="15"/>
              <w:spacing w:before="60" w:after="60"/>
              <w:ind w:left="0"/>
              <w:jc w:val="center"/>
              <w:rPr>
                <w:rFonts w:cs="Arial"/>
                <w:sz w:val="20"/>
              </w:rPr>
            </w:pPr>
            <w:r>
              <w:rPr>
                <w:rFonts w:cs="Arial"/>
                <w:sz w:val="20"/>
              </w:rPr>
              <w:t>MAB IT Helpdesk</w:t>
            </w:r>
          </w:p>
        </w:tc>
        <w:tc>
          <w:tcPr>
            <w:tcW w:w="2087" w:type="dxa"/>
            <w:tcBorders>
              <w:top w:val="single" w:color="auto" w:sz="4" w:space="0"/>
              <w:left w:val="single" w:color="auto" w:sz="4" w:space="0"/>
              <w:bottom w:val="single" w:color="auto" w:sz="4" w:space="0"/>
              <w:right w:val="single" w:color="auto" w:sz="4" w:space="0"/>
            </w:tcBorders>
            <w:tcPrChange w:id="921" w:author="Palash Pandit" w:date="2021-05-06T16:19:00Z">
              <w:tcPr>
                <w:tcW w:w="2087" w:type="dxa"/>
                <w:tcBorders>
                  <w:top w:val="single" w:color="auto" w:sz="4" w:space="0"/>
                  <w:left w:val="single" w:color="auto" w:sz="4" w:space="0"/>
                  <w:bottom w:val="single" w:color="auto" w:sz="4" w:space="0"/>
                  <w:right w:val="single" w:color="auto" w:sz="4" w:space="0"/>
                </w:tcBorders>
              </w:tcPr>
            </w:tcPrChange>
          </w:tcPr>
          <w:p>
            <w:pPr>
              <w:pStyle w:val="15"/>
              <w:spacing w:before="60" w:after="60"/>
              <w:ind w:left="0"/>
              <w:rPr>
                <w:rFonts w:cs="Arial"/>
                <w:sz w:val="20"/>
              </w:rPr>
            </w:pPr>
            <w:r>
              <w:rPr>
                <w:rFonts w:cs="Arial"/>
                <w:sz w:val="20"/>
              </w:rPr>
              <w:t>IT Operations</w:t>
            </w:r>
          </w:p>
          <w:p>
            <w:pPr>
              <w:pStyle w:val="15"/>
              <w:numPr>
                <w:ilvl w:val="0"/>
                <w:numId w:val="19"/>
              </w:numPr>
              <w:tabs>
                <w:tab w:val="left" w:pos="720"/>
              </w:tabs>
              <w:overflowPunct/>
              <w:autoSpaceDE/>
              <w:adjustRightInd/>
              <w:spacing w:before="60" w:after="60"/>
              <w:ind w:right="0"/>
              <w:textAlignment w:val="auto"/>
              <w:rPr>
                <w:rFonts w:cs="Arial"/>
                <w:sz w:val="20"/>
              </w:rPr>
            </w:pPr>
            <w:r>
              <w:rPr>
                <w:rFonts w:cs="Arial"/>
                <w:sz w:val="20"/>
              </w:rPr>
              <w:t>AMS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922" w:author="Palash Pandit" w:date="2021-05-06T16:19: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trHeight w:val="484" w:hRule="atLeast"/>
          <w:trPrChange w:id="922" w:author="Palash Pandit" w:date="2021-05-06T16:19:00Z">
            <w:trPr>
              <w:trHeight w:val="484" w:hRule="atLeast"/>
            </w:trPr>
          </w:trPrChange>
        </w:trPr>
        <w:tc>
          <w:tcPr>
            <w:tcW w:w="0" w:type="auto"/>
            <w:vMerge w:val="continue"/>
            <w:tcBorders>
              <w:top w:val="single" w:color="auto" w:sz="4" w:space="0"/>
              <w:left w:val="single" w:color="auto" w:sz="4" w:space="0"/>
              <w:bottom w:val="single" w:color="auto" w:sz="4" w:space="0"/>
              <w:right w:val="single" w:color="auto" w:sz="4" w:space="0"/>
            </w:tcBorders>
            <w:vAlign w:val="center"/>
            <w:tcPrChange w:id="923" w:author="Palash Pandit" w:date="2021-05-06T16:19:00Z">
              <w:tcPr>
                <w:tcW w:w="0" w:type="auto"/>
                <w:vMerge w:val="continue"/>
                <w:tcBorders>
                  <w:top w:val="single" w:color="auto" w:sz="4" w:space="0"/>
                  <w:left w:val="single" w:color="auto" w:sz="4" w:space="0"/>
                  <w:bottom w:val="single" w:color="auto" w:sz="4" w:space="0"/>
                  <w:right w:val="single" w:color="auto" w:sz="4" w:space="0"/>
                </w:tcBorders>
                <w:vAlign w:val="center"/>
              </w:tcPr>
            </w:tcPrChange>
          </w:tcPr>
          <w:p>
            <w:pPr>
              <w:overflowPunct/>
              <w:autoSpaceDE/>
              <w:autoSpaceDN/>
              <w:adjustRightInd/>
              <w:spacing w:before="0"/>
              <w:ind w:left="0" w:right="0"/>
              <w:rPr>
                <w:rFonts w:cs="Arial"/>
              </w:rPr>
            </w:pPr>
          </w:p>
        </w:tc>
        <w:tc>
          <w:tcPr>
            <w:tcW w:w="3556" w:type="dxa"/>
            <w:vMerge w:val="continue"/>
            <w:tcBorders>
              <w:top w:val="single" w:color="auto" w:sz="4" w:space="0"/>
              <w:left w:val="single" w:color="auto" w:sz="4" w:space="0"/>
              <w:bottom w:val="single" w:color="auto" w:sz="4" w:space="0"/>
              <w:right w:val="single" w:color="auto" w:sz="4" w:space="0"/>
            </w:tcBorders>
            <w:vAlign w:val="center"/>
            <w:tcPrChange w:id="924" w:author="Palash Pandit" w:date="2021-05-06T16:19:00Z">
              <w:tcPr>
                <w:tcW w:w="3556" w:type="dxa"/>
                <w:vMerge w:val="continue"/>
                <w:tcBorders>
                  <w:top w:val="single" w:color="auto" w:sz="4" w:space="0"/>
                  <w:left w:val="single" w:color="auto" w:sz="4" w:space="0"/>
                  <w:bottom w:val="single" w:color="auto" w:sz="4" w:space="0"/>
                  <w:right w:val="single" w:color="auto" w:sz="4" w:space="0"/>
                </w:tcBorders>
                <w:vAlign w:val="center"/>
              </w:tcPr>
            </w:tcPrChange>
          </w:tcPr>
          <w:p>
            <w:pPr>
              <w:overflowPunct/>
              <w:autoSpaceDE/>
              <w:autoSpaceDN/>
              <w:adjustRightInd/>
              <w:spacing w:before="0"/>
              <w:ind w:left="0" w:right="0"/>
              <w:rPr>
                <w:rFonts w:cs="Arial"/>
              </w:rPr>
            </w:pPr>
          </w:p>
        </w:tc>
        <w:tc>
          <w:tcPr>
            <w:tcW w:w="1626" w:type="dxa"/>
            <w:vMerge w:val="continue"/>
            <w:tcBorders>
              <w:top w:val="single" w:color="auto" w:sz="4" w:space="0"/>
              <w:left w:val="single" w:color="auto" w:sz="4" w:space="0"/>
              <w:bottom w:val="single" w:color="auto" w:sz="4" w:space="0"/>
              <w:right w:val="single" w:color="auto" w:sz="4" w:space="0"/>
            </w:tcBorders>
            <w:vAlign w:val="center"/>
            <w:tcPrChange w:id="925" w:author="Palash Pandit" w:date="2021-05-06T16:19:00Z">
              <w:tcPr>
                <w:tcW w:w="1626" w:type="dxa"/>
                <w:vMerge w:val="continue"/>
                <w:tcBorders>
                  <w:top w:val="single" w:color="auto" w:sz="4" w:space="0"/>
                  <w:left w:val="single" w:color="auto" w:sz="4" w:space="0"/>
                  <w:bottom w:val="single" w:color="auto" w:sz="4" w:space="0"/>
                  <w:right w:val="single" w:color="auto" w:sz="4" w:space="0"/>
                </w:tcBorders>
                <w:vAlign w:val="center"/>
              </w:tcPr>
            </w:tcPrChange>
          </w:tcPr>
          <w:p>
            <w:pPr>
              <w:overflowPunct/>
              <w:autoSpaceDE/>
              <w:autoSpaceDN/>
              <w:adjustRightInd/>
              <w:spacing w:before="0"/>
              <w:ind w:left="0" w:right="0"/>
              <w:rPr>
                <w:rFonts w:cs="Arial"/>
              </w:rPr>
            </w:pPr>
          </w:p>
        </w:tc>
        <w:tc>
          <w:tcPr>
            <w:tcW w:w="2087" w:type="dxa"/>
            <w:tcBorders>
              <w:top w:val="single" w:color="auto" w:sz="4" w:space="0"/>
              <w:left w:val="single" w:color="auto" w:sz="4" w:space="0"/>
              <w:bottom w:val="single" w:color="auto" w:sz="4" w:space="0"/>
              <w:right w:val="single" w:color="auto" w:sz="4" w:space="0"/>
            </w:tcBorders>
            <w:tcPrChange w:id="926" w:author="Palash Pandit" w:date="2021-05-06T16:19:00Z">
              <w:tcPr>
                <w:tcW w:w="2087" w:type="dxa"/>
                <w:tcBorders>
                  <w:top w:val="single" w:color="auto" w:sz="4" w:space="0"/>
                  <w:left w:val="single" w:color="auto" w:sz="4" w:space="0"/>
                  <w:bottom w:val="single" w:color="auto" w:sz="4" w:space="0"/>
                  <w:right w:val="single" w:color="auto" w:sz="4" w:space="0"/>
                </w:tcBorders>
              </w:tcPr>
            </w:tcPrChange>
          </w:tcPr>
          <w:p>
            <w:pPr>
              <w:pStyle w:val="15"/>
              <w:spacing w:before="60" w:after="60"/>
              <w:ind w:left="0"/>
              <w:rPr>
                <w:rFonts w:cs="Arial"/>
                <w:sz w:val="20"/>
              </w:rPr>
            </w:pPr>
            <w:r>
              <w:rPr>
                <w:rFonts w:cs="Arial"/>
                <w:sz w:val="20"/>
              </w:rPr>
              <w:t>IT Operations</w:t>
            </w:r>
          </w:p>
          <w:p>
            <w:pPr>
              <w:pStyle w:val="15"/>
              <w:numPr>
                <w:ilvl w:val="0"/>
                <w:numId w:val="19"/>
              </w:numPr>
              <w:tabs>
                <w:tab w:val="left" w:pos="720"/>
              </w:tabs>
              <w:overflowPunct/>
              <w:autoSpaceDE/>
              <w:adjustRightInd/>
              <w:spacing w:before="60" w:after="60"/>
              <w:ind w:right="0"/>
              <w:textAlignment w:val="auto"/>
              <w:rPr>
                <w:rFonts w:cs="Arial"/>
                <w:sz w:val="20"/>
              </w:rPr>
            </w:pPr>
            <w:r>
              <w:rPr>
                <w:rFonts w:cs="Arial"/>
                <w:sz w:val="20"/>
              </w:rPr>
              <w:t>DBA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927" w:author="Palash Pandit" w:date="2021-05-06T16:19: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trHeight w:val="484" w:hRule="atLeast"/>
          <w:trPrChange w:id="927" w:author="Palash Pandit" w:date="2021-05-06T16:19:00Z">
            <w:trPr>
              <w:trHeight w:val="484" w:hRule="atLeast"/>
            </w:trPr>
          </w:trPrChange>
        </w:trPr>
        <w:tc>
          <w:tcPr>
            <w:tcW w:w="0" w:type="auto"/>
            <w:vMerge w:val="continue"/>
            <w:tcBorders>
              <w:top w:val="single" w:color="auto" w:sz="4" w:space="0"/>
              <w:left w:val="single" w:color="auto" w:sz="4" w:space="0"/>
              <w:bottom w:val="single" w:color="auto" w:sz="4" w:space="0"/>
              <w:right w:val="single" w:color="auto" w:sz="4" w:space="0"/>
            </w:tcBorders>
            <w:vAlign w:val="center"/>
            <w:tcPrChange w:id="928" w:author="Palash Pandit" w:date="2021-05-06T16:19:00Z">
              <w:tcPr>
                <w:tcW w:w="0" w:type="auto"/>
                <w:vMerge w:val="continue"/>
                <w:tcBorders>
                  <w:top w:val="single" w:color="auto" w:sz="4" w:space="0"/>
                  <w:left w:val="single" w:color="auto" w:sz="4" w:space="0"/>
                  <w:bottom w:val="single" w:color="auto" w:sz="4" w:space="0"/>
                  <w:right w:val="single" w:color="auto" w:sz="4" w:space="0"/>
                </w:tcBorders>
                <w:vAlign w:val="center"/>
              </w:tcPr>
            </w:tcPrChange>
          </w:tcPr>
          <w:p>
            <w:pPr>
              <w:overflowPunct/>
              <w:autoSpaceDE/>
              <w:autoSpaceDN/>
              <w:adjustRightInd/>
              <w:spacing w:before="0"/>
              <w:ind w:left="0" w:right="0"/>
              <w:rPr>
                <w:rFonts w:cs="Arial"/>
              </w:rPr>
            </w:pPr>
          </w:p>
        </w:tc>
        <w:tc>
          <w:tcPr>
            <w:tcW w:w="3556" w:type="dxa"/>
            <w:vMerge w:val="continue"/>
            <w:tcBorders>
              <w:top w:val="single" w:color="auto" w:sz="4" w:space="0"/>
              <w:left w:val="single" w:color="auto" w:sz="4" w:space="0"/>
              <w:bottom w:val="single" w:color="auto" w:sz="4" w:space="0"/>
              <w:right w:val="single" w:color="auto" w:sz="4" w:space="0"/>
            </w:tcBorders>
            <w:vAlign w:val="center"/>
            <w:tcPrChange w:id="929" w:author="Palash Pandit" w:date="2021-05-06T16:19:00Z">
              <w:tcPr>
                <w:tcW w:w="3556" w:type="dxa"/>
                <w:vMerge w:val="continue"/>
                <w:tcBorders>
                  <w:top w:val="single" w:color="auto" w:sz="4" w:space="0"/>
                  <w:left w:val="single" w:color="auto" w:sz="4" w:space="0"/>
                  <w:bottom w:val="single" w:color="auto" w:sz="4" w:space="0"/>
                  <w:right w:val="single" w:color="auto" w:sz="4" w:space="0"/>
                </w:tcBorders>
                <w:vAlign w:val="center"/>
              </w:tcPr>
            </w:tcPrChange>
          </w:tcPr>
          <w:p>
            <w:pPr>
              <w:overflowPunct/>
              <w:autoSpaceDE/>
              <w:autoSpaceDN/>
              <w:adjustRightInd/>
              <w:spacing w:before="0"/>
              <w:ind w:left="0" w:right="0"/>
              <w:rPr>
                <w:rFonts w:cs="Arial"/>
              </w:rPr>
            </w:pPr>
          </w:p>
        </w:tc>
        <w:tc>
          <w:tcPr>
            <w:tcW w:w="1626" w:type="dxa"/>
            <w:vMerge w:val="continue"/>
            <w:tcBorders>
              <w:top w:val="single" w:color="auto" w:sz="4" w:space="0"/>
              <w:left w:val="single" w:color="auto" w:sz="4" w:space="0"/>
              <w:bottom w:val="single" w:color="auto" w:sz="4" w:space="0"/>
              <w:right w:val="single" w:color="auto" w:sz="4" w:space="0"/>
            </w:tcBorders>
            <w:vAlign w:val="center"/>
            <w:tcPrChange w:id="930" w:author="Palash Pandit" w:date="2021-05-06T16:19:00Z">
              <w:tcPr>
                <w:tcW w:w="1626" w:type="dxa"/>
                <w:vMerge w:val="continue"/>
                <w:tcBorders>
                  <w:top w:val="single" w:color="auto" w:sz="4" w:space="0"/>
                  <w:left w:val="single" w:color="auto" w:sz="4" w:space="0"/>
                  <w:bottom w:val="single" w:color="auto" w:sz="4" w:space="0"/>
                  <w:right w:val="single" w:color="auto" w:sz="4" w:space="0"/>
                </w:tcBorders>
                <w:vAlign w:val="center"/>
              </w:tcPr>
            </w:tcPrChange>
          </w:tcPr>
          <w:p>
            <w:pPr>
              <w:overflowPunct/>
              <w:autoSpaceDE/>
              <w:autoSpaceDN/>
              <w:adjustRightInd/>
              <w:spacing w:before="0"/>
              <w:ind w:left="0" w:right="0"/>
              <w:rPr>
                <w:rFonts w:cs="Arial"/>
              </w:rPr>
            </w:pPr>
          </w:p>
        </w:tc>
        <w:tc>
          <w:tcPr>
            <w:tcW w:w="2087" w:type="dxa"/>
            <w:tcBorders>
              <w:top w:val="single" w:color="auto" w:sz="4" w:space="0"/>
              <w:left w:val="single" w:color="auto" w:sz="4" w:space="0"/>
              <w:bottom w:val="single" w:color="auto" w:sz="4" w:space="0"/>
              <w:right w:val="single" w:color="auto" w:sz="4" w:space="0"/>
            </w:tcBorders>
            <w:tcPrChange w:id="931" w:author="Palash Pandit" w:date="2021-05-06T16:19:00Z">
              <w:tcPr>
                <w:tcW w:w="2087" w:type="dxa"/>
                <w:tcBorders>
                  <w:top w:val="single" w:color="auto" w:sz="4" w:space="0"/>
                  <w:left w:val="single" w:color="auto" w:sz="4" w:space="0"/>
                  <w:bottom w:val="single" w:color="auto" w:sz="4" w:space="0"/>
                  <w:right w:val="single" w:color="auto" w:sz="4" w:space="0"/>
                </w:tcBorders>
              </w:tcPr>
            </w:tcPrChange>
          </w:tcPr>
          <w:p>
            <w:pPr>
              <w:pStyle w:val="15"/>
              <w:spacing w:before="60" w:after="60"/>
              <w:ind w:left="0"/>
              <w:rPr>
                <w:rFonts w:cs="Arial"/>
                <w:sz w:val="20"/>
              </w:rPr>
            </w:pPr>
            <w:r>
              <w:rPr>
                <w:rFonts w:cs="Arial"/>
                <w:sz w:val="20"/>
              </w:rPr>
              <w:t>IT Operations</w:t>
            </w:r>
          </w:p>
          <w:p>
            <w:pPr>
              <w:pStyle w:val="15"/>
              <w:keepNext/>
              <w:numPr>
                <w:ilvl w:val="0"/>
                <w:numId w:val="19"/>
              </w:numPr>
              <w:tabs>
                <w:tab w:val="left" w:pos="720"/>
              </w:tabs>
              <w:overflowPunct/>
              <w:autoSpaceDE/>
              <w:adjustRightInd/>
              <w:spacing w:before="60" w:after="60"/>
              <w:ind w:right="0"/>
              <w:textAlignment w:val="auto"/>
              <w:rPr>
                <w:rFonts w:cs="Arial"/>
                <w:sz w:val="20"/>
              </w:rPr>
            </w:pPr>
            <w:r>
              <w:rPr>
                <w:rFonts w:cs="Arial"/>
                <w:sz w:val="20"/>
              </w:rPr>
              <w:t>Infra</w:t>
            </w:r>
          </w:p>
        </w:tc>
      </w:tr>
    </w:tbl>
    <w:p>
      <w:pPr>
        <w:pStyle w:val="21"/>
        <w:jc w:val="center"/>
      </w:pPr>
      <w:bookmarkStart w:id="232" w:name="_Toc449860852"/>
      <w:bookmarkStart w:id="233" w:name="_Toc449860946"/>
      <w:r>
        <w:t xml:space="preserve">Table </w:t>
      </w:r>
      <w:r>
        <w:fldChar w:fldCharType="begin"/>
      </w:r>
      <w:r>
        <w:instrText xml:space="preserve"> SEQ Table \* ARABIC </w:instrText>
      </w:r>
      <w:r>
        <w:fldChar w:fldCharType="separate"/>
      </w:r>
      <w:r>
        <w:t>16</w:t>
      </w:r>
      <w:r>
        <w:fldChar w:fldCharType="end"/>
      </w:r>
    </w:p>
    <w:p>
      <w:pPr>
        <w:overflowPunct/>
        <w:autoSpaceDE/>
        <w:autoSpaceDN/>
        <w:adjustRightInd/>
        <w:spacing w:before="0"/>
        <w:ind w:left="0" w:right="0"/>
        <w:textAlignment w:val="auto"/>
        <w:rPr>
          <w:ins w:id="932" w:author="Palash Pandit" w:date="2021-05-05T14:43:00Z"/>
          <w:rFonts w:cs="Arial"/>
          <w:b/>
          <w:caps/>
        </w:rPr>
      </w:pPr>
      <w:ins w:id="933" w:author="Palash Pandit" w:date="2021-05-05T14:43:00Z">
        <w:bookmarkStart w:id="234" w:name="_Toc502738157"/>
        <w:r>
          <w:rPr>
            <w:rFonts w:cs="Arial"/>
            <w:caps/>
          </w:rPr>
          <w:br w:type="page"/>
        </w:r>
      </w:ins>
    </w:p>
    <w:p>
      <w:pPr>
        <w:pStyle w:val="4"/>
        <w:keepNext w:val="0"/>
        <w:tabs>
          <w:tab w:val="left" w:pos="993"/>
        </w:tabs>
        <w:overflowPunct/>
        <w:autoSpaceDE/>
        <w:autoSpaceDN/>
        <w:adjustRightInd/>
        <w:spacing w:before="240"/>
        <w:ind w:left="0" w:right="0" w:firstLine="450"/>
        <w:jc w:val="left"/>
        <w:textAlignment w:val="auto"/>
        <w:rPr>
          <w:rFonts w:cs="Arial"/>
          <w:sz w:val="20"/>
        </w:rPr>
        <w:pPrChange w:id="934" w:author="Palash Pandit" w:date="2021-05-06T16:20:00Z">
          <w:pPr>
            <w:pStyle w:val="4"/>
            <w:keepNext w:val="0"/>
            <w:tabs>
              <w:tab w:val="left" w:pos="1440"/>
            </w:tabs>
            <w:overflowPunct/>
            <w:autoSpaceDE/>
            <w:autoSpaceDN/>
            <w:adjustRightInd/>
            <w:spacing w:before="240"/>
            <w:ind w:left="0" w:right="0" w:firstLine="450"/>
            <w:jc w:val="left"/>
            <w:textAlignment w:val="auto"/>
          </w:pPr>
        </w:pPrChange>
      </w:pPr>
      <w:r>
        <w:rPr>
          <w:rFonts w:cs="Arial"/>
          <w:caps/>
          <w:sz w:val="20"/>
        </w:rPr>
        <w:t>4.8.</w:t>
      </w:r>
      <w:del w:id="935" w:author="Palash Pandit" w:date="2021-05-07T11:38:00Z">
        <w:r>
          <w:rPr>
            <w:rFonts w:cs="Arial"/>
            <w:caps/>
            <w:sz w:val="20"/>
          </w:rPr>
          <w:delText>2</w:delText>
        </w:r>
      </w:del>
      <w:ins w:id="936" w:author="Palash Pandit" w:date="2021-05-07T11:38:00Z">
        <w:r>
          <w:rPr>
            <w:rFonts w:cs="Arial"/>
            <w:caps/>
            <w:sz w:val="20"/>
          </w:rPr>
          <w:t>3</w:t>
        </w:r>
      </w:ins>
      <w:r>
        <w:rPr>
          <w:rFonts w:cs="Arial"/>
          <w:caps/>
          <w:sz w:val="20"/>
        </w:rPr>
        <w:t>. Application / Technical Support</w:t>
      </w:r>
      <w:bookmarkEnd w:id="232"/>
      <w:bookmarkEnd w:id="233"/>
      <w:bookmarkEnd w:id="234"/>
      <w:r>
        <w:rPr>
          <w:rFonts w:cs="Arial"/>
          <w:sz w:val="20"/>
        </w:rPr>
        <w:tab/>
      </w:r>
    </w:p>
    <w:p>
      <w:pPr>
        <w:pStyle w:val="15"/>
        <w:rPr>
          <w:rFonts w:cs="Arial"/>
          <w:iCs/>
          <w:sz w:val="20"/>
        </w:rPr>
      </w:pPr>
      <w:r>
        <w:rPr>
          <w:rFonts w:eastAsia="Arial Unicode MS" w:cs="Arial"/>
          <w:sz w:val="20"/>
        </w:rPr>
        <w:t>T</w:t>
      </w:r>
      <w:r>
        <w:rPr>
          <w:rFonts w:cs="Arial"/>
          <w:iCs/>
          <w:sz w:val="20"/>
        </w:rPr>
        <w:t>he following is the Problem Resolution Structure:</w:t>
      </w:r>
    </w:p>
    <w:tbl>
      <w:tblPr>
        <w:tblStyle w:val="12"/>
        <w:tblW w:w="9450" w:type="dxa"/>
        <w:tblInd w:w="55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86"/>
        <w:gridCol w:w="2464"/>
        <w:gridCol w:w="4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2486" w:type="dxa"/>
            <w:tcBorders>
              <w:top w:val="single" w:color="auto" w:sz="4" w:space="0"/>
              <w:left w:val="single" w:color="auto" w:sz="4" w:space="0"/>
              <w:bottom w:val="single" w:color="auto" w:sz="4" w:space="0"/>
              <w:right w:val="single" w:color="auto" w:sz="4" w:space="0"/>
            </w:tcBorders>
            <w:shd w:val="clear" w:color="auto" w:fill="8DB3E2" w:themeFill="text2" w:themeFillTint="66"/>
            <w:vAlign w:val="center"/>
          </w:tcPr>
          <w:p>
            <w:pPr>
              <w:pStyle w:val="15"/>
              <w:spacing w:before="60" w:after="60"/>
              <w:ind w:left="0" w:right="-122"/>
              <w:rPr>
                <w:rFonts w:cs="Arial"/>
                <w:b/>
                <w:bCs/>
                <w:sz w:val="20"/>
              </w:rPr>
            </w:pPr>
            <w:r>
              <w:rPr>
                <w:rFonts w:cs="Arial"/>
                <w:b/>
                <w:bCs/>
                <w:sz w:val="20"/>
              </w:rPr>
              <w:t>2</w:t>
            </w:r>
            <w:r>
              <w:rPr>
                <w:rFonts w:cs="Arial"/>
                <w:b/>
                <w:bCs/>
                <w:sz w:val="20"/>
                <w:vertAlign w:val="superscript"/>
              </w:rPr>
              <w:t>nd</w:t>
            </w:r>
            <w:r>
              <w:rPr>
                <w:rFonts w:cs="Arial"/>
                <w:b/>
                <w:bCs/>
                <w:sz w:val="20"/>
              </w:rPr>
              <w:t xml:space="preserve"> Level Support</w:t>
            </w:r>
          </w:p>
        </w:tc>
        <w:tc>
          <w:tcPr>
            <w:tcW w:w="2464" w:type="dxa"/>
            <w:tcBorders>
              <w:top w:val="single" w:color="auto" w:sz="4" w:space="0"/>
              <w:left w:val="single" w:color="auto" w:sz="4" w:space="0"/>
              <w:bottom w:val="single" w:color="auto" w:sz="4" w:space="0"/>
              <w:right w:val="single" w:color="auto" w:sz="4" w:space="0"/>
            </w:tcBorders>
            <w:shd w:val="clear" w:color="auto" w:fill="8DB3E2" w:themeFill="text2" w:themeFillTint="66"/>
            <w:vAlign w:val="center"/>
          </w:tcPr>
          <w:p>
            <w:pPr>
              <w:jc w:val="center"/>
              <w:rPr>
                <w:rFonts w:cs="Arial"/>
                <w:b/>
                <w:bCs/>
              </w:rPr>
            </w:pPr>
            <w:r>
              <w:rPr>
                <w:rFonts w:cs="Arial"/>
                <w:b/>
                <w:bCs/>
              </w:rPr>
              <w:t>Name</w:t>
            </w:r>
          </w:p>
        </w:tc>
        <w:tc>
          <w:tcPr>
            <w:tcW w:w="4500" w:type="dxa"/>
            <w:tcBorders>
              <w:top w:val="single" w:color="auto" w:sz="4" w:space="0"/>
              <w:left w:val="single" w:color="auto" w:sz="4" w:space="0"/>
              <w:bottom w:val="single" w:color="auto" w:sz="4" w:space="0"/>
              <w:right w:val="single" w:color="auto" w:sz="4" w:space="0"/>
            </w:tcBorders>
            <w:shd w:val="clear" w:color="auto" w:fill="8DB3E2" w:themeFill="text2" w:themeFillTint="66"/>
            <w:vAlign w:val="center"/>
          </w:tcPr>
          <w:p>
            <w:pPr>
              <w:pStyle w:val="57"/>
              <w:spacing w:before="0"/>
              <w:rPr>
                <w:rFonts w:ascii="Arial" w:hAnsi="Arial" w:cs="Arial"/>
                <w:color w:val="auto"/>
                <w:sz w:val="20"/>
                <w:szCs w:val="20"/>
              </w:rPr>
            </w:pPr>
            <w:r>
              <w:rPr>
                <w:rFonts w:ascii="Arial" w:hAnsi="Arial" w:cs="Arial"/>
                <w:color w:val="auto"/>
                <w:sz w:val="20"/>
                <w:szCs w:val="20"/>
              </w:rPr>
              <w:t>Contact No/Memo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6" w:type="dxa"/>
            <w:tcBorders>
              <w:top w:val="single" w:color="auto" w:sz="4" w:space="0"/>
              <w:left w:val="single" w:color="auto" w:sz="4" w:space="0"/>
              <w:bottom w:val="single" w:color="auto" w:sz="4" w:space="0"/>
              <w:right w:val="single" w:color="auto" w:sz="4" w:space="0"/>
            </w:tcBorders>
          </w:tcPr>
          <w:p>
            <w:pPr>
              <w:tabs>
                <w:tab w:val="left" w:pos="1285"/>
              </w:tabs>
              <w:spacing w:after="120"/>
              <w:ind w:left="0" w:right="0"/>
              <w:rPr>
                <w:rFonts w:cs="Arial"/>
              </w:rPr>
            </w:pPr>
            <w:r>
              <w:rPr>
                <w:rFonts w:cs="Arial"/>
              </w:rPr>
              <w:t>Application Support</w:t>
            </w:r>
          </w:p>
        </w:tc>
        <w:tc>
          <w:tcPr>
            <w:tcW w:w="2464" w:type="dxa"/>
            <w:tcBorders>
              <w:top w:val="single" w:color="auto" w:sz="4" w:space="0"/>
              <w:left w:val="single" w:color="auto" w:sz="4" w:space="0"/>
              <w:bottom w:val="single" w:color="auto" w:sz="4" w:space="0"/>
              <w:right w:val="single" w:color="auto" w:sz="4" w:space="0"/>
            </w:tcBorders>
          </w:tcPr>
          <w:p>
            <w:pPr>
              <w:spacing w:after="120"/>
              <w:ind w:left="0" w:right="-131"/>
              <w:rPr>
                <w:rFonts w:cs="Arial"/>
              </w:rPr>
            </w:pPr>
            <w:del w:id="937" w:author="Palash Pandit" w:date="2021-05-06T16:26:00Z">
              <w:r>
                <w:rPr>
                  <w:rFonts w:cs="Arial"/>
                </w:rPr>
                <w:delText>SITO –</w:delText>
              </w:r>
            </w:del>
            <w:r>
              <w:rPr>
                <w:rFonts w:cs="Arial"/>
              </w:rPr>
              <w:t>EVR</w:t>
            </w:r>
          </w:p>
          <w:p>
            <w:pPr>
              <w:spacing w:after="120"/>
              <w:ind w:left="0" w:right="-131"/>
              <w:rPr>
                <w:rFonts w:cs="Arial"/>
              </w:rPr>
            </w:pPr>
            <w:r>
              <w:rPr>
                <w:rFonts w:cs="Arial"/>
              </w:rPr>
              <w:t>RajashekarReddy Kasireddy</w:t>
            </w:r>
          </w:p>
          <w:p>
            <w:pPr>
              <w:spacing w:after="120"/>
              <w:ind w:left="0" w:right="-131"/>
              <w:rPr>
                <w:rFonts w:cs="Arial"/>
              </w:rPr>
            </w:pPr>
          </w:p>
        </w:tc>
        <w:tc>
          <w:tcPr>
            <w:tcW w:w="4500" w:type="dxa"/>
            <w:tcBorders>
              <w:top w:val="single" w:color="auto" w:sz="4" w:space="0"/>
              <w:left w:val="single" w:color="auto" w:sz="4" w:space="0"/>
              <w:bottom w:val="single" w:color="auto" w:sz="4" w:space="0"/>
              <w:right w:val="single" w:color="auto" w:sz="4" w:space="0"/>
            </w:tcBorders>
          </w:tcPr>
          <w:p>
            <w:pPr>
              <w:spacing w:after="120"/>
              <w:ind w:left="-85" w:right="-58"/>
              <w:rPr>
                <w:rFonts w:cs="Arial"/>
              </w:rPr>
            </w:pPr>
            <w:r>
              <w:rPr>
                <w:rFonts w:cs="Arial"/>
              </w:rPr>
              <w:t>Group email : GD_AMS_EVR@malaysiaairlines.com</w:t>
            </w:r>
          </w:p>
          <w:p>
            <w:pPr>
              <w:spacing w:after="120"/>
              <w:ind w:left="-85"/>
              <w:rPr>
                <w:rFonts w:cs="Arial"/>
              </w:rPr>
            </w:pPr>
            <w:r>
              <w:rPr>
                <w:rFonts w:cs="Arial"/>
              </w:rPr>
              <w:t>Ext_rajashekarreddy.kasireddy@malaysiaairlines.com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6" w:type="dxa"/>
            <w:tcBorders>
              <w:top w:val="single" w:color="auto" w:sz="4" w:space="0"/>
              <w:left w:val="single" w:color="auto" w:sz="4" w:space="0"/>
              <w:bottom w:val="single" w:color="auto" w:sz="4" w:space="0"/>
              <w:right w:val="single" w:color="auto" w:sz="4" w:space="0"/>
            </w:tcBorders>
          </w:tcPr>
          <w:p>
            <w:pPr>
              <w:spacing w:after="120"/>
              <w:ind w:left="0" w:right="-122"/>
              <w:rPr>
                <w:rFonts w:cs="Arial"/>
              </w:rPr>
            </w:pPr>
            <w:r>
              <w:rPr>
                <w:rFonts w:cs="Arial"/>
              </w:rPr>
              <w:t>System Support</w:t>
            </w:r>
          </w:p>
        </w:tc>
        <w:tc>
          <w:tcPr>
            <w:tcW w:w="2464" w:type="dxa"/>
            <w:tcBorders>
              <w:top w:val="single" w:color="auto" w:sz="4" w:space="0"/>
              <w:left w:val="single" w:color="auto" w:sz="4" w:space="0"/>
              <w:bottom w:val="single" w:color="auto" w:sz="4" w:space="0"/>
              <w:right w:val="single" w:color="auto" w:sz="4" w:space="0"/>
            </w:tcBorders>
          </w:tcPr>
          <w:p>
            <w:pPr>
              <w:spacing w:after="120"/>
              <w:ind w:left="0"/>
              <w:rPr>
                <w:rFonts w:cs="Arial"/>
                <w:lang w:val="pt-BR"/>
              </w:rPr>
            </w:pPr>
            <w:r>
              <w:rPr>
                <w:rFonts w:cs="Arial"/>
                <w:lang w:val="pt-BR"/>
              </w:rPr>
              <w:t>TCS_Midrange</w:t>
            </w:r>
          </w:p>
          <w:p>
            <w:pPr>
              <w:spacing w:after="120"/>
              <w:rPr>
                <w:rFonts w:cs="Arial"/>
                <w:lang w:val="pt-BR"/>
              </w:rPr>
            </w:pPr>
          </w:p>
          <w:p>
            <w:pPr>
              <w:spacing w:after="120"/>
              <w:ind w:left="0" w:right="-131"/>
              <w:rPr>
                <w:rFonts w:cs="Arial"/>
                <w:lang w:val="pt-BR"/>
              </w:rPr>
            </w:pPr>
          </w:p>
        </w:tc>
        <w:tc>
          <w:tcPr>
            <w:tcW w:w="4500" w:type="dxa"/>
            <w:tcBorders>
              <w:top w:val="single" w:color="auto" w:sz="4" w:space="0"/>
              <w:left w:val="single" w:color="auto" w:sz="4" w:space="0"/>
              <w:bottom w:val="single" w:color="auto" w:sz="4" w:space="0"/>
              <w:right w:val="single" w:color="auto" w:sz="4" w:space="0"/>
            </w:tcBorders>
          </w:tcPr>
          <w:p>
            <w:pPr>
              <w:spacing w:after="120"/>
              <w:ind w:left="-85"/>
              <w:rPr>
                <w:rFonts w:cs="Arial"/>
              </w:rPr>
            </w:pPr>
            <w:r>
              <w:rPr>
                <w:rFonts w:cs="Arial"/>
              </w:rPr>
              <w:t>1800817802 # 3 Option</w:t>
            </w:r>
          </w:p>
          <w:p>
            <w:pPr>
              <w:spacing w:after="120"/>
              <w:ind w:left="-85"/>
              <w:rPr>
                <w:rFonts w:cs="Arial"/>
              </w:rPr>
            </w:pPr>
            <w:r>
              <w:fldChar w:fldCharType="begin"/>
            </w:r>
            <w:r>
              <w:instrText xml:space="preserve"> HYPERLINK "mailto:GD_TCSMidrange@malaysiaairlines.com" </w:instrText>
            </w:r>
            <w:r>
              <w:fldChar w:fldCharType="separate"/>
            </w:r>
            <w:r>
              <w:t>GD_TCSMidrange@malaysiaairlines.com</w:t>
            </w:r>
            <w: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6" w:type="dxa"/>
            <w:tcBorders>
              <w:top w:val="single" w:color="auto" w:sz="4" w:space="0"/>
              <w:left w:val="single" w:color="auto" w:sz="4" w:space="0"/>
              <w:bottom w:val="single" w:color="auto" w:sz="4" w:space="0"/>
              <w:right w:val="single" w:color="auto" w:sz="4" w:space="0"/>
            </w:tcBorders>
          </w:tcPr>
          <w:p>
            <w:pPr>
              <w:spacing w:after="120"/>
              <w:ind w:left="0" w:right="-122"/>
              <w:rPr>
                <w:rFonts w:cs="Arial"/>
              </w:rPr>
            </w:pPr>
            <w:r>
              <w:rPr>
                <w:rFonts w:cs="Arial"/>
              </w:rPr>
              <w:t>Database Support</w:t>
            </w:r>
          </w:p>
        </w:tc>
        <w:tc>
          <w:tcPr>
            <w:tcW w:w="2464" w:type="dxa"/>
            <w:tcBorders>
              <w:top w:val="single" w:color="auto" w:sz="4" w:space="0"/>
              <w:left w:val="single" w:color="auto" w:sz="4" w:space="0"/>
              <w:bottom w:val="single" w:color="auto" w:sz="4" w:space="0"/>
              <w:right w:val="single" w:color="auto" w:sz="4" w:space="0"/>
            </w:tcBorders>
          </w:tcPr>
          <w:p>
            <w:pPr>
              <w:tabs>
                <w:tab w:val="left" w:pos="2043"/>
              </w:tabs>
              <w:spacing w:after="120"/>
              <w:ind w:left="0" w:right="-131"/>
              <w:rPr>
                <w:rFonts w:cs="Arial"/>
              </w:rPr>
            </w:pPr>
            <w:r>
              <w:rPr>
                <w:rFonts w:cs="Arial"/>
              </w:rPr>
              <w:t>TCS_Database</w:t>
            </w:r>
          </w:p>
          <w:p>
            <w:pPr>
              <w:spacing w:after="120"/>
              <w:rPr>
                <w:rFonts w:cs="Arial"/>
              </w:rPr>
            </w:pPr>
          </w:p>
          <w:p>
            <w:pPr>
              <w:spacing w:after="120"/>
              <w:ind w:left="0"/>
              <w:rPr>
                <w:rFonts w:cs="Arial"/>
              </w:rPr>
            </w:pPr>
          </w:p>
        </w:tc>
        <w:tc>
          <w:tcPr>
            <w:tcW w:w="4500" w:type="dxa"/>
            <w:tcBorders>
              <w:top w:val="single" w:color="auto" w:sz="4" w:space="0"/>
              <w:left w:val="single" w:color="auto" w:sz="4" w:space="0"/>
              <w:bottom w:val="single" w:color="auto" w:sz="4" w:space="0"/>
              <w:right w:val="single" w:color="auto" w:sz="4" w:space="0"/>
            </w:tcBorders>
          </w:tcPr>
          <w:p>
            <w:pPr>
              <w:spacing w:after="120"/>
              <w:ind w:left="-85"/>
              <w:rPr>
                <w:rFonts w:cs="Arial"/>
              </w:rPr>
            </w:pPr>
            <w:r>
              <w:rPr>
                <w:rFonts w:cs="Arial"/>
              </w:rPr>
              <w:t>1800817802 # 4 Option</w:t>
            </w:r>
          </w:p>
          <w:p>
            <w:pPr>
              <w:spacing w:after="120"/>
              <w:ind w:left="-85"/>
              <w:rPr>
                <w:rFonts w:cs="Arial"/>
              </w:rPr>
            </w:pPr>
            <w:r>
              <w:fldChar w:fldCharType="begin"/>
            </w:r>
            <w:r>
              <w:instrText xml:space="preserve"> HYPERLINK "mailto:GD_TCSDatabase@malaysiaairlines.com" </w:instrText>
            </w:r>
            <w:r>
              <w:fldChar w:fldCharType="separate"/>
            </w:r>
            <w:r>
              <w:t>GD_TCSDatabase@malaysiaairlines.com</w:t>
            </w:r>
            <w:r>
              <w:fldChar w:fldCharType="end"/>
            </w:r>
          </w:p>
          <w:p>
            <w:pPr>
              <w:spacing w:after="120"/>
              <w:ind w:left="-85"/>
              <w:rPr>
                <w:rFonts w:cs="Ari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6" w:type="dxa"/>
            <w:tcBorders>
              <w:top w:val="single" w:color="auto" w:sz="4" w:space="0"/>
              <w:left w:val="single" w:color="auto" w:sz="4" w:space="0"/>
              <w:bottom w:val="single" w:color="auto" w:sz="4" w:space="0"/>
              <w:right w:val="single" w:color="auto" w:sz="4" w:space="0"/>
            </w:tcBorders>
          </w:tcPr>
          <w:p>
            <w:pPr>
              <w:spacing w:after="120"/>
              <w:ind w:left="0" w:right="-122"/>
              <w:rPr>
                <w:rFonts w:cs="Arial"/>
              </w:rPr>
            </w:pPr>
            <w:r>
              <w:rPr>
                <w:rFonts w:cs="Arial"/>
              </w:rPr>
              <w:t>Network Support</w:t>
            </w:r>
          </w:p>
        </w:tc>
        <w:tc>
          <w:tcPr>
            <w:tcW w:w="2464" w:type="dxa"/>
            <w:tcBorders>
              <w:top w:val="single" w:color="auto" w:sz="4" w:space="0"/>
              <w:left w:val="single" w:color="auto" w:sz="4" w:space="0"/>
              <w:bottom w:val="single" w:color="auto" w:sz="4" w:space="0"/>
              <w:right w:val="single" w:color="auto" w:sz="4" w:space="0"/>
            </w:tcBorders>
          </w:tcPr>
          <w:p>
            <w:pPr>
              <w:spacing w:after="120"/>
              <w:ind w:left="0" w:right="11"/>
              <w:rPr>
                <w:rFonts w:cs="Arial"/>
              </w:rPr>
            </w:pPr>
            <w:r>
              <w:rPr>
                <w:rFonts w:cs="Arial"/>
              </w:rPr>
              <w:t>TCS_Network</w:t>
            </w:r>
          </w:p>
        </w:tc>
        <w:tc>
          <w:tcPr>
            <w:tcW w:w="4500" w:type="dxa"/>
            <w:tcBorders>
              <w:top w:val="single" w:color="auto" w:sz="4" w:space="0"/>
              <w:left w:val="single" w:color="auto" w:sz="4" w:space="0"/>
              <w:bottom w:val="single" w:color="auto" w:sz="4" w:space="0"/>
              <w:right w:val="single" w:color="auto" w:sz="4" w:space="0"/>
            </w:tcBorders>
          </w:tcPr>
          <w:p>
            <w:pPr>
              <w:spacing w:after="120"/>
              <w:ind w:left="0"/>
              <w:rPr>
                <w:rFonts w:cs="Arial"/>
              </w:rPr>
            </w:pPr>
            <w:r>
              <w:rPr>
                <w:rFonts w:cs="Arial"/>
              </w:rPr>
              <w:t xml:space="preserve">60378637155 </w:t>
            </w:r>
          </w:p>
          <w:p>
            <w:pPr>
              <w:spacing w:after="120"/>
              <w:ind w:left="0"/>
              <w:rPr>
                <w:rFonts w:cs="Arial"/>
              </w:rPr>
            </w:pPr>
            <w:r>
              <w:rPr>
                <w:rFonts w:cs="Arial"/>
              </w:rPr>
              <w:t>60378637581/82</w:t>
            </w:r>
          </w:p>
          <w:p>
            <w:pPr>
              <w:keepNext/>
              <w:spacing w:after="120"/>
              <w:ind w:left="0"/>
              <w:rPr>
                <w:rFonts w:cs="Arial"/>
              </w:rPr>
            </w:pPr>
            <w:r>
              <w:rPr>
                <w:rFonts w:cs="Arial"/>
              </w:rPr>
              <w:t>GD_TCSNetwork@malaysiaairlines.com</w:t>
            </w:r>
          </w:p>
        </w:tc>
      </w:tr>
    </w:tbl>
    <w:p>
      <w:pPr>
        <w:pStyle w:val="21"/>
        <w:jc w:val="center"/>
      </w:pPr>
      <w:bookmarkStart w:id="235" w:name="_Toc449860853"/>
      <w:bookmarkStart w:id="236" w:name="_Toc449860947"/>
      <w:r>
        <w:t xml:space="preserve">Table </w:t>
      </w:r>
      <w:r>
        <w:fldChar w:fldCharType="begin"/>
      </w:r>
      <w:r>
        <w:instrText xml:space="preserve"> SEQ Table \* ARABIC </w:instrText>
      </w:r>
      <w:r>
        <w:fldChar w:fldCharType="separate"/>
      </w:r>
      <w:r>
        <w:t>17</w:t>
      </w:r>
      <w:r>
        <w:fldChar w:fldCharType="end"/>
      </w:r>
    </w:p>
    <w:p>
      <w:pPr>
        <w:overflowPunct/>
        <w:autoSpaceDE/>
        <w:autoSpaceDN/>
        <w:adjustRightInd/>
        <w:spacing w:before="0"/>
        <w:ind w:left="0" w:right="0"/>
        <w:textAlignment w:val="auto"/>
        <w:rPr>
          <w:lang w:val="en-GB"/>
        </w:rPr>
        <w:pPrChange w:id="938" w:author="Palash Pandit" w:date="2021-05-03T11:34:00Z">
          <w:pPr/>
        </w:pPrChange>
      </w:pPr>
    </w:p>
    <w:p>
      <w:pPr>
        <w:pStyle w:val="2"/>
        <w:numPr>
          <w:ilvl w:val="1"/>
          <w:numId w:val="9"/>
        </w:numPr>
        <w:spacing w:before="40" w:after="40" w:line="240" w:lineRule="atLeast"/>
        <w:ind w:left="0" w:firstLine="1"/>
        <w:jc w:val="both"/>
        <w:pPrChange w:id="939" w:author="Palash Pandit" w:date="2021-05-06T16:19:00Z">
          <w:pPr>
            <w:pStyle w:val="2"/>
            <w:numPr>
              <w:ilvl w:val="1"/>
              <w:numId w:val="9"/>
            </w:numPr>
            <w:spacing w:before="40" w:after="40" w:line="240" w:lineRule="atLeast"/>
            <w:ind w:left="540" w:hanging="90"/>
            <w:jc w:val="both"/>
          </w:pPr>
        </w:pPrChange>
      </w:pPr>
      <w:bookmarkStart w:id="237" w:name="_Toc502738158"/>
      <w:r>
        <w:t>USER GUIDE</w:t>
      </w:r>
      <w:bookmarkEnd w:id="235"/>
      <w:bookmarkEnd w:id="236"/>
      <w:bookmarkEnd w:id="237"/>
    </w:p>
    <w:p>
      <w:pPr>
        <w:pStyle w:val="4"/>
        <w:keepNext w:val="0"/>
        <w:tabs>
          <w:tab w:val="left" w:pos="851"/>
        </w:tabs>
        <w:overflowPunct/>
        <w:autoSpaceDE/>
        <w:autoSpaceDN/>
        <w:adjustRightInd/>
        <w:spacing w:before="240"/>
        <w:ind w:left="-142" w:right="0" w:firstLine="426"/>
        <w:jc w:val="left"/>
        <w:textAlignment w:val="auto"/>
        <w:rPr>
          <w:rFonts w:cs="Arial"/>
          <w:caps/>
          <w:sz w:val="20"/>
        </w:rPr>
        <w:pPrChange w:id="940" w:author="Palash Pandit" w:date="2021-05-06T16:20:00Z">
          <w:pPr>
            <w:pStyle w:val="4"/>
            <w:keepNext w:val="0"/>
            <w:tabs>
              <w:tab w:val="left" w:pos="1440"/>
            </w:tabs>
            <w:overflowPunct/>
            <w:autoSpaceDE/>
            <w:autoSpaceDN/>
            <w:adjustRightInd/>
            <w:spacing w:before="240"/>
            <w:ind w:left="0" w:right="0" w:firstLine="450"/>
            <w:jc w:val="left"/>
            <w:textAlignment w:val="auto"/>
          </w:pPr>
        </w:pPrChange>
      </w:pPr>
      <w:ins w:id="941" w:author="Palash Pandit" w:date="2021-05-03T11:35:00Z">
        <w:bookmarkStart w:id="238" w:name="_Toc449860854"/>
        <w:bookmarkStart w:id="239" w:name="_Toc449860948"/>
        <w:bookmarkStart w:id="240" w:name="_Toc502738159"/>
        <w:r>
          <w:rPr>
            <w:rFonts w:cs="Arial"/>
            <w:caps/>
            <w:sz w:val="20"/>
          </w:rPr>
          <w:tab/>
        </w:r>
      </w:ins>
      <w:r>
        <w:rPr>
          <w:rFonts w:cs="Arial"/>
          <w:caps/>
          <w:sz w:val="20"/>
        </w:rPr>
        <w:t>4.9.1. EVR CCF User Guide</w:t>
      </w:r>
      <w:bookmarkEnd w:id="238"/>
      <w:bookmarkEnd w:id="239"/>
      <w:bookmarkEnd w:id="240"/>
    </w:p>
    <w:p>
      <w:pPr>
        <w:spacing w:before="40" w:after="40" w:line="240" w:lineRule="atLeast"/>
        <w:jc w:val="both"/>
      </w:pPr>
    </w:p>
    <w:p>
      <w:pPr>
        <w:spacing w:before="40" w:after="40" w:line="240" w:lineRule="atLeast"/>
        <w:jc w:val="both"/>
      </w:pPr>
      <w:r>
        <w:rPr>
          <w:lang w:val="en-GB"/>
        </w:rPr>
        <w:object>
          <v:shape id="_x0000_i1025" o:spt="75" type="#_x0000_t75" style="height:49.45pt;width:96.95pt;" o:ole="t" filled="f" o:preferrelative="t" stroked="f" coordsize="21600,21600">
            <v:path/>
            <v:fill on="f" focussize="0,0"/>
            <v:stroke on="f" joinstyle="miter"/>
            <v:imagedata r:id="rId35" o:title=""/>
            <o:lock v:ext="edit" aspectratio="t"/>
            <w10:wrap type="none"/>
            <w10:anchorlock/>
          </v:shape>
          <o:OLEObject Type="Embed" ProgID="AcroExch.Document.DC" ShapeID="_x0000_i1025" DrawAspect="Content" ObjectID="_1468075725" r:id="rId34">
            <o:LockedField>false</o:LockedField>
          </o:OLEObject>
        </w:object>
      </w:r>
    </w:p>
    <w:p>
      <w:pPr>
        <w:pStyle w:val="4"/>
        <w:keepNext w:val="0"/>
        <w:tabs>
          <w:tab w:val="left" w:pos="851"/>
        </w:tabs>
        <w:overflowPunct/>
        <w:autoSpaceDE/>
        <w:autoSpaceDN/>
        <w:adjustRightInd/>
        <w:spacing w:before="240"/>
        <w:ind w:left="426" w:right="0" w:firstLine="0"/>
        <w:jc w:val="left"/>
        <w:textAlignment w:val="auto"/>
        <w:pPrChange w:id="942" w:author="Palash Pandit" w:date="2021-05-03T11:35:00Z">
          <w:pPr>
            <w:pStyle w:val="4"/>
            <w:keepNext w:val="0"/>
            <w:tabs>
              <w:tab w:val="left" w:pos="1440"/>
            </w:tabs>
            <w:overflowPunct/>
            <w:autoSpaceDE/>
            <w:autoSpaceDN/>
            <w:adjustRightInd/>
            <w:spacing w:before="240"/>
            <w:ind w:left="0" w:right="0" w:firstLine="450"/>
            <w:jc w:val="left"/>
            <w:textAlignment w:val="auto"/>
          </w:pPr>
        </w:pPrChange>
      </w:pPr>
      <w:ins w:id="943" w:author="Palash Pandit" w:date="2021-05-03T11:35:00Z">
        <w:bookmarkStart w:id="241" w:name="_Toc449860855"/>
        <w:bookmarkStart w:id="242" w:name="_Toc449860949"/>
        <w:bookmarkStart w:id="243" w:name="_Toc502738160"/>
        <w:r>
          <w:rPr>
            <w:rFonts w:cs="Arial"/>
            <w:caps/>
            <w:sz w:val="20"/>
          </w:rPr>
          <w:tab/>
        </w:r>
      </w:ins>
      <w:r>
        <w:rPr>
          <w:rFonts w:cs="Arial"/>
          <w:caps/>
          <w:sz w:val="20"/>
        </w:rPr>
        <w:t>4.9.2. EVR TCF User Guide</w:t>
      </w:r>
      <w:bookmarkEnd w:id="241"/>
      <w:bookmarkEnd w:id="242"/>
      <w:bookmarkEnd w:id="243"/>
    </w:p>
    <w:p>
      <w:pPr>
        <w:spacing w:before="40" w:after="40" w:line="240" w:lineRule="atLeast"/>
        <w:jc w:val="both"/>
        <w:rPr>
          <w:ins w:id="944" w:author="Palash Pandit" w:date="2021-05-03T11:36:00Z"/>
          <w:lang w:val="en-GB"/>
        </w:rPr>
      </w:pPr>
      <w:r>
        <w:rPr>
          <w:lang w:val="en-GB"/>
        </w:rPr>
        <w:object>
          <v:shape id="_x0000_i1026" o:spt="75" type="#_x0000_t75" style="height:48pt;width:99.85pt;" o:ole="t" filled="f" o:preferrelative="t" stroked="f" coordsize="21600,21600">
            <v:path/>
            <v:fill on="f" focussize="0,0"/>
            <v:stroke on="f" joinstyle="miter"/>
            <v:imagedata r:id="rId37" o:title=""/>
            <o:lock v:ext="edit" aspectratio="t"/>
            <w10:wrap type="none"/>
            <w10:anchorlock/>
          </v:shape>
          <o:OLEObject Type="Embed" ProgID="AcroExch.Document.DC" ShapeID="_x0000_i1026" DrawAspect="Content" ObjectID="_1468075726" r:id="rId36">
            <o:LockedField>false</o:LockedField>
          </o:OLEObject>
        </w:object>
      </w:r>
    </w:p>
    <w:p>
      <w:pPr>
        <w:spacing w:before="40" w:after="40" w:line="240" w:lineRule="atLeast"/>
        <w:jc w:val="both"/>
        <w:rPr>
          <w:ins w:id="945" w:author="Palash Pandit" w:date="2021-05-03T11:34:00Z"/>
          <w:lang w:val="en-GB"/>
        </w:rPr>
      </w:pPr>
    </w:p>
    <w:p>
      <w:pPr>
        <w:overflowPunct/>
        <w:autoSpaceDE/>
        <w:autoSpaceDN/>
        <w:adjustRightInd/>
        <w:spacing w:before="0"/>
        <w:ind w:left="0" w:right="0"/>
        <w:textAlignment w:val="auto"/>
        <w:rPr>
          <w:ins w:id="946" w:author="Palash Pandit" w:date="2021-05-05T14:43:00Z"/>
          <w:b/>
          <w:bCs/>
          <w:lang w:val="en-GB"/>
        </w:rPr>
      </w:pPr>
      <w:ins w:id="947" w:author="Palash Pandit" w:date="2021-05-05T14:43:00Z">
        <w:r>
          <w:rPr>
            <w:b/>
            <w:bCs/>
            <w:lang w:val="en-GB"/>
          </w:rPr>
          <w:br w:type="page"/>
        </w:r>
      </w:ins>
    </w:p>
    <w:p>
      <w:pPr>
        <w:pStyle w:val="56"/>
        <w:numPr>
          <w:ilvl w:val="3"/>
          <w:numId w:val="20"/>
        </w:numPr>
        <w:spacing w:before="40" w:after="40" w:line="240" w:lineRule="atLeast"/>
        <w:jc w:val="both"/>
        <w:rPr>
          <w:ins w:id="949" w:author="Palash Pandit" w:date="2021-05-03T11:36:00Z"/>
          <w:b/>
          <w:bCs/>
          <w:rPrChange w:id="950" w:author="Palash Pandit" w:date="2021-05-05T15:46:00Z">
            <w:rPr>
              <w:ins w:id="951" w:author="Palash Pandit" w:date="2021-05-03T11:36:00Z"/>
            </w:rPr>
          </w:rPrChange>
        </w:rPr>
        <w:pPrChange w:id="948" w:author="Palash Pandit" w:date="2021-05-05T15:44:00Z">
          <w:pPr>
            <w:spacing w:before="40" w:after="40" w:line="240" w:lineRule="atLeast"/>
            <w:jc w:val="both"/>
          </w:pPr>
        </w:pPrChange>
      </w:pPr>
      <w:ins w:id="952" w:author="Palash Pandit" w:date="2021-05-03T11:36:00Z">
        <w:r>
          <w:rPr>
            <w:b/>
            <w:bCs/>
            <w:rPrChange w:id="953" w:author="Palash Pandit" w:date="2021-05-05T15:46:00Z">
              <w:rPr/>
            </w:rPrChange>
          </w:rPr>
          <w:t>ELOGBOOK</w:t>
        </w:r>
      </w:ins>
    </w:p>
    <w:p>
      <w:pPr>
        <w:spacing w:before="40" w:after="40" w:line="240" w:lineRule="atLeast"/>
        <w:ind w:left="1080" w:firstLine="360"/>
        <w:jc w:val="both"/>
        <w:rPr>
          <w:ins w:id="955" w:author="Palash Pandit" w:date="2021-05-03T11:37:00Z"/>
          <w:b/>
          <w:bCs/>
          <w:lang w:val="en-GB"/>
        </w:rPr>
        <w:pPrChange w:id="954" w:author="Palash Pandit" w:date="2021-05-03T11:36:00Z">
          <w:pPr>
            <w:spacing w:before="40" w:after="40" w:line="240" w:lineRule="atLeast"/>
            <w:jc w:val="both"/>
          </w:pPr>
        </w:pPrChange>
      </w:pPr>
    </w:p>
    <w:p>
      <w:pPr>
        <w:pStyle w:val="56"/>
        <w:numPr>
          <w:ilvl w:val="0"/>
          <w:numId w:val="21"/>
        </w:numPr>
        <w:spacing w:before="40" w:after="40" w:line="240" w:lineRule="atLeast"/>
        <w:jc w:val="both"/>
        <w:rPr>
          <w:ins w:id="957" w:author="Palash Pandit" w:date="2021-05-03T11:36:00Z"/>
        </w:rPr>
        <w:pPrChange w:id="956" w:author="Palash Pandit" w:date="2021-05-05T15:45:00Z">
          <w:pPr>
            <w:spacing w:before="40" w:after="40" w:line="240" w:lineRule="atLeast"/>
            <w:jc w:val="both"/>
          </w:pPr>
        </w:pPrChange>
      </w:pPr>
      <w:ins w:id="958" w:author="Palash Pandit" w:date="2021-05-03T11:37:00Z">
        <w:r>
          <w:rPr>
            <w:b/>
            <w:bCs/>
          </w:rPr>
          <w:t>eLOGBOOK button to see the features included in it</w:t>
        </w:r>
      </w:ins>
      <w:ins w:id="959" w:author="Palash Pandit" w:date="2021-05-03T11:38:00Z">
        <w:r>
          <w:rPr>
            <w:b/>
            <w:bCs/>
          </w:rPr>
          <w:t xml:space="preserve"> (only users who has the access for it can see the button):</w:t>
        </w:r>
      </w:ins>
    </w:p>
    <w:p>
      <w:pPr>
        <w:spacing w:before="40" w:after="40" w:line="240" w:lineRule="atLeast"/>
        <w:ind w:left="1080" w:firstLine="360"/>
        <w:jc w:val="both"/>
        <w:rPr>
          <w:ins w:id="961" w:author="Palash Pandit" w:date="2021-05-03T11:38:00Z"/>
          <w:b w:val="0"/>
          <w:bCs w:val="0"/>
          <w:lang w:val="en-GB"/>
          <w:rPrChange w:id="962" w:author="Palash Pandit" w:date="2021-05-03T11:43:00Z">
            <w:rPr>
              <w:ins w:id="963" w:author="Palash Pandit" w:date="2021-05-03T11:38:00Z"/>
              <w:b/>
              <w:bCs/>
              <w:lang w:val="en-GB"/>
            </w:rPr>
          </w:rPrChange>
        </w:rPr>
        <w:pPrChange w:id="960" w:author="Palash Pandit" w:date="2021-05-03T11:36:00Z">
          <w:pPr>
            <w:spacing w:before="40" w:after="40" w:line="240" w:lineRule="atLeast"/>
            <w:jc w:val="both"/>
          </w:pPr>
        </w:pPrChange>
      </w:pPr>
      <w:ins w:id="964" w:author="Palash Pandit" w:date="2021-05-03T11:39:00Z">
        <w:r>
          <w:rPr>
            <w:lang w:val="en-IN" w:eastAsia="en-IN" w:bidi="hi-IN"/>
          </w:rPr>
          <w:drawing>
            <wp:inline distT="0" distB="0" distL="0" distR="0">
              <wp:extent cx="5168265" cy="24949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8"/>
                      <a:stretch>
                        <a:fillRect/>
                      </a:stretch>
                    </pic:blipFill>
                    <pic:spPr>
                      <a:xfrm>
                        <a:off x="0" y="0"/>
                        <a:ext cx="5170498" cy="2496312"/>
                      </a:xfrm>
                      <a:prstGeom prst="rect">
                        <a:avLst/>
                      </a:prstGeom>
                    </pic:spPr>
                  </pic:pic>
                </a:graphicData>
              </a:graphic>
            </wp:inline>
          </w:drawing>
        </w:r>
      </w:ins>
    </w:p>
    <w:p>
      <w:pPr>
        <w:spacing w:before="40" w:after="40" w:line="240" w:lineRule="atLeast"/>
        <w:ind w:left="1080" w:firstLine="360"/>
        <w:jc w:val="both"/>
        <w:rPr>
          <w:ins w:id="967" w:author="Palash Pandit" w:date="2021-05-03T11:38:00Z"/>
          <w:b w:val="0"/>
          <w:bCs w:val="0"/>
          <w:lang w:val="en-GB"/>
          <w:rPrChange w:id="968" w:author="Palash Pandit" w:date="2021-05-03T11:43:00Z">
            <w:rPr>
              <w:ins w:id="969" w:author="Palash Pandit" w:date="2021-05-03T11:38:00Z"/>
              <w:b/>
              <w:bCs/>
              <w:lang w:val="en-GB"/>
            </w:rPr>
          </w:rPrChange>
        </w:rPr>
        <w:pPrChange w:id="966" w:author="Palash Pandit" w:date="2021-05-03T11:36:00Z">
          <w:pPr>
            <w:spacing w:before="40" w:after="40" w:line="240" w:lineRule="atLeast"/>
            <w:jc w:val="both"/>
          </w:pPr>
        </w:pPrChange>
      </w:pPr>
    </w:p>
    <w:p>
      <w:pPr>
        <w:pStyle w:val="56"/>
        <w:numPr>
          <w:ilvl w:val="0"/>
          <w:numId w:val="21"/>
        </w:numPr>
        <w:spacing w:before="40" w:after="40" w:line="240" w:lineRule="atLeast"/>
        <w:jc w:val="both"/>
        <w:rPr>
          <w:ins w:id="971" w:author="Palash Pandit" w:date="2021-05-03T11:38:00Z"/>
          <w:b/>
          <w:bCs/>
        </w:rPr>
        <w:pPrChange w:id="970" w:author="Palash Pandit" w:date="2021-05-05T15:45:00Z">
          <w:pPr>
            <w:spacing w:before="40" w:after="40" w:line="240" w:lineRule="atLeast"/>
            <w:jc w:val="both"/>
          </w:pPr>
        </w:pPrChange>
      </w:pPr>
      <w:ins w:id="972" w:author="Palash Pandit" w:date="2021-05-03T11:38:00Z">
        <w:r>
          <w:rPr>
            <w:b/>
            <w:bCs/>
          </w:rPr>
          <w:t>eLOGBOOK features:</w:t>
        </w:r>
      </w:ins>
    </w:p>
    <w:p>
      <w:pPr>
        <w:spacing w:before="120" w:after="0" w:line="240" w:lineRule="auto"/>
        <w:ind w:left="1440"/>
        <w:jc w:val="left"/>
        <w:rPr>
          <w:ins w:id="974" w:author="Palash Pandit" w:date="2021-05-03T11:40:00Z"/>
          <w:b w:val="0"/>
          <w:bCs w:val="0"/>
          <w:rPrChange w:id="975" w:author="Palash Pandit" w:date="2021-05-03T11:43:00Z">
            <w:rPr>
              <w:ins w:id="976" w:author="Palash Pandit" w:date="2021-05-03T11:40:00Z"/>
              <w:b/>
              <w:bCs/>
            </w:rPr>
          </w:rPrChange>
        </w:rPr>
        <w:pPrChange w:id="973" w:author="Palash Pandit" w:date="2021-05-03T11:38:00Z">
          <w:pPr>
            <w:spacing w:before="40" w:after="40" w:line="240" w:lineRule="atLeast"/>
            <w:jc w:val="both"/>
          </w:pPr>
        </w:pPrChange>
      </w:pPr>
      <w:ins w:id="977" w:author="Palash Pandit" w:date="2021-05-03T11:39:00Z">
        <w:r>
          <w:rPr>
            <w:lang w:val="en-IN" w:eastAsia="en-IN" w:bidi="hi-IN"/>
          </w:rPr>
          <w:drawing>
            <wp:inline distT="0" distB="0" distL="0" distR="0">
              <wp:extent cx="5168265" cy="24974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9"/>
                      <a:stretch>
                        <a:fillRect/>
                      </a:stretch>
                    </pic:blipFill>
                    <pic:spPr>
                      <a:xfrm>
                        <a:off x="0" y="0"/>
                        <a:ext cx="5167604" cy="2497676"/>
                      </a:xfrm>
                      <a:prstGeom prst="rect">
                        <a:avLst/>
                      </a:prstGeom>
                    </pic:spPr>
                  </pic:pic>
                </a:graphicData>
              </a:graphic>
            </wp:inline>
          </w:drawing>
        </w:r>
      </w:ins>
    </w:p>
    <w:p>
      <w:pPr>
        <w:spacing w:before="120" w:after="0" w:line="240" w:lineRule="auto"/>
        <w:ind w:left="1440"/>
        <w:jc w:val="left"/>
        <w:rPr>
          <w:ins w:id="980" w:author="Palash Pandit" w:date="2021-05-03T11:41:00Z"/>
          <w:b w:val="0"/>
          <w:bCs w:val="0"/>
          <w:rPrChange w:id="981" w:author="Palash Pandit" w:date="2021-05-03T11:43:00Z">
            <w:rPr>
              <w:ins w:id="982" w:author="Palash Pandit" w:date="2021-05-03T11:41:00Z"/>
              <w:b/>
              <w:bCs/>
            </w:rPr>
          </w:rPrChange>
        </w:rPr>
        <w:pPrChange w:id="979" w:author="Palash Pandit" w:date="2021-05-03T11:38:00Z">
          <w:pPr>
            <w:spacing w:before="40" w:after="40" w:line="240" w:lineRule="atLeast"/>
            <w:jc w:val="both"/>
          </w:pPr>
        </w:pPrChange>
      </w:pPr>
    </w:p>
    <w:p>
      <w:pPr>
        <w:spacing w:before="120" w:after="0" w:line="240" w:lineRule="auto"/>
        <w:ind w:left="1440"/>
        <w:jc w:val="left"/>
        <w:rPr>
          <w:ins w:id="984" w:author="Palash Pandit" w:date="2021-05-03T11:41:00Z"/>
          <w:b w:val="0"/>
          <w:bCs w:val="0"/>
          <w:rPrChange w:id="985" w:author="Palash Pandit" w:date="2021-05-03T11:43:00Z">
            <w:rPr>
              <w:ins w:id="986" w:author="Palash Pandit" w:date="2021-05-03T11:41:00Z"/>
              <w:b/>
              <w:bCs/>
            </w:rPr>
          </w:rPrChange>
        </w:rPr>
        <w:pPrChange w:id="983" w:author="Palash Pandit" w:date="2021-05-03T11:38:00Z">
          <w:pPr>
            <w:spacing w:before="40" w:after="40" w:line="240" w:lineRule="atLeast"/>
            <w:jc w:val="both"/>
          </w:pPr>
        </w:pPrChange>
      </w:pPr>
    </w:p>
    <w:p>
      <w:pPr>
        <w:spacing w:before="120" w:after="0" w:line="240" w:lineRule="auto"/>
        <w:ind w:left="1440"/>
        <w:jc w:val="left"/>
        <w:rPr>
          <w:ins w:id="988" w:author="Palash Pandit" w:date="2021-05-03T11:41:00Z"/>
          <w:b w:val="0"/>
          <w:bCs w:val="0"/>
          <w:rPrChange w:id="989" w:author="Palash Pandit" w:date="2021-05-03T11:43:00Z">
            <w:rPr>
              <w:ins w:id="990" w:author="Palash Pandit" w:date="2021-05-03T11:41:00Z"/>
              <w:b/>
              <w:bCs/>
            </w:rPr>
          </w:rPrChange>
        </w:rPr>
        <w:pPrChange w:id="987" w:author="Palash Pandit" w:date="2021-05-03T11:38:00Z">
          <w:pPr>
            <w:spacing w:before="40" w:after="40" w:line="240" w:lineRule="atLeast"/>
            <w:jc w:val="both"/>
          </w:pPr>
        </w:pPrChange>
      </w:pPr>
    </w:p>
    <w:p>
      <w:pPr>
        <w:spacing w:before="120" w:after="0" w:line="240" w:lineRule="auto"/>
        <w:ind w:left="1440"/>
        <w:jc w:val="left"/>
        <w:rPr>
          <w:ins w:id="992" w:author="Palash Pandit" w:date="2021-05-05T14:44:00Z"/>
        </w:rPr>
        <w:pPrChange w:id="991" w:author="Palash Pandit" w:date="2021-05-03T11:38:00Z">
          <w:pPr>
            <w:spacing w:before="40" w:after="40" w:line="240" w:lineRule="atLeast"/>
            <w:jc w:val="both"/>
          </w:pPr>
        </w:pPrChange>
      </w:pPr>
    </w:p>
    <w:p>
      <w:pPr>
        <w:overflowPunct/>
        <w:autoSpaceDE/>
        <w:autoSpaceDN/>
        <w:adjustRightInd/>
        <w:spacing w:before="0" w:after="0" w:line="240" w:lineRule="auto"/>
        <w:ind w:left="0" w:right="0"/>
        <w:jc w:val="left"/>
        <w:textAlignment w:val="auto"/>
        <w:rPr>
          <w:ins w:id="994" w:author="Palash Pandit" w:date="2021-05-03T11:40:00Z"/>
          <w:b w:val="0"/>
          <w:bCs w:val="0"/>
          <w:rPrChange w:id="995" w:author="Palash Pandit" w:date="2021-05-03T11:43:00Z">
            <w:rPr>
              <w:ins w:id="996" w:author="Palash Pandit" w:date="2021-05-03T11:40:00Z"/>
              <w:b/>
              <w:bCs/>
            </w:rPr>
          </w:rPrChange>
        </w:rPr>
        <w:pPrChange w:id="993" w:author="Palash Pandit" w:date="2021-05-05T14:44:00Z">
          <w:pPr>
            <w:spacing w:before="40" w:after="40" w:line="240" w:lineRule="atLeast"/>
            <w:jc w:val="both"/>
          </w:pPr>
        </w:pPrChange>
      </w:pPr>
      <w:ins w:id="997" w:author="Palash Pandit" w:date="2021-05-05T14:44:00Z">
        <w:r>
          <w:rPr/>
          <w:br w:type="page"/>
        </w:r>
      </w:ins>
    </w:p>
    <w:p>
      <w:pPr>
        <w:pStyle w:val="56"/>
        <w:numPr>
          <w:ilvl w:val="0"/>
          <w:numId w:val="21"/>
        </w:numPr>
        <w:spacing w:before="40" w:after="40" w:line="240" w:lineRule="atLeast"/>
        <w:jc w:val="both"/>
        <w:rPr>
          <w:ins w:id="999" w:author="Palash Pandit" w:date="2021-05-03T11:41:00Z"/>
          <w:b/>
          <w:bCs/>
        </w:rPr>
        <w:pPrChange w:id="998" w:author="Palash Pandit" w:date="2021-05-05T15:45:00Z">
          <w:pPr>
            <w:spacing w:before="40" w:after="40" w:line="240" w:lineRule="atLeast"/>
            <w:jc w:val="both"/>
          </w:pPr>
        </w:pPrChange>
      </w:pPr>
      <w:ins w:id="1000" w:author="Palash Pandit" w:date="2021-05-03T11:40:00Z">
        <w:r>
          <w:rPr>
            <w:b/>
            <w:bCs/>
          </w:rPr>
          <w:t>VIEW eLOGBOOK</w:t>
        </w:r>
      </w:ins>
      <w:ins w:id="1001" w:author="Palash Pandit" w:date="2021-05-03T12:01:00Z">
        <w:r>
          <w:rPr/>
          <w:t xml:space="preserve"> for </w:t>
        </w:r>
      </w:ins>
      <w:ins w:id="1002" w:author="Palash Pandit" w:date="2021-05-03T11:41:00Z">
        <w:r>
          <w:rPr>
            <w:b/>
            <w:bCs/>
          </w:rPr>
          <w:t xml:space="preserve">User </w:t>
        </w:r>
      </w:ins>
      <w:ins w:id="1003" w:author="Palash Pandit" w:date="2021-05-03T12:01:00Z">
        <w:r>
          <w:rPr/>
          <w:t>to</w:t>
        </w:r>
      </w:ins>
      <w:ins w:id="1004" w:author="Palash Pandit" w:date="2021-05-03T11:41:00Z">
        <w:r>
          <w:rPr>
            <w:b/>
            <w:bCs/>
          </w:rPr>
          <w:t xml:space="preserve"> view the logbook details in between selected months</w:t>
        </w:r>
      </w:ins>
      <w:ins w:id="1005" w:author="Palash Pandit" w:date="2021-05-03T12:01:00Z">
        <w:r>
          <w:rPr/>
          <w:t>:</w:t>
        </w:r>
      </w:ins>
    </w:p>
    <w:p>
      <w:pPr>
        <w:spacing w:before="120" w:after="0" w:line="240" w:lineRule="auto"/>
        <w:ind w:left="1440"/>
        <w:jc w:val="left"/>
        <w:rPr>
          <w:ins w:id="1007" w:author="Palash Pandit" w:date="2021-05-03T11:45:00Z"/>
          <w:b/>
          <w:bCs/>
        </w:rPr>
        <w:pPrChange w:id="1006" w:author="Palash Pandit" w:date="2021-05-03T11:41:00Z">
          <w:pPr>
            <w:spacing w:before="40" w:after="40" w:line="240" w:lineRule="atLeast"/>
            <w:jc w:val="both"/>
          </w:pPr>
        </w:pPrChange>
      </w:pPr>
      <w:ins w:id="1008" w:author="Palash Pandit" w:date="2021-05-03T11:41:00Z">
        <w:r>
          <w:rPr>
            <w:lang w:val="en-IN" w:eastAsia="en-IN" w:bidi="hi-IN"/>
          </w:rPr>
          <w:drawing>
            <wp:inline distT="0" distB="0" distL="0" distR="0">
              <wp:extent cx="5184140" cy="24968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40"/>
                      <a:stretch>
                        <a:fillRect/>
                      </a:stretch>
                    </pic:blipFill>
                    <pic:spPr>
                      <a:xfrm>
                        <a:off x="0" y="0"/>
                        <a:ext cx="5179277" cy="2495017"/>
                      </a:xfrm>
                      <a:prstGeom prst="rect">
                        <a:avLst/>
                      </a:prstGeom>
                    </pic:spPr>
                  </pic:pic>
                </a:graphicData>
              </a:graphic>
            </wp:inline>
          </w:drawing>
        </w:r>
      </w:ins>
    </w:p>
    <w:p>
      <w:pPr>
        <w:spacing w:before="120" w:after="0" w:line="240" w:lineRule="auto"/>
        <w:ind w:left="1440"/>
        <w:jc w:val="left"/>
        <w:rPr>
          <w:ins w:id="1011" w:author="Palash Pandit" w:date="2021-05-03T11:45:00Z"/>
          <w:b/>
          <w:bCs/>
        </w:rPr>
        <w:pPrChange w:id="1010" w:author="Palash Pandit" w:date="2021-05-03T11:41:00Z">
          <w:pPr>
            <w:spacing w:before="40" w:after="40" w:line="240" w:lineRule="atLeast"/>
            <w:jc w:val="both"/>
          </w:pPr>
        </w:pPrChange>
      </w:pPr>
      <w:ins w:id="1012" w:author="Palash Pandit" w:date="2021-05-03T11:45:00Z">
        <w:r>
          <w:rPr>
            <w:lang w:val="en-IN" w:eastAsia="en-IN" w:bidi="hi-IN"/>
          </w:rPr>
          <w:drawing>
            <wp:inline distT="0" distB="0" distL="0" distR="0">
              <wp:extent cx="5184140" cy="24974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1"/>
                      <a:stretch>
                        <a:fillRect/>
                      </a:stretch>
                    </pic:blipFill>
                    <pic:spPr>
                      <a:xfrm>
                        <a:off x="0" y="0"/>
                        <a:ext cx="5178711" cy="2495297"/>
                      </a:xfrm>
                      <a:prstGeom prst="rect">
                        <a:avLst/>
                      </a:prstGeom>
                    </pic:spPr>
                  </pic:pic>
                </a:graphicData>
              </a:graphic>
            </wp:inline>
          </w:drawing>
        </w:r>
      </w:ins>
    </w:p>
    <w:p>
      <w:pPr>
        <w:spacing w:before="120" w:after="0" w:line="240" w:lineRule="auto"/>
        <w:ind w:left="1440"/>
        <w:jc w:val="left"/>
        <w:rPr>
          <w:ins w:id="1015" w:author="Palash Pandit" w:date="2021-05-03T11:45:00Z"/>
          <w:b/>
          <w:bCs/>
        </w:rPr>
        <w:pPrChange w:id="1014" w:author="Palash Pandit" w:date="2021-05-03T11:41:00Z">
          <w:pPr>
            <w:spacing w:before="40" w:after="40" w:line="240" w:lineRule="atLeast"/>
            <w:jc w:val="both"/>
          </w:pPr>
        </w:pPrChange>
      </w:pPr>
    </w:p>
    <w:p>
      <w:pPr>
        <w:pStyle w:val="56"/>
        <w:numPr>
          <w:ilvl w:val="0"/>
          <w:numId w:val="21"/>
        </w:numPr>
        <w:spacing w:before="40" w:after="40" w:line="240" w:lineRule="atLeast"/>
        <w:jc w:val="both"/>
        <w:rPr>
          <w:ins w:id="1017" w:author="Palash Pandit" w:date="2021-05-03T11:47:00Z"/>
        </w:rPr>
        <w:pPrChange w:id="1016" w:author="Palash Pandit" w:date="2021-05-05T15:45:00Z">
          <w:pPr>
            <w:spacing w:before="40" w:after="40" w:line="240" w:lineRule="atLeast"/>
            <w:jc w:val="both"/>
          </w:pPr>
        </w:pPrChange>
      </w:pPr>
      <w:ins w:id="1018" w:author="Palash Pandit" w:date="2021-05-03T11:45:00Z">
        <w:r>
          <w:rPr/>
          <w:t>Export to PDF button export the whole report in PDF:</w:t>
        </w:r>
      </w:ins>
    </w:p>
    <w:p>
      <w:pPr>
        <w:spacing w:before="120" w:after="0" w:line="240" w:lineRule="auto"/>
        <w:ind w:left="1440"/>
        <w:jc w:val="left"/>
        <w:rPr>
          <w:ins w:id="1020" w:author="Palash Pandit" w:date="2021-05-03T11:48:00Z"/>
        </w:rPr>
        <w:pPrChange w:id="1019" w:author="Palash Pandit" w:date="2021-05-03T11:47:00Z">
          <w:pPr>
            <w:spacing w:before="40" w:after="40" w:line="240" w:lineRule="atLeast"/>
            <w:jc w:val="both"/>
          </w:pPr>
        </w:pPrChange>
      </w:pPr>
      <w:ins w:id="1021" w:author="Palash Pandit" w:date="2021-05-03T11:47:00Z">
        <w:r>
          <w:rPr>
            <w:lang w:val="en-IN" w:eastAsia="en-IN" w:bidi="hi-IN"/>
          </w:rPr>
          <w:drawing>
            <wp:inline distT="0" distB="0" distL="0" distR="0">
              <wp:extent cx="5184140" cy="24091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42"/>
                      <a:stretch>
                        <a:fillRect/>
                      </a:stretch>
                    </pic:blipFill>
                    <pic:spPr>
                      <a:xfrm>
                        <a:off x="0" y="0"/>
                        <a:ext cx="5180785" cy="2407737"/>
                      </a:xfrm>
                      <a:prstGeom prst="rect">
                        <a:avLst/>
                      </a:prstGeom>
                    </pic:spPr>
                  </pic:pic>
                </a:graphicData>
              </a:graphic>
            </wp:inline>
          </w:drawing>
        </w:r>
      </w:ins>
    </w:p>
    <w:p>
      <w:pPr>
        <w:spacing w:before="120" w:after="0" w:line="240" w:lineRule="auto"/>
        <w:ind w:left="1440"/>
        <w:jc w:val="left"/>
        <w:rPr>
          <w:ins w:id="1024" w:author="Palash Pandit" w:date="2021-05-03T11:48:00Z"/>
        </w:rPr>
        <w:pPrChange w:id="1023" w:author="Palash Pandit" w:date="2021-05-03T11:47:00Z">
          <w:pPr>
            <w:spacing w:before="40" w:after="40" w:line="240" w:lineRule="atLeast"/>
            <w:jc w:val="both"/>
          </w:pPr>
        </w:pPrChange>
      </w:pPr>
    </w:p>
    <w:p>
      <w:pPr>
        <w:overflowPunct/>
        <w:autoSpaceDE/>
        <w:autoSpaceDN/>
        <w:adjustRightInd/>
        <w:spacing w:before="0" w:after="0" w:line="240" w:lineRule="auto"/>
        <w:ind w:left="0" w:right="0"/>
        <w:jc w:val="left"/>
        <w:textAlignment w:val="auto"/>
        <w:rPr>
          <w:ins w:id="1026" w:author="Palash Pandit" w:date="2021-05-03T11:48:00Z"/>
        </w:rPr>
        <w:pPrChange w:id="1025" w:author="Palash Pandit" w:date="2021-05-05T14:44:00Z">
          <w:pPr>
            <w:spacing w:before="40" w:after="40" w:line="240" w:lineRule="atLeast"/>
            <w:jc w:val="both"/>
          </w:pPr>
        </w:pPrChange>
      </w:pPr>
      <w:ins w:id="1027" w:author="Palash Pandit" w:date="2021-05-05T14:44:00Z">
        <w:r>
          <w:rPr/>
          <w:br w:type="page"/>
        </w:r>
      </w:ins>
    </w:p>
    <w:p>
      <w:pPr>
        <w:pStyle w:val="56"/>
        <w:numPr>
          <w:ilvl w:val="0"/>
          <w:numId w:val="21"/>
        </w:numPr>
        <w:spacing w:before="40" w:after="40" w:line="240" w:lineRule="atLeast"/>
        <w:jc w:val="both"/>
        <w:rPr>
          <w:ins w:id="1029" w:author="Palash Pandit" w:date="2021-05-03T11:49:00Z"/>
        </w:rPr>
        <w:pPrChange w:id="1028" w:author="Palash Pandit" w:date="2021-05-05T15:45:00Z">
          <w:pPr>
            <w:spacing w:before="40" w:after="40" w:line="240" w:lineRule="atLeast"/>
            <w:jc w:val="both"/>
          </w:pPr>
        </w:pPrChange>
      </w:pPr>
      <w:ins w:id="1030" w:author="Palash Pandit" w:date="2021-05-03T11:49:00Z">
        <w:r>
          <w:rPr/>
          <w:t>Simulator session entry for user to enter their simulator data</w:t>
        </w:r>
      </w:ins>
      <w:ins w:id="1031" w:author="Palash Pandit" w:date="2021-05-03T11:50:00Z">
        <w:r>
          <w:rPr/>
          <w:t xml:space="preserve"> (user can add multiple entries at once</w:t>
        </w:r>
      </w:ins>
      <w:ins w:id="1032" w:author="Palash Pandit" w:date="2021-05-03T11:49:00Z">
        <w:r>
          <w:rPr/>
          <w:t>:</w:t>
        </w:r>
      </w:ins>
    </w:p>
    <w:p>
      <w:pPr>
        <w:spacing w:before="120" w:after="0" w:line="240" w:lineRule="auto"/>
        <w:ind w:left="1440"/>
        <w:jc w:val="left"/>
        <w:rPr>
          <w:ins w:id="1034" w:author="Palash Pandit" w:date="2021-05-03T11:49:00Z"/>
        </w:rPr>
        <w:pPrChange w:id="1033" w:author="Palash Pandit" w:date="2021-05-03T11:49:00Z">
          <w:pPr>
            <w:spacing w:before="40" w:after="40" w:line="240" w:lineRule="atLeast"/>
            <w:jc w:val="both"/>
          </w:pPr>
        </w:pPrChange>
      </w:pPr>
      <w:ins w:id="1035" w:author="Palash Pandit" w:date="2021-05-03T11:50:00Z">
        <w:r>
          <w:rPr>
            <w:lang w:val="en-IN" w:eastAsia="en-IN" w:bidi="hi-IN"/>
          </w:rPr>
          <w:drawing>
            <wp:inline distT="0" distB="0" distL="0" distR="0">
              <wp:extent cx="5182870" cy="24803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43"/>
                      <a:stretch>
                        <a:fillRect/>
                      </a:stretch>
                    </pic:blipFill>
                    <pic:spPr>
                      <a:xfrm>
                        <a:off x="0" y="0"/>
                        <a:ext cx="5179650" cy="2479149"/>
                      </a:xfrm>
                      <a:prstGeom prst="rect">
                        <a:avLst/>
                      </a:prstGeom>
                    </pic:spPr>
                  </pic:pic>
                </a:graphicData>
              </a:graphic>
            </wp:inline>
          </w:drawing>
        </w:r>
      </w:ins>
    </w:p>
    <w:p>
      <w:pPr>
        <w:spacing w:before="120" w:after="0" w:line="240" w:lineRule="auto"/>
        <w:ind w:left="1440"/>
        <w:jc w:val="left"/>
        <w:rPr>
          <w:ins w:id="1038" w:author="Palash Pandit" w:date="2021-05-03T11:49:00Z"/>
        </w:rPr>
        <w:pPrChange w:id="1037" w:author="Palash Pandit" w:date="2021-05-03T11:49:00Z">
          <w:pPr>
            <w:spacing w:before="40" w:after="40" w:line="240" w:lineRule="atLeast"/>
            <w:jc w:val="both"/>
          </w:pPr>
        </w:pPrChange>
      </w:pPr>
    </w:p>
    <w:p>
      <w:pPr>
        <w:pStyle w:val="56"/>
        <w:numPr>
          <w:ilvl w:val="0"/>
          <w:numId w:val="21"/>
        </w:numPr>
        <w:spacing w:before="40" w:after="40" w:line="240" w:lineRule="atLeast"/>
        <w:jc w:val="both"/>
        <w:rPr>
          <w:ins w:id="1040" w:author="Palash Pandit" w:date="2021-05-03T11:51:00Z"/>
        </w:rPr>
        <w:pPrChange w:id="1039" w:author="Palash Pandit" w:date="2021-05-05T15:45:00Z">
          <w:pPr>
            <w:spacing w:before="40" w:after="40" w:line="240" w:lineRule="atLeast"/>
            <w:jc w:val="both"/>
          </w:pPr>
        </w:pPrChange>
      </w:pPr>
      <w:ins w:id="1041" w:author="Palash Pandit" w:date="2021-05-03T11:51:00Z">
        <w:r>
          <w:rPr/>
          <w:t>Other flying information for user to enter their other flying data (user can add multiple entries at once:</w:t>
        </w:r>
      </w:ins>
    </w:p>
    <w:p>
      <w:pPr>
        <w:spacing w:before="120" w:after="0" w:line="240" w:lineRule="auto"/>
        <w:ind w:left="1440"/>
        <w:jc w:val="left"/>
        <w:rPr>
          <w:ins w:id="1043" w:author="Palash Pandit" w:date="2021-05-03T12:01:00Z"/>
        </w:rPr>
        <w:pPrChange w:id="1042" w:author="Palash Pandit" w:date="2021-05-03T11:51:00Z">
          <w:pPr>
            <w:spacing w:before="40" w:after="40" w:line="240" w:lineRule="atLeast"/>
            <w:jc w:val="both"/>
          </w:pPr>
        </w:pPrChange>
      </w:pPr>
      <w:ins w:id="1044" w:author="Palash Pandit" w:date="2021-05-03T11:54:00Z">
        <w:r>
          <w:rPr>
            <w:lang w:val="en-IN" w:eastAsia="en-IN" w:bidi="hi-IN"/>
          </w:rPr>
          <w:drawing>
            <wp:inline distT="0" distB="0" distL="0" distR="0">
              <wp:extent cx="5184140" cy="24784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4"/>
                      <a:stretch>
                        <a:fillRect/>
                      </a:stretch>
                    </pic:blipFill>
                    <pic:spPr>
                      <a:xfrm>
                        <a:off x="0" y="0"/>
                        <a:ext cx="5178964" cy="2476053"/>
                      </a:xfrm>
                      <a:prstGeom prst="rect">
                        <a:avLst/>
                      </a:prstGeom>
                    </pic:spPr>
                  </pic:pic>
                </a:graphicData>
              </a:graphic>
            </wp:inline>
          </w:drawing>
        </w:r>
      </w:ins>
    </w:p>
    <w:p>
      <w:pPr>
        <w:spacing w:before="120" w:after="0" w:line="240" w:lineRule="auto"/>
        <w:ind w:left="1440"/>
        <w:jc w:val="left"/>
        <w:rPr>
          <w:ins w:id="1047" w:author="Palash Pandit" w:date="2021-05-03T12:02:00Z"/>
        </w:rPr>
        <w:pPrChange w:id="1046" w:author="Palash Pandit" w:date="2021-05-03T11:51:00Z">
          <w:pPr>
            <w:spacing w:before="40" w:after="40" w:line="240" w:lineRule="atLeast"/>
            <w:jc w:val="both"/>
          </w:pPr>
        </w:pPrChange>
      </w:pPr>
    </w:p>
    <w:p>
      <w:pPr>
        <w:pStyle w:val="56"/>
        <w:numPr>
          <w:ilvl w:val="0"/>
          <w:numId w:val="21"/>
        </w:numPr>
        <w:spacing w:before="40" w:after="40" w:line="240" w:lineRule="atLeast"/>
        <w:jc w:val="both"/>
        <w:rPr>
          <w:ins w:id="1049" w:author="Palash Pandit" w:date="2021-05-03T12:02:00Z"/>
        </w:rPr>
        <w:pPrChange w:id="1048" w:author="Palash Pandit" w:date="2021-05-05T15:45:00Z">
          <w:pPr>
            <w:spacing w:before="40" w:after="40" w:line="240" w:lineRule="atLeast"/>
            <w:jc w:val="both"/>
          </w:pPr>
        </w:pPrChange>
      </w:pPr>
      <w:ins w:id="1050" w:author="Palash Pandit" w:date="2021-05-03T12:01:00Z">
        <w:r>
          <w:rPr/>
          <w:t xml:space="preserve">Settings screen with </w:t>
        </w:r>
      </w:ins>
      <w:ins w:id="1051" w:author="Palash Pandit" w:date="2021-05-03T12:02:00Z">
        <w:r>
          <w:rPr/>
          <w:t>previous flying experience entry, update address and update license number:</w:t>
        </w:r>
      </w:ins>
    </w:p>
    <w:p>
      <w:pPr>
        <w:spacing w:before="120" w:after="0" w:line="240" w:lineRule="auto"/>
        <w:ind w:left="1440"/>
        <w:jc w:val="left"/>
        <w:rPr>
          <w:ins w:id="1053" w:author="Palash Pandit" w:date="2021-05-03T12:03:00Z"/>
        </w:rPr>
        <w:pPrChange w:id="1052" w:author="Palash Pandit" w:date="2021-05-03T12:02:00Z">
          <w:pPr>
            <w:spacing w:before="40" w:after="40" w:line="240" w:lineRule="atLeast"/>
            <w:jc w:val="both"/>
          </w:pPr>
        </w:pPrChange>
      </w:pPr>
      <w:ins w:id="1054" w:author="Palash Pandit" w:date="2021-05-03T12:02:00Z">
        <w:r>
          <w:rPr>
            <w:lang w:val="en-IN" w:eastAsia="en-IN" w:bidi="hi-IN"/>
          </w:rPr>
          <w:drawing>
            <wp:inline distT="0" distB="0" distL="0" distR="0">
              <wp:extent cx="5193030" cy="25044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45"/>
                      <a:stretch>
                        <a:fillRect/>
                      </a:stretch>
                    </pic:blipFill>
                    <pic:spPr>
                      <a:xfrm>
                        <a:off x="0" y="0"/>
                        <a:ext cx="5189572" cy="2502748"/>
                      </a:xfrm>
                      <a:prstGeom prst="rect">
                        <a:avLst/>
                      </a:prstGeom>
                    </pic:spPr>
                  </pic:pic>
                </a:graphicData>
              </a:graphic>
            </wp:inline>
          </w:drawing>
        </w:r>
      </w:ins>
    </w:p>
    <w:p>
      <w:pPr>
        <w:spacing w:before="120" w:after="0" w:line="240" w:lineRule="auto"/>
        <w:ind w:left="1440"/>
        <w:jc w:val="left"/>
        <w:rPr>
          <w:ins w:id="1057" w:author="Palash Pandit" w:date="2021-05-03T15:34:00Z"/>
        </w:rPr>
        <w:pPrChange w:id="1056" w:author="Palash Pandit" w:date="2021-05-03T12:02:00Z">
          <w:pPr>
            <w:spacing w:before="40" w:after="40" w:line="240" w:lineRule="atLeast"/>
            <w:jc w:val="both"/>
          </w:pPr>
        </w:pPrChange>
      </w:pPr>
    </w:p>
    <w:p>
      <w:pPr>
        <w:spacing w:before="120" w:after="0" w:line="240" w:lineRule="auto"/>
        <w:ind w:left="1440"/>
        <w:jc w:val="left"/>
        <w:rPr>
          <w:ins w:id="1059" w:author="Palash Pandit" w:date="2021-05-03T15:35:00Z"/>
        </w:rPr>
        <w:pPrChange w:id="1058" w:author="Palash Pandit" w:date="2021-05-03T12:02:00Z">
          <w:pPr>
            <w:spacing w:before="40" w:after="40" w:line="240" w:lineRule="atLeast"/>
            <w:jc w:val="both"/>
          </w:pPr>
        </w:pPrChange>
      </w:pPr>
    </w:p>
    <w:p>
      <w:pPr>
        <w:spacing w:before="120" w:after="0" w:line="240" w:lineRule="auto"/>
        <w:ind w:left="1440"/>
        <w:jc w:val="left"/>
        <w:rPr>
          <w:ins w:id="1061" w:author="Palash Pandit" w:date="2021-05-03T12:03:00Z"/>
        </w:rPr>
        <w:pPrChange w:id="1060" w:author="Palash Pandit" w:date="2021-05-03T12:02:00Z">
          <w:pPr>
            <w:spacing w:before="40" w:after="40" w:line="240" w:lineRule="atLeast"/>
            <w:jc w:val="both"/>
          </w:pPr>
        </w:pPrChange>
      </w:pPr>
    </w:p>
    <w:p>
      <w:pPr>
        <w:pStyle w:val="56"/>
        <w:numPr>
          <w:ilvl w:val="0"/>
          <w:numId w:val="21"/>
        </w:numPr>
        <w:spacing w:before="40" w:after="40" w:line="240" w:lineRule="atLeast"/>
        <w:jc w:val="both"/>
        <w:rPr>
          <w:ins w:id="1063" w:author="Palash Pandit" w:date="2021-05-03T12:04:00Z"/>
        </w:rPr>
        <w:pPrChange w:id="1062" w:author="Palash Pandit" w:date="2021-05-05T15:45:00Z">
          <w:pPr>
            <w:spacing w:before="40" w:after="40" w:line="240" w:lineRule="atLeast"/>
            <w:jc w:val="both"/>
          </w:pPr>
        </w:pPrChange>
      </w:pPr>
      <w:ins w:id="1064" w:author="Palash Pandit" w:date="2021-05-03T12:03:00Z">
        <w:r>
          <w:rPr/>
          <w:t xml:space="preserve">Previous flying experience entry for user to enter their previous experience data </w:t>
        </w:r>
      </w:ins>
      <w:ins w:id="1065" w:author="Palash Pandit" w:date="2021-05-03T12:04:00Z">
        <w:r>
          <w:rPr/>
          <w:t>(user can add multiple entries at once):</w:t>
        </w:r>
      </w:ins>
    </w:p>
    <w:p>
      <w:pPr>
        <w:spacing w:before="120" w:after="0" w:line="240" w:lineRule="auto"/>
        <w:ind w:left="1440"/>
        <w:jc w:val="left"/>
        <w:rPr>
          <w:ins w:id="1067" w:author="Palash Pandit" w:date="2021-05-03T15:35:00Z"/>
        </w:rPr>
        <w:pPrChange w:id="1066" w:author="Palash Pandit" w:date="2021-05-03T12:04:00Z">
          <w:pPr>
            <w:spacing w:before="40" w:after="40" w:line="240" w:lineRule="atLeast"/>
            <w:jc w:val="both"/>
          </w:pPr>
        </w:pPrChange>
      </w:pPr>
      <w:ins w:id="1068" w:author="Palash Pandit" w:date="2021-05-03T12:05:00Z">
        <w:r>
          <w:rPr>
            <w:lang w:val="en-IN" w:eastAsia="en-IN" w:bidi="hi-IN"/>
          </w:rPr>
          <w:drawing>
            <wp:inline distT="0" distB="0" distL="0" distR="0">
              <wp:extent cx="5191760" cy="24904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6"/>
                      <a:stretch>
                        <a:fillRect/>
                      </a:stretch>
                    </pic:blipFill>
                    <pic:spPr>
                      <a:xfrm>
                        <a:off x="0" y="0"/>
                        <a:ext cx="5192583" cy="2490886"/>
                      </a:xfrm>
                      <a:prstGeom prst="rect">
                        <a:avLst/>
                      </a:prstGeom>
                    </pic:spPr>
                  </pic:pic>
                </a:graphicData>
              </a:graphic>
            </wp:inline>
          </w:drawing>
        </w:r>
      </w:ins>
    </w:p>
    <w:p>
      <w:pPr>
        <w:spacing w:before="120" w:after="0" w:line="240" w:lineRule="auto"/>
        <w:ind w:left="1440"/>
        <w:jc w:val="left"/>
        <w:rPr>
          <w:ins w:id="1071" w:author="Palash Pandit" w:date="2021-05-03T12:04:00Z"/>
        </w:rPr>
        <w:pPrChange w:id="1070" w:author="Palash Pandit" w:date="2021-05-03T12:04:00Z">
          <w:pPr>
            <w:spacing w:before="40" w:after="40" w:line="240" w:lineRule="atLeast"/>
            <w:jc w:val="both"/>
          </w:pPr>
        </w:pPrChange>
      </w:pPr>
    </w:p>
    <w:p>
      <w:pPr>
        <w:pStyle w:val="56"/>
        <w:numPr>
          <w:ilvl w:val="0"/>
          <w:numId w:val="21"/>
        </w:numPr>
        <w:spacing w:before="40" w:after="40" w:line="240" w:lineRule="atLeast"/>
        <w:jc w:val="both"/>
        <w:rPr>
          <w:ins w:id="1073" w:author="Palash Pandit" w:date="2021-05-03T12:22:00Z"/>
        </w:rPr>
        <w:pPrChange w:id="1072" w:author="Palash Pandit" w:date="2021-05-05T15:45:00Z">
          <w:pPr>
            <w:spacing w:before="40" w:after="40" w:line="240" w:lineRule="atLeast"/>
            <w:jc w:val="both"/>
          </w:pPr>
        </w:pPrChange>
      </w:pPr>
      <w:ins w:id="1074" w:author="Palash Pandit" w:date="2021-05-03T12:05:00Z">
        <w:r>
          <w:rPr/>
          <w:t xml:space="preserve">Update address for user to update their address. If </w:t>
        </w:r>
      </w:ins>
      <w:ins w:id="1075" w:author="Palash Pandit" w:date="2021-05-03T12:06:00Z">
        <w:r>
          <w:rPr/>
          <w:t>user has to add the</w:t>
        </w:r>
      </w:ins>
      <w:ins w:id="1076" w:author="Palash Pandit" w:date="2021-05-03T12:24:00Z">
        <w:r>
          <w:rPr/>
          <w:t>ir</w:t>
        </w:r>
      </w:ins>
      <w:ins w:id="1077" w:author="Palash Pandit" w:date="2021-05-03T12:06:00Z">
        <w:r>
          <w:rPr/>
          <w:t xml:space="preserve"> address </w:t>
        </w:r>
      </w:ins>
      <w:ins w:id="1078" w:author="Palash Pandit" w:date="2021-05-03T12:24:00Z">
        <w:r>
          <w:rPr/>
          <w:t xml:space="preserve">for the </w:t>
        </w:r>
      </w:ins>
      <w:ins w:id="1079" w:author="Palash Pandit" w:date="2021-05-03T12:06:00Z">
        <w:r>
          <w:rPr/>
          <w:t xml:space="preserve">first time, current address would be empty and </w:t>
        </w:r>
      </w:ins>
      <w:ins w:id="1080" w:author="Palash Pandit" w:date="2021-05-03T12:22:00Z">
        <w:r>
          <w:rPr/>
          <w:t>new</w:t>
        </w:r>
      </w:ins>
      <w:ins w:id="1081" w:author="Palash Pandit" w:date="2021-05-03T12:06:00Z">
        <w:r>
          <w:rPr/>
          <w:t xml:space="preserve"> address field will add the address as new </w:t>
        </w:r>
      </w:ins>
      <w:ins w:id="1082" w:author="Palash Pandit" w:date="2021-05-03T12:07:00Z">
        <w:r>
          <w:rPr/>
          <w:t>one.</w:t>
        </w:r>
      </w:ins>
    </w:p>
    <w:p>
      <w:pPr>
        <w:spacing w:before="120" w:after="0" w:line="240" w:lineRule="auto"/>
        <w:ind w:left="1440"/>
        <w:jc w:val="left"/>
        <w:rPr>
          <w:ins w:id="1084" w:author="Palash Pandit" w:date="2021-05-03T12:07:00Z"/>
        </w:rPr>
        <w:pPrChange w:id="1083" w:author="Palash Pandit" w:date="2021-05-03T12:22:00Z">
          <w:pPr>
            <w:spacing w:before="40" w:after="40" w:line="240" w:lineRule="atLeast"/>
            <w:jc w:val="both"/>
          </w:pPr>
        </w:pPrChange>
      </w:pPr>
      <w:ins w:id="1085" w:author="Palash Pandit" w:date="2021-05-03T12:22:00Z">
        <w:r>
          <w:rPr>
            <w:lang w:val="en-IN" w:eastAsia="en-IN" w:bidi="hi-IN"/>
          </w:rPr>
          <w:drawing>
            <wp:inline distT="0" distB="0" distL="0" distR="0">
              <wp:extent cx="5172075" cy="24726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7"/>
                      <a:stretch>
                        <a:fillRect/>
                      </a:stretch>
                    </pic:blipFill>
                    <pic:spPr>
                      <a:xfrm>
                        <a:off x="0" y="0"/>
                        <a:ext cx="5168819" cy="2471203"/>
                      </a:xfrm>
                      <a:prstGeom prst="rect">
                        <a:avLst/>
                      </a:prstGeom>
                    </pic:spPr>
                  </pic:pic>
                </a:graphicData>
              </a:graphic>
            </wp:inline>
          </w:drawing>
        </w:r>
      </w:ins>
    </w:p>
    <w:p>
      <w:pPr>
        <w:spacing w:before="120" w:after="0" w:line="240" w:lineRule="auto"/>
        <w:ind w:left="1440"/>
        <w:jc w:val="left"/>
        <w:rPr>
          <w:ins w:id="1088" w:author="Palash Pandit" w:date="2021-05-03T12:23:00Z"/>
        </w:rPr>
        <w:pPrChange w:id="1087" w:author="Palash Pandit" w:date="2021-05-03T12:07:00Z">
          <w:pPr>
            <w:spacing w:before="40" w:after="40" w:line="240" w:lineRule="atLeast"/>
            <w:jc w:val="both"/>
          </w:pPr>
        </w:pPrChange>
      </w:pPr>
      <w:ins w:id="1089" w:author="Palash Pandit" w:date="2021-05-03T12:19:00Z">
        <w:r>
          <w:rPr>
            <w:lang w:val="en-IN" w:eastAsia="en-IN" w:bidi="hi-IN"/>
          </w:rPr>
          <w:drawing>
            <wp:inline distT="0" distB="0" distL="0" distR="0">
              <wp:extent cx="5184140" cy="24707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8"/>
                      <a:stretch>
                        <a:fillRect/>
                      </a:stretch>
                    </pic:blipFill>
                    <pic:spPr>
                      <a:xfrm>
                        <a:off x="0" y="0"/>
                        <a:ext cx="5181755" cy="2469637"/>
                      </a:xfrm>
                      <a:prstGeom prst="rect">
                        <a:avLst/>
                      </a:prstGeom>
                    </pic:spPr>
                  </pic:pic>
                </a:graphicData>
              </a:graphic>
            </wp:inline>
          </w:drawing>
        </w:r>
      </w:ins>
    </w:p>
    <w:p>
      <w:pPr>
        <w:spacing w:before="120" w:after="0" w:line="240" w:lineRule="auto"/>
        <w:ind w:left="1440"/>
        <w:jc w:val="left"/>
        <w:rPr>
          <w:ins w:id="1092" w:author="Palash Pandit" w:date="2021-05-03T15:35:00Z"/>
        </w:rPr>
        <w:pPrChange w:id="1091" w:author="Palash Pandit" w:date="2021-05-03T12:07:00Z">
          <w:pPr>
            <w:spacing w:before="40" w:after="40" w:line="240" w:lineRule="atLeast"/>
            <w:jc w:val="both"/>
          </w:pPr>
        </w:pPrChange>
      </w:pPr>
    </w:p>
    <w:p>
      <w:pPr>
        <w:spacing w:before="120" w:after="0" w:line="240" w:lineRule="auto"/>
        <w:ind w:left="1440"/>
        <w:jc w:val="left"/>
        <w:rPr>
          <w:ins w:id="1094" w:author="Palash Pandit" w:date="2021-05-03T12:23:00Z"/>
        </w:rPr>
        <w:pPrChange w:id="1093" w:author="Palash Pandit" w:date="2021-05-03T12:07:00Z">
          <w:pPr>
            <w:spacing w:before="40" w:after="40" w:line="240" w:lineRule="atLeast"/>
            <w:jc w:val="both"/>
          </w:pPr>
        </w:pPrChange>
      </w:pPr>
    </w:p>
    <w:p>
      <w:pPr>
        <w:pStyle w:val="56"/>
        <w:numPr>
          <w:ilvl w:val="0"/>
          <w:numId w:val="21"/>
        </w:numPr>
        <w:spacing w:before="40" w:after="40" w:line="240" w:lineRule="atLeast"/>
        <w:jc w:val="both"/>
        <w:rPr>
          <w:ins w:id="1096" w:author="Palash Pandit" w:date="2021-05-03T12:25:00Z"/>
        </w:rPr>
        <w:pPrChange w:id="1095" w:author="Palash Pandit" w:date="2021-05-05T15:45:00Z">
          <w:pPr>
            <w:spacing w:before="40" w:after="40" w:line="240" w:lineRule="atLeast"/>
            <w:jc w:val="both"/>
          </w:pPr>
        </w:pPrChange>
      </w:pPr>
      <w:ins w:id="1097" w:author="Palash Pandit" w:date="2021-05-03T12:23:00Z">
        <w:r>
          <w:rPr/>
          <w:t xml:space="preserve">Update license number for user to update their license number. </w:t>
        </w:r>
      </w:ins>
      <w:ins w:id="1098" w:author="Palash Pandit" w:date="2021-05-03T12:24:00Z">
        <w:r>
          <w:rPr/>
          <w:t>If user has to add their license number for the first time, present license number would be empty</w:t>
        </w:r>
      </w:ins>
      <w:ins w:id="1099" w:author="Palash Pandit" w:date="2021-05-03T12:25:00Z">
        <w:r>
          <w:rPr/>
          <w:t xml:space="preserve"> and new license number would add it as new one.</w:t>
        </w:r>
      </w:ins>
      <w:ins w:id="1100" w:author="Palash Pandit" w:date="2021-05-05T14:44:00Z">
        <w:r>
          <w:rPr/>
          <w:t xml:space="preserve"> Here new license number is inserted in the database. We are keeping old and new </w:t>
        </w:r>
      </w:ins>
      <w:ins w:id="1101" w:author="Palash Pandit" w:date="2021-05-05T14:45:00Z">
        <w:r>
          <w:rPr/>
          <w:t>both license number in the database.</w:t>
        </w:r>
      </w:ins>
    </w:p>
    <w:p>
      <w:pPr>
        <w:spacing w:before="120" w:after="0" w:line="240" w:lineRule="auto"/>
        <w:ind w:left="1440"/>
        <w:jc w:val="left"/>
        <w:rPr>
          <w:ins w:id="1103" w:author="Palash Pandit" w:date="2021-05-03T12:25:00Z"/>
        </w:rPr>
        <w:pPrChange w:id="1102" w:author="Palash Pandit" w:date="2021-05-03T12:25:00Z">
          <w:pPr>
            <w:spacing w:before="40" w:after="40" w:line="240" w:lineRule="atLeast"/>
            <w:jc w:val="both"/>
          </w:pPr>
        </w:pPrChange>
      </w:pPr>
      <w:ins w:id="1104" w:author="Palash Pandit" w:date="2021-05-03T12:26:00Z">
        <w:r>
          <w:rPr>
            <w:lang w:val="en-IN" w:eastAsia="en-IN" w:bidi="hi-IN"/>
          </w:rPr>
          <w:drawing>
            <wp:inline distT="0" distB="0" distL="0" distR="0">
              <wp:extent cx="5184140" cy="24752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9"/>
                      <a:stretch>
                        <a:fillRect/>
                      </a:stretch>
                    </pic:blipFill>
                    <pic:spPr>
                      <a:xfrm>
                        <a:off x="0" y="0"/>
                        <a:ext cx="5185041" cy="2476189"/>
                      </a:xfrm>
                      <a:prstGeom prst="rect">
                        <a:avLst/>
                      </a:prstGeom>
                    </pic:spPr>
                  </pic:pic>
                </a:graphicData>
              </a:graphic>
            </wp:inline>
          </w:drawing>
        </w:r>
      </w:ins>
    </w:p>
    <w:p>
      <w:pPr>
        <w:spacing w:before="120" w:after="0" w:line="240" w:lineRule="auto"/>
        <w:ind w:left="1440"/>
        <w:jc w:val="left"/>
        <w:rPr>
          <w:ins w:id="1107" w:author="Palash Pandit" w:date="2021-05-03T14:21:00Z"/>
        </w:rPr>
        <w:pPrChange w:id="1106" w:author="Palash Pandit" w:date="2021-05-03T12:25:00Z">
          <w:pPr>
            <w:spacing w:before="40" w:after="40" w:line="240" w:lineRule="atLeast"/>
            <w:jc w:val="both"/>
          </w:pPr>
        </w:pPrChange>
      </w:pPr>
      <w:ins w:id="1108" w:author="Palash Pandit" w:date="2021-05-03T12:25:00Z">
        <w:r>
          <w:rPr>
            <w:lang w:val="en-IN" w:eastAsia="en-IN" w:bidi="hi-IN"/>
          </w:rPr>
          <w:drawing>
            <wp:inline distT="0" distB="0" distL="0" distR="0">
              <wp:extent cx="5206365" cy="24644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50"/>
                      <a:stretch>
                        <a:fillRect/>
                      </a:stretch>
                    </pic:blipFill>
                    <pic:spPr>
                      <a:xfrm>
                        <a:off x="0" y="0"/>
                        <a:ext cx="5203358" cy="2463257"/>
                      </a:xfrm>
                      <a:prstGeom prst="rect">
                        <a:avLst/>
                      </a:prstGeom>
                    </pic:spPr>
                  </pic:pic>
                </a:graphicData>
              </a:graphic>
            </wp:inline>
          </w:drawing>
        </w:r>
      </w:ins>
    </w:p>
    <w:p>
      <w:pPr>
        <w:spacing w:before="120" w:after="0" w:line="240" w:lineRule="auto"/>
        <w:jc w:val="left"/>
        <w:rPr>
          <w:ins w:id="1111" w:author="Palash Pandit" w:date="2021-05-03T14:21:00Z"/>
        </w:rPr>
        <w:pPrChange w:id="1110" w:author="Palash Pandit" w:date="2021-05-03T14:21:00Z">
          <w:pPr>
            <w:spacing w:before="40" w:after="40" w:line="240" w:lineRule="atLeast"/>
            <w:jc w:val="both"/>
          </w:pPr>
        </w:pPrChange>
      </w:pPr>
    </w:p>
    <w:p>
      <w:pPr>
        <w:spacing w:before="40" w:after="40" w:line="240" w:lineRule="atLeast"/>
        <w:ind w:left="936" w:firstLine="144"/>
        <w:jc w:val="both"/>
        <w:rPr>
          <w:ins w:id="1113" w:author="Palash Pandit" w:date="2021-05-03T14:21:00Z"/>
          <w:b/>
          <w:bCs/>
          <w:lang w:val="en-GB"/>
        </w:rPr>
        <w:pPrChange w:id="1112" w:author="Palash Pandit" w:date="2021-05-03T15:11:00Z">
          <w:pPr>
            <w:spacing w:before="40" w:after="40" w:line="240" w:lineRule="atLeast"/>
            <w:ind w:left="1080" w:firstLine="360"/>
            <w:jc w:val="both"/>
          </w:pPr>
        </w:pPrChange>
      </w:pPr>
      <w:ins w:id="1114" w:author="Palash Pandit" w:date="2021-05-03T14:21:00Z">
        <w:r>
          <w:rPr>
            <w:b/>
            <w:bCs/>
            <w:lang w:val="en-GB"/>
            <w:rPrChange w:id="1115" w:author="Palash Pandit" w:date="2021-05-03T15:11:00Z">
              <w:rPr>
                <w:lang w:val="en-GB"/>
              </w:rPr>
            </w:rPrChange>
          </w:rPr>
          <w:t>4.9.2.2</w:t>
        </w:r>
      </w:ins>
      <w:ins w:id="1116" w:author="Palash Pandit" w:date="2021-05-03T14:21:00Z">
        <w:r>
          <w:rPr>
            <w:lang w:val="en-GB"/>
          </w:rPr>
          <w:t xml:space="preserve"> </w:t>
        </w:r>
      </w:ins>
      <w:ins w:id="1117" w:author="Palash Pandit" w:date="2021-05-03T14:21:00Z">
        <w:r>
          <w:rPr>
            <w:b/>
            <w:bCs/>
            <w:lang w:val="en-GB"/>
          </w:rPr>
          <w:t>ADMIN</w:t>
        </w:r>
      </w:ins>
    </w:p>
    <w:p>
      <w:pPr>
        <w:spacing w:before="120" w:after="0" w:line="240" w:lineRule="auto"/>
        <w:jc w:val="left"/>
        <w:rPr>
          <w:ins w:id="1119" w:author="Palash Pandit" w:date="2021-05-03T14:33:00Z"/>
        </w:rPr>
        <w:pPrChange w:id="1118" w:author="Palash Pandit" w:date="2021-05-03T14:21:00Z">
          <w:pPr>
            <w:spacing w:before="40" w:after="40" w:line="240" w:lineRule="atLeast"/>
            <w:jc w:val="both"/>
          </w:pPr>
        </w:pPrChange>
      </w:pPr>
      <w:ins w:id="1120" w:author="Palash Pandit" w:date="2021-05-03T14:21:00Z">
        <w:r>
          <w:rPr/>
          <w:tab/>
        </w:r>
      </w:ins>
      <w:ins w:id="1121" w:author="Palash Pandit" w:date="2021-05-03T14:21:00Z">
        <w:r>
          <w:rPr/>
          <w:tab/>
        </w:r>
      </w:ins>
      <w:ins w:id="1122" w:author="Palash Pandit" w:date="2021-05-03T15:11:00Z">
        <w:r>
          <w:rPr/>
          <w:tab/>
        </w:r>
      </w:ins>
      <w:ins w:id="1123" w:author="Palash Pandit" w:date="2021-05-03T14:32:00Z">
        <w:r>
          <w:rPr/>
          <w:t xml:space="preserve">User can see </w:t>
        </w:r>
      </w:ins>
      <w:ins w:id="1124" w:author="Palash Pandit" w:date="2021-05-03T14:33:00Z">
        <w:r>
          <w:rPr/>
          <w:t>the features/buttons as per the access granted.</w:t>
        </w:r>
      </w:ins>
    </w:p>
    <w:p>
      <w:pPr>
        <w:spacing w:before="120" w:after="0" w:line="240" w:lineRule="auto"/>
        <w:ind w:left="1440"/>
        <w:jc w:val="left"/>
        <w:rPr>
          <w:ins w:id="1126" w:author="Palash Pandit" w:date="2021-05-03T14:34:00Z"/>
        </w:rPr>
        <w:pPrChange w:id="1125" w:author="Palash Pandit" w:date="2021-05-03T14:38:00Z">
          <w:pPr>
            <w:spacing w:before="40" w:after="40" w:line="240" w:lineRule="atLeast"/>
            <w:jc w:val="both"/>
          </w:pPr>
        </w:pPrChange>
      </w:pPr>
      <w:ins w:id="1127" w:author="Palash Pandit" w:date="2021-05-03T14:33:00Z">
        <w:r>
          <w:rPr/>
          <w:tab/>
        </w:r>
      </w:ins>
      <w:ins w:id="1128" w:author="Palash Pandit" w:date="2021-05-03T14:33:00Z">
        <w:r>
          <w:rPr>
            <w:lang w:val="en-IN" w:eastAsia="en-IN" w:bidi="hi-IN"/>
          </w:rPr>
          <w:drawing>
            <wp:inline distT="0" distB="0" distL="0" distR="0">
              <wp:extent cx="5207635" cy="24650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51"/>
                      <a:stretch>
                        <a:fillRect/>
                      </a:stretch>
                    </pic:blipFill>
                    <pic:spPr>
                      <a:xfrm>
                        <a:off x="0" y="0"/>
                        <a:ext cx="5206709" cy="2464842"/>
                      </a:xfrm>
                      <a:prstGeom prst="rect">
                        <a:avLst/>
                      </a:prstGeom>
                    </pic:spPr>
                  </pic:pic>
                </a:graphicData>
              </a:graphic>
            </wp:inline>
          </w:drawing>
        </w:r>
      </w:ins>
    </w:p>
    <w:p>
      <w:pPr>
        <w:spacing w:before="120" w:after="0" w:line="240" w:lineRule="auto"/>
        <w:ind w:left="1134"/>
        <w:jc w:val="left"/>
        <w:rPr>
          <w:ins w:id="1131" w:author="Palash Pandit" w:date="2021-05-03T15:35:00Z"/>
        </w:rPr>
        <w:pPrChange w:id="1130" w:author="Palash Pandit" w:date="2021-05-03T14:21:00Z">
          <w:pPr>
            <w:spacing w:before="40" w:after="40" w:line="240" w:lineRule="atLeast"/>
            <w:jc w:val="both"/>
          </w:pPr>
        </w:pPrChange>
      </w:pPr>
    </w:p>
    <w:p>
      <w:pPr>
        <w:spacing w:before="120" w:after="0" w:line="240" w:lineRule="auto"/>
        <w:ind w:left="1134"/>
        <w:jc w:val="left"/>
        <w:rPr>
          <w:ins w:id="1133" w:author="Palash Pandit" w:date="2021-05-03T14:34:00Z"/>
        </w:rPr>
        <w:pPrChange w:id="1132" w:author="Palash Pandit" w:date="2021-05-03T14:21:00Z">
          <w:pPr>
            <w:spacing w:before="40" w:after="40" w:line="240" w:lineRule="atLeast"/>
            <w:jc w:val="both"/>
          </w:pPr>
        </w:pPrChange>
      </w:pPr>
    </w:p>
    <w:p>
      <w:pPr>
        <w:pStyle w:val="56"/>
        <w:numPr>
          <w:ilvl w:val="0"/>
          <w:numId w:val="22"/>
        </w:numPr>
        <w:spacing w:before="40" w:after="40" w:line="240" w:lineRule="atLeast"/>
        <w:jc w:val="both"/>
        <w:rPr>
          <w:ins w:id="1135" w:author="Palash Pandit" w:date="2021-05-03T14:35:00Z"/>
        </w:rPr>
        <w:pPrChange w:id="1134" w:author="Palash Pandit" w:date="2021-05-05T15:44:00Z">
          <w:pPr>
            <w:spacing w:before="40" w:after="40" w:line="240" w:lineRule="atLeast"/>
            <w:jc w:val="both"/>
          </w:pPr>
        </w:pPrChange>
      </w:pPr>
      <w:ins w:id="1136" w:author="Palash Pandit" w:date="2021-05-03T14:34:00Z">
        <w:r>
          <w:rPr/>
          <w:t>eLogbook manual certification for admin to add the staff manual certification details. Manual certification can be only 1 per user</w:t>
        </w:r>
      </w:ins>
      <w:ins w:id="1137" w:author="Palash Pandit" w:date="2021-05-03T14:35:00Z">
        <w:r>
          <w:rPr/>
          <w:t>:</w:t>
        </w:r>
      </w:ins>
    </w:p>
    <w:p>
      <w:pPr>
        <w:spacing w:before="120" w:after="0" w:line="240" w:lineRule="auto"/>
        <w:ind w:left="1134" w:firstLine="306"/>
        <w:jc w:val="left"/>
        <w:rPr>
          <w:ins w:id="1139" w:author="Palash Pandit" w:date="2021-05-03T14:36:00Z"/>
        </w:rPr>
        <w:pPrChange w:id="1138" w:author="Palash Pandit" w:date="2021-05-03T14:36:00Z">
          <w:pPr>
            <w:spacing w:before="40" w:after="40" w:line="240" w:lineRule="atLeast"/>
            <w:jc w:val="both"/>
          </w:pPr>
        </w:pPrChange>
      </w:pPr>
      <w:ins w:id="1140" w:author="Palash Pandit" w:date="2021-05-03T14:35:00Z">
        <w:r>
          <w:rPr>
            <w:lang w:val="en-IN" w:eastAsia="en-IN" w:bidi="hi-IN"/>
          </w:rPr>
          <w:drawing>
            <wp:inline distT="0" distB="0" distL="0" distR="0">
              <wp:extent cx="5207635" cy="24866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52"/>
                      <a:stretch>
                        <a:fillRect/>
                      </a:stretch>
                    </pic:blipFill>
                    <pic:spPr>
                      <a:xfrm>
                        <a:off x="0" y="0"/>
                        <a:ext cx="5205868" cy="2486136"/>
                      </a:xfrm>
                      <a:prstGeom prst="rect">
                        <a:avLst/>
                      </a:prstGeom>
                    </pic:spPr>
                  </pic:pic>
                </a:graphicData>
              </a:graphic>
            </wp:inline>
          </w:drawing>
        </w:r>
      </w:ins>
    </w:p>
    <w:p>
      <w:pPr>
        <w:spacing w:before="120" w:after="0" w:line="240" w:lineRule="auto"/>
        <w:ind w:left="1134" w:firstLine="306"/>
        <w:jc w:val="left"/>
        <w:rPr>
          <w:ins w:id="1143" w:author="Palash Pandit" w:date="2021-05-03T14:36:00Z"/>
        </w:rPr>
        <w:pPrChange w:id="1142" w:author="Palash Pandit" w:date="2021-05-03T14:36:00Z">
          <w:pPr>
            <w:spacing w:before="40" w:after="40" w:line="240" w:lineRule="atLeast"/>
            <w:jc w:val="both"/>
          </w:pPr>
        </w:pPrChange>
      </w:pPr>
    </w:p>
    <w:p>
      <w:pPr>
        <w:spacing w:before="120" w:after="0" w:line="240" w:lineRule="auto"/>
        <w:ind w:left="1134" w:firstLine="306"/>
        <w:jc w:val="left"/>
        <w:rPr>
          <w:ins w:id="1145" w:author="Palash Pandit" w:date="2021-05-03T14:36:00Z"/>
        </w:rPr>
        <w:pPrChange w:id="1144" w:author="Palash Pandit" w:date="2021-05-03T14:36:00Z">
          <w:pPr>
            <w:spacing w:before="40" w:after="40" w:line="240" w:lineRule="atLeast"/>
            <w:jc w:val="both"/>
          </w:pPr>
        </w:pPrChange>
      </w:pPr>
    </w:p>
    <w:p>
      <w:pPr>
        <w:pStyle w:val="56"/>
        <w:numPr>
          <w:ilvl w:val="0"/>
          <w:numId w:val="22"/>
        </w:numPr>
        <w:spacing w:before="40" w:after="40" w:line="240" w:lineRule="atLeast"/>
        <w:jc w:val="both"/>
        <w:rPr>
          <w:ins w:id="1147" w:author="Palash Pandit" w:date="2021-05-03T14:37:00Z"/>
        </w:rPr>
        <w:pPrChange w:id="1146" w:author="Palash Pandit" w:date="2021-05-05T15:44:00Z">
          <w:pPr>
            <w:spacing w:before="40" w:after="40" w:line="240" w:lineRule="atLeast"/>
            <w:jc w:val="both"/>
          </w:pPr>
        </w:pPrChange>
      </w:pPr>
      <w:ins w:id="1148" w:author="Palash Pandit" w:date="2021-05-03T14:37:00Z">
        <w:r>
          <w:rPr/>
          <w:t>eLogbook certification report for admin to get the individual and monthly report:</w:t>
        </w:r>
      </w:ins>
    </w:p>
    <w:p>
      <w:pPr>
        <w:spacing w:before="120" w:after="0" w:line="240" w:lineRule="auto"/>
        <w:ind w:left="1440"/>
        <w:jc w:val="left"/>
        <w:rPr>
          <w:ins w:id="1150" w:author="Palash Pandit" w:date="2021-05-03T14:39:00Z"/>
        </w:rPr>
        <w:pPrChange w:id="1149" w:author="Palash Pandit" w:date="2021-05-03T14:37:00Z">
          <w:pPr>
            <w:spacing w:before="40" w:after="40" w:line="240" w:lineRule="atLeast"/>
            <w:jc w:val="both"/>
          </w:pPr>
        </w:pPrChange>
      </w:pPr>
      <w:ins w:id="1151" w:author="Palash Pandit" w:date="2021-05-03T14:37:00Z">
        <w:r>
          <w:rPr>
            <w:lang w:val="en-IN" w:eastAsia="en-IN" w:bidi="hi-IN"/>
          </w:rPr>
          <w:drawing>
            <wp:inline distT="0" distB="0" distL="0" distR="0">
              <wp:extent cx="5175885" cy="24587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3"/>
                      <a:stretch>
                        <a:fillRect/>
                      </a:stretch>
                    </pic:blipFill>
                    <pic:spPr>
                      <a:xfrm>
                        <a:off x="0" y="0"/>
                        <a:ext cx="5175880" cy="2458542"/>
                      </a:xfrm>
                      <a:prstGeom prst="rect">
                        <a:avLst/>
                      </a:prstGeom>
                    </pic:spPr>
                  </pic:pic>
                </a:graphicData>
              </a:graphic>
            </wp:inline>
          </w:drawing>
        </w:r>
      </w:ins>
    </w:p>
    <w:p>
      <w:pPr>
        <w:spacing w:before="120" w:after="0" w:line="240" w:lineRule="auto"/>
        <w:ind w:left="1440"/>
        <w:jc w:val="left"/>
        <w:rPr>
          <w:ins w:id="1154" w:author="Palash Pandit" w:date="2021-05-03T14:39:00Z"/>
        </w:rPr>
        <w:pPrChange w:id="1153" w:author="Palash Pandit" w:date="2021-05-03T14:37:00Z">
          <w:pPr>
            <w:spacing w:before="40" w:after="40" w:line="240" w:lineRule="atLeast"/>
            <w:jc w:val="both"/>
          </w:pPr>
        </w:pPrChange>
      </w:pPr>
    </w:p>
    <w:p>
      <w:pPr>
        <w:pStyle w:val="56"/>
        <w:numPr>
          <w:ilvl w:val="0"/>
          <w:numId w:val="22"/>
        </w:numPr>
        <w:spacing w:before="40" w:after="40" w:line="240" w:lineRule="atLeast"/>
        <w:jc w:val="both"/>
        <w:rPr>
          <w:ins w:id="1156" w:author="Palash Pandit" w:date="2021-05-03T14:39:00Z"/>
        </w:rPr>
        <w:pPrChange w:id="1155" w:author="Palash Pandit" w:date="2021-05-05T15:44:00Z">
          <w:pPr>
            <w:spacing w:before="40" w:after="40" w:line="240" w:lineRule="atLeast"/>
            <w:jc w:val="both"/>
          </w:pPr>
        </w:pPrChange>
      </w:pPr>
      <w:ins w:id="1157" w:author="Palash Pandit" w:date="2021-05-03T14:39:00Z">
        <w:r>
          <w:rPr/>
          <w:t>Individual for admin to the report for a single user</w:t>
        </w:r>
      </w:ins>
      <w:ins w:id="1158" w:author="Palash Pandit" w:date="2021-05-03T14:44:00Z">
        <w:r>
          <w:rPr/>
          <w:t xml:space="preserve"> for selected months</w:t>
        </w:r>
      </w:ins>
      <w:ins w:id="1159" w:author="Palash Pandit" w:date="2021-05-03T14:39:00Z">
        <w:r>
          <w:rPr/>
          <w:t>:</w:t>
        </w:r>
      </w:ins>
    </w:p>
    <w:p>
      <w:pPr>
        <w:spacing w:before="120" w:after="0" w:line="240" w:lineRule="auto"/>
        <w:ind w:left="1440"/>
        <w:jc w:val="left"/>
        <w:rPr>
          <w:ins w:id="1161" w:author="Palash Pandit" w:date="2021-05-03T14:44:00Z"/>
        </w:rPr>
        <w:pPrChange w:id="1160" w:author="Palash Pandit" w:date="2021-05-03T14:39:00Z">
          <w:pPr>
            <w:spacing w:before="40" w:after="40" w:line="240" w:lineRule="atLeast"/>
            <w:jc w:val="both"/>
          </w:pPr>
        </w:pPrChange>
      </w:pPr>
      <w:ins w:id="1162" w:author="Palash Pandit" w:date="2021-05-03T14:44:00Z">
        <w:r>
          <w:rPr>
            <w:lang w:val="en-IN" w:eastAsia="en-IN" w:bidi="hi-IN"/>
          </w:rPr>
          <w:drawing>
            <wp:inline distT="0" distB="0" distL="0" distR="0">
              <wp:extent cx="5177155" cy="24644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4"/>
                      <a:stretch>
                        <a:fillRect/>
                      </a:stretch>
                    </pic:blipFill>
                    <pic:spPr>
                      <a:xfrm>
                        <a:off x="0" y="0"/>
                        <a:ext cx="5174167" cy="2463257"/>
                      </a:xfrm>
                      <a:prstGeom prst="rect">
                        <a:avLst/>
                      </a:prstGeom>
                    </pic:spPr>
                  </pic:pic>
                </a:graphicData>
              </a:graphic>
            </wp:inline>
          </w:drawing>
        </w:r>
      </w:ins>
    </w:p>
    <w:p>
      <w:pPr>
        <w:spacing w:before="120" w:after="0" w:line="240" w:lineRule="auto"/>
        <w:ind w:left="1440"/>
        <w:jc w:val="left"/>
        <w:rPr>
          <w:ins w:id="1165" w:author="Palash Pandit" w:date="2021-05-03T14:45:00Z"/>
        </w:rPr>
        <w:pPrChange w:id="1164" w:author="Palash Pandit" w:date="2021-05-03T14:39:00Z">
          <w:pPr>
            <w:spacing w:before="40" w:after="40" w:line="240" w:lineRule="atLeast"/>
            <w:jc w:val="both"/>
          </w:pPr>
        </w:pPrChange>
      </w:pPr>
      <w:ins w:id="1166" w:author="Palash Pandit" w:date="2021-05-03T14:44:00Z">
        <w:r>
          <w:rPr>
            <w:lang w:val="en-IN" w:eastAsia="en-IN" w:bidi="hi-IN"/>
          </w:rPr>
          <w:drawing>
            <wp:inline distT="0" distB="0" distL="0" distR="0">
              <wp:extent cx="5185410" cy="24009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55"/>
                      <a:stretch>
                        <a:fillRect/>
                      </a:stretch>
                    </pic:blipFill>
                    <pic:spPr>
                      <a:xfrm>
                        <a:off x="0" y="0"/>
                        <a:ext cx="5182530" cy="2399689"/>
                      </a:xfrm>
                      <a:prstGeom prst="rect">
                        <a:avLst/>
                      </a:prstGeom>
                    </pic:spPr>
                  </pic:pic>
                </a:graphicData>
              </a:graphic>
            </wp:inline>
          </w:drawing>
        </w:r>
      </w:ins>
    </w:p>
    <w:p>
      <w:pPr>
        <w:spacing w:before="120" w:after="0" w:line="240" w:lineRule="auto"/>
        <w:ind w:left="0"/>
        <w:jc w:val="left"/>
        <w:rPr>
          <w:ins w:id="1169" w:author="Palash Pandit" w:date="2021-05-03T14:45:00Z"/>
        </w:rPr>
        <w:pPrChange w:id="1168" w:author="Palash Pandit" w:date="2021-05-03T15:35:00Z">
          <w:pPr>
            <w:spacing w:before="40" w:after="40" w:line="240" w:lineRule="atLeast"/>
            <w:jc w:val="both"/>
          </w:pPr>
        </w:pPrChange>
      </w:pPr>
    </w:p>
    <w:p>
      <w:pPr>
        <w:pStyle w:val="56"/>
        <w:numPr>
          <w:ilvl w:val="0"/>
          <w:numId w:val="22"/>
        </w:numPr>
        <w:spacing w:before="40" w:after="40" w:line="240" w:lineRule="atLeast"/>
        <w:jc w:val="both"/>
        <w:rPr>
          <w:ins w:id="1171" w:author="Palash Pandit" w:date="2021-05-03T14:45:00Z"/>
        </w:rPr>
        <w:pPrChange w:id="1170" w:author="Palash Pandit" w:date="2021-05-05T15:44:00Z">
          <w:pPr>
            <w:spacing w:before="40" w:after="40" w:line="240" w:lineRule="atLeast"/>
            <w:jc w:val="both"/>
          </w:pPr>
        </w:pPrChange>
      </w:pPr>
      <w:ins w:id="1172" w:author="Palash Pandit" w:date="2021-05-03T14:45:00Z">
        <w:r>
          <w:rPr/>
          <w:t>Monthly report to generate all the certification report for the selected months:</w:t>
        </w:r>
      </w:ins>
    </w:p>
    <w:p>
      <w:pPr>
        <w:spacing w:before="120" w:after="0" w:line="240" w:lineRule="auto"/>
        <w:ind w:left="1440"/>
        <w:jc w:val="left"/>
        <w:rPr>
          <w:ins w:id="1174" w:author="Palash Pandit" w:date="2021-05-03T14:46:00Z"/>
        </w:rPr>
        <w:pPrChange w:id="1173" w:author="Palash Pandit" w:date="2021-05-03T14:45:00Z">
          <w:pPr>
            <w:spacing w:before="40" w:after="40" w:line="240" w:lineRule="atLeast"/>
            <w:jc w:val="both"/>
          </w:pPr>
        </w:pPrChange>
      </w:pPr>
      <w:ins w:id="1175" w:author="Palash Pandit" w:date="2021-05-03T14:45:00Z">
        <w:r>
          <w:rPr>
            <w:lang w:val="en-IN" w:eastAsia="en-IN" w:bidi="hi-IN"/>
          </w:rPr>
          <w:drawing>
            <wp:inline distT="0" distB="0" distL="0" distR="0">
              <wp:extent cx="5177790" cy="24726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6"/>
                      <a:stretch>
                        <a:fillRect/>
                      </a:stretch>
                    </pic:blipFill>
                    <pic:spPr>
                      <a:xfrm>
                        <a:off x="0" y="0"/>
                        <a:ext cx="5174600" cy="2471203"/>
                      </a:xfrm>
                      <a:prstGeom prst="rect">
                        <a:avLst/>
                      </a:prstGeom>
                    </pic:spPr>
                  </pic:pic>
                </a:graphicData>
              </a:graphic>
            </wp:inline>
          </w:drawing>
        </w:r>
      </w:ins>
    </w:p>
    <w:p>
      <w:pPr>
        <w:spacing w:before="120" w:after="0" w:line="240" w:lineRule="auto"/>
        <w:ind w:left="1440"/>
        <w:jc w:val="left"/>
        <w:rPr>
          <w:ins w:id="1178" w:author="Palash Pandit" w:date="2021-05-03T14:50:00Z"/>
        </w:rPr>
        <w:pPrChange w:id="1177" w:author="Palash Pandit" w:date="2021-05-03T14:45:00Z">
          <w:pPr>
            <w:spacing w:before="40" w:after="40" w:line="240" w:lineRule="atLeast"/>
            <w:jc w:val="both"/>
          </w:pPr>
        </w:pPrChange>
      </w:pPr>
      <w:ins w:id="1179" w:author="Palash Pandit" w:date="2021-05-03T14:46:00Z">
        <w:r>
          <w:rPr>
            <w:lang w:val="en-IN" w:eastAsia="en-IN" w:bidi="hi-IN"/>
          </w:rPr>
          <w:drawing>
            <wp:inline distT="0" distB="0" distL="0" distR="0">
              <wp:extent cx="5175885" cy="25139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7"/>
                      <a:stretch>
                        <a:fillRect/>
                      </a:stretch>
                    </pic:blipFill>
                    <pic:spPr>
                      <a:xfrm>
                        <a:off x="0" y="0"/>
                        <a:ext cx="5172839" cy="2512916"/>
                      </a:xfrm>
                      <a:prstGeom prst="rect">
                        <a:avLst/>
                      </a:prstGeom>
                    </pic:spPr>
                  </pic:pic>
                </a:graphicData>
              </a:graphic>
            </wp:inline>
          </w:drawing>
        </w:r>
      </w:ins>
    </w:p>
    <w:p>
      <w:pPr>
        <w:spacing w:before="120" w:after="0" w:line="240" w:lineRule="auto"/>
        <w:ind w:left="1440"/>
        <w:jc w:val="left"/>
        <w:rPr>
          <w:ins w:id="1182" w:author="Palash Pandit" w:date="2021-05-03T15:35:00Z"/>
        </w:rPr>
        <w:pPrChange w:id="1181" w:author="Palash Pandit" w:date="2021-05-03T14:45:00Z">
          <w:pPr>
            <w:spacing w:before="40" w:after="40" w:line="240" w:lineRule="atLeast"/>
            <w:jc w:val="both"/>
          </w:pPr>
        </w:pPrChange>
      </w:pPr>
    </w:p>
    <w:p>
      <w:pPr>
        <w:spacing w:before="120" w:after="0" w:line="240" w:lineRule="auto"/>
        <w:ind w:left="1440"/>
        <w:jc w:val="left"/>
        <w:rPr>
          <w:ins w:id="1184" w:author="Palash Pandit" w:date="2021-05-03T15:35:00Z"/>
        </w:rPr>
        <w:pPrChange w:id="1183" w:author="Palash Pandit" w:date="2021-05-03T14:45:00Z">
          <w:pPr>
            <w:spacing w:before="40" w:after="40" w:line="240" w:lineRule="atLeast"/>
            <w:jc w:val="both"/>
          </w:pPr>
        </w:pPrChange>
      </w:pPr>
    </w:p>
    <w:p>
      <w:pPr>
        <w:spacing w:before="120" w:after="0" w:line="240" w:lineRule="auto"/>
        <w:ind w:left="1440"/>
        <w:jc w:val="left"/>
        <w:rPr>
          <w:ins w:id="1186" w:author="Palash Pandit" w:date="2021-05-03T15:35:00Z"/>
        </w:rPr>
        <w:pPrChange w:id="1185" w:author="Palash Pandit" w:date="2021-05-03T14:45:00Z">
          <w:pPr>
            <w:spacing w:before="40" w:after="40" w:line="240" w:lineRule="atLeast"/>
            <w:jc w:val="both"/>
          </w:pPr>
        </w:pPrChange>
      </w:pPr>
    </w:p>
    <w:p>
      <w:pPr>
        <w:spacing w:before="120" w:after="0" w:line="240" w:lineRule="auto"/>
        <w:ind w:left="1440"/>
        <w:jc w:val="left"/>
        <w:rPr>
          <w:ins w:id="1188" w:author="Palash Pandit" w:date="2021-05-03T15:35:00Z"/>
        </w:rPr>
        <w:pPrChange w:id="1187" w:author="Palash Pandit" w:date="2021-05-03T14:45:00Z">
          <w:pPr>
            <w:spacing w:before="40" w:after="40" w:line="240" w:lineRule="atLeast"/>
            <w:jc w:val="both"/>
          </w:pPr>
        </w:pPrChange>
      </w:pPr>
    </w:p>
    <w:p>
      <w:pPr>
        <w:spacing w:before="120" w:after="0" w:line="240" w:lineRule="auto"/>
        <w:ind w:left="1440"/>
        <w:jc w:val="left"/>
        <w:rPr>
          <w:ins w:id="1190" w:author="Palash Pandit" w:date="2021-05-03T15:35:00Z"/>
        </w:rPr>
        <w:pPrChange w:id="1189" w:author="Palash Pandit" w:date="2021-05-03T14:45:00Z">
          <w:pPr>
            <w:spacing w:before="40" w:after="40" w:line="240" w:lineRule="atLeast"/>
            <w:jc w:val="both"/>
          </w:pPr>
        </w:pPrChange>
      </w:pPr>
    </w:p>
    <w:p>
      <w:pPr>
        <w:spacing w:before="120" w:after="0" w:line="240" w:lineRule="auto"/>
        <w:ind w:left="1440"/>
        <w:jc w:val="left"/>
        <w:rPr>
          <w:ins w:id="1192" w:author="Palash Pandit" w:date="2021-05-03T14:50:00Z"/>
        </w:rPr>
        <w:pPrChange w:id="1191" w:author="Palash Pandit" w:date="2021-05-03T14:45:00Z">
          <w:pPr>
            <w:spacing w:before="40" w:after="40" w:line="240" w:lineRule="atLeast"/>
            <w:jc w:val="both"/>
          </w:pPr>
        </w:pPrChange>
      </w:pPr>
    </w:p>
    <w:p>
      <w:pPr>
        <w:pStyle w:val="56"/>
        <w:numPr>
          <w:ilvl w:val="0"/>
          <w:numId w:val="22"/>
        </w:numPr>
        <w:spacing w:before="40" w:after="40" w:line="240" w:lineRule="atLeast"/>
        <w:jc w:val="both"/>
        <w:rPr>
          <w:ins w:id="1194" w:author="Palash Pandit" w:date="2021-05-03T14:51:00Z"/>
        </w:rPr>
        <w:pPrChange w:id="1193" w:author="Palash Pandit" w:date="2021-05-05T15:44:00Z">
          <w:pPr>
            <w:spacing w:before="40" w:after="40" w:line="240" w:lineRule="atLeast"/>
            <w:jc w:val="both"/>
          </w:pPr>
        </w:pPrChange>
      </w:pPr>
      <w:ins w:id="1195" w:author="Palash Pandit" w:date="2021-05-03T14:50:00Z">
        <w:r>
          <w:rPr/>
          <w:t xml:space="preserve">eLogbook tech crew </w:t>
        </w:r>
      </w:ins>
      <w:ins w:id="1196" w:author="Palash Pandit" w:date="2021-05-03T14:51:00Z">
        <w:r>
          <w:rPr/>
          <w:t>loghours for admin to get the report for the particular user for selected months:</w:t>
        </w:r>
      </w:ins>
    </w:p>
    <w:p>
      <w:pPr>
        <w:spacing w:before="120" w:after="0" w:line="240" w:lineRule="auto"/>
        <w:ind w:left="1440"/>
        <w:jc w:val="left"/>
        <w:rPr>
          <w:ins w:id="1198" w:author="Palash Pandit" w:date="2021-05-03T14:53:00Z"/>
        </w:rPr>
        <w:pPrChange w:id="1197" w:author="Palash Pandit" w:date="2021-05-03T14:51:00Z">
          <w:pPr>
            <w:spacing w:before="40" w:after="40" w:line="240" w:lineRule="atLeast"/>
            <w:jc w:val="both"/>
          </w:pPr>
        </w:pPrChange>
      </w:pPr>
      <w:ins w:id="1199" w:author="Palash Pandit" w:date="2021-05-03T14:51:00Z">
        <w:r>
          <w:rPr>
            <w:lang w:val="en-IN" w:eastAsia="en-IN" w:bidi="hi-IN"/>
          </w:rPr>
          <w:drawing>
            <wp:inline distT="0" distB="0" distL="0" distR="0">
              <wp:extent cx="5194300" cy="24803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8"/>
                      <a:stretch>
                        <a:fillRect/>
                      </a:stretch>
                    </pic:blipFill>
                    <pic:spPr>
                      <a:xfrm>
                        <a:off x="0" y="0"/>
                        <a:ext cx="5191239" cy="2479149"/>
                      </a:xfrm>
                      <a:prstGeom prst="rect">
                        <a:avLst/>
                      </a:prstGeom>
                    </pic:spPr>
                  </pic:pic>
                </a:graphicData>
              </a:graphic>
            </wp:inline>
          </w:drawing>
        </w:r>
      </w:ins>
    </w:p>
    <w:p>
      <w:pPr>
        <w:spacing w:before="120" w:after="0" w:line="240" w:lineRule="auto"/>
        <w:ind w:left="1440"/>
        <w:jc w:val="left"/>
        <w:rPr>
          <w:ins w:id="1202" w:author="Palash Pandit" w:date="2021-05-05T14:45:00Z"/>
        </w:rPr>
        <w:pPrChange w:id="1201" w:author="Palash Pandit" w:date="2021-05-03T14:51:00Z">
          <w:pPr>
            <w:spacing w:before="40" w:after="40" w:line="240" w:lineRule="atLeast"/>
            <w:jc w:val="both"/>
          </w:pPr>
        </w:pPrChange>
      </w:pPr>
      <w:ins w:id="1203" w:author="Palash Pandit" w:date="2021-05-03T14:53:00Z">
        <w:r>
          <w:rPr>
            <w:lang w:val="en-IN" w:eastAsia="en-IN" w:bidi="hi-IN"/>
          </w:rPr>
          <w:drawing>
            <wp:inline distT="0" distB="0" distL="0" distR="0">
              <wp:extent cx="5166995" cy="24091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9"/>
                      <a:stretch>
                        <a:fillRect/>
                      </a:stretch>
                    </pic:blipFill>
                    <pic:spPr>
                      <a:xfrm>
                        <a:off x="0" y="0"/>
                        <a:ext cx="5163946" cy="2407635"/>
                      </a:xfrm>
                      <a:prstGeom prst="rect">
                        <a:avLst/>
                      </a:prstGeom>
                    </pic:spPr>
                  </pic:pic>
                </a:graphicData>
              </a:graphic>
            </wp:inline>
          </w:drawing>
        </w:r>
      </w:ins>
    </w:p>
    <w:p>
      <w:pPr>
        <w:spacing w:before="120" w:after="0" w:line="240" w:lineRule="auto"/>
        <w:ind w:left="1440"/>
        <w:jc w:val="left"/>
        <w:rPr>
          <w:ins w:id="1206" w:author="Palash Pandit" w:date="2021-05-05T14:45:00Z"/>
        </w:rPr>
        <w:pPrChange w:id="1205" w:author="Palash Pandit" w:date="2021-05-03T14:51:00Z">
          <w:pPr>
            <w:spacing w:before="40" w:after="40" w:line="240" w:lineRule="atLeast"/>
            <w:jc w:val="both"/>
          </w:pPr>
        </w:pPrChange>
      </w:pPr>
    </w:p>
    <w:p>
      <w:pPr>
        <w:pStyle w:val="56"/>
        <w:numPr>
          <w:ilvl w:val="0"/>
          <w:numId w:val="22"/>
        </w:numPr>
        <w:spacing w:before="40" w:after="40" w:line="240" w:lineRule="atLeast"/>
        <w:jc w:val="both"/>
        <w:rPr>
          <w:ins w:id="1208" w:author="Palash Pandit" w:date="2021-05-05T14:52:00Z"/>
        </w:rPr>
        <w:pPrChange w:id="1207" w:author="Palash Pandit" w:date="2021-05-05T15:44:00Z">
          <w:pPr>
            <w:spacing w:before="40" w:after="40" w:line="240" w:lineRule="atLeast"/>
            <w:jc w:val="both"/>
          </w:pPr>
        </w:pPrChange>
      </w:pPr>
      <w:ins w:id="1209" w:author="Palash Pandit" w:date="2021-05-05T14:48:00Z">
        <w:r>
          <w:rPr/>
          <w:t xml:space="preserve">Highcrew hours for admin to get the data of the </w:t>
        </w:r>
      </w:ins>
      <w:ins w:id="1210" w:author="Palash Pandit" w:date="2021-05-05T14:51:00Z">
        <w:r>
          <w:rPr/>
          <w:t xml:space="preserve">for the particular date with the selected </w:t>
        </w:r>
      </w:ins>
      <w:ins w:id="1211" w:author="Palash Pandit" w:date="2021-05-05T14:52:00Z">
        <w:r>
          <w:rPr/>
          <w:t>fleet type and max loghours limit.</w:t>
        </w:r>
      </w:ins>
    </w:p>
    <w:p>
      <w:pPr>
        <w:spacing w:before="120" w:after="0" w:line="240" w:lineRule="auto"/>
        <w:ind w:left="1440"/>
        <w:jc w:val="left"/>
        <w:rPr>
          <w:ins w:id="1213" w:author="Palash Pandit" w:date="2021-05-05T14:52:00Z"/>
        </w:rPr>
        <w:pPrChange w:id="1212" w:author="Palash Pandit" w:date="2021-05-05T14:52:00Z">
          <w:pPr>
            <w:spacing w:before="40" w:after="40" w:line="240" w:lineRule="atLeast"/>
            <w:jc w:val="both"/>
          </w:pPr>
        </w:pPrChange>
      </w:pPr>
      <w:ins w:id="1214" w:author="Palash Pandit" w:date="2021-05-05T14:52:00Z">
        <w:r>
          <w:rPr>
            <w:lang w:val="en-IN" w:eastAsia="en-IN" w:bidi="hi-IN"/>
          </w:rPr>
          <w:drawing>
            <wp:inline distT="0" distB="0" distL="0" distR="0">
              <wp:extent cx="5168265" cy="2473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60"/>
                      <a:stretch>
                        <a:fillRect/>
                      </a:stretch>
                    </pic:blipFill>
                    <pic:spPr>
                      <a:xfrm>
                        <a:off x="0" y="0"/>
                        <a:ext cx="5168174" cy="2473656"/>
                      </a:xfrm>
                      <a:prstGeom prst="rect">
                        <a:avLst/>
                      </a:prstGeom>
                    </pic:spPr>
                  </pic:pic>
                </a:graphicData>
              </a:graphic>
            </wp:inline>
          </w:drawing>
        </w:r>
      </w:ins>
    </w:p>
    <w:p>
      <w:pPr>
        <w:spacing w:before="120" w:after="0" w:line="240" w:lineRule="auto"/>
        <w:ind w:left="1440"/>
        <w:jc w:val="left"/>
        <w:rPr>
          <w:ins w:id="1217" w:author="Palash Pandit" w:date="2021-05-05T14:53:00Z"/>
        </w:rPr>
        <w:pPrChange w:id="1216" w:author="Palash Pandit" w:date="2021-05-05T14:52:00Z">
          <w:pPr>
            <w:spacing w:before="40" w:after="40" w:line="240" w:lineRule="atLeast"/>
            <w:jc w:val="both"/>
          </w:pPr>
        </w:pPrChange>
      </w:pPr>
      <w:ins w:id="1218" w:author="Palash Pandit" w:date="2021-05-05T14:52:00Z">
        <w:r>
          <w:rPr>
            <w:lang w:val="en-IN" w:eastAsia="en-IN" w:bidi="hi-IN"/>
          </w:rPr>
          <w:drawing>
            <wp:inline distT="0" distB="0" distL="0" distR="0">
              <wp:extent cx="5177790" cy="24568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61"/>
                      <a:stretch>
                        <a:fillRect/>
                      </a:stretch>
                    </pic:blipFill>
                    <pic:spPr>
                      <a:xfrm>
                        <a:off x="0" y="0"/>
                        <a:ext cx="5174895" cy="2455311"/>
                      </a:xfrm>
                      <a:prstGeom prst="rect">
                        <a:avLst/>
                      </a:prstGeom>
                    </pic:spPr>
                  </pic:pic>
                </a:graphicData>
              </a:graphic>
            </wp:inline>
          </w:drawing>
        </w:r>
      </w:ins>
    </w:p>
    <w:p>
      <w:pPr>
        <w:spacing w:before="120" w:after="0" w:line="240" w:lineRule="auto"/>
        <w:ind w:left="1440"/>
        <w:jc w:val="left"/>
        <w:rPr>
          <w:ins w:id="1221" w:author="Palash Pandit" w:date="2021-05-05T14:53:00Z"/>
        </w:rPr>
        <w:pPrChange w:id="1220" w:author="Palash Pandit" w:date="2021-05-05T14:52:00Z">
          <w:pPr>
            <w:spacing w:before="40" w:after="40" w:line="240" w:lineRule="atLeast"/>
            <w:jc w:val="both"/>
          </w:pPr>
        </w:pPrChange>
      </w:pPr>
    </w:p>
    <w:p>
      <w:pPr>
        <w:pStyle w:val="56"/>
        <w:numPr>
          <w:ilvl w:val="0"/>
          <w:numId w:val="22"/>
        </w:numPr>
        <w:spacing w:before="40" w:after="40" w:line="240" w:lineRule="atLeast"/>
        <w:jc w:val="both"/>
        <w:rPr>
          <w:ins w:id="1223" w:author="Palash Pandit" w:date="2021-05-05T14:54:00Z"/>
        </w:rPr>
        <w:pPrChange w:id="1222" w:author="Palash Pandit" w:date="2021-05-05T15:44:00Z">
          <w:pPr>
            <w:spacing w:before="40" w:after="40" w:line="240" w:lineRule="atLeast"/>
            <w:jc w:val="both"/>
          </w:pPr>
        </w:pPrChange>
      </w:pPr>
      <w:ins w:id="1224" w:author="Palash Pandit" w:date="2021-05-05T14:54:00Z">
        <w:r>
          <w:rPr/>
          <w:t>eVR submission report is for getting the non submitted eVR forms for the staff for the selected fleet between the selected dates.</w:t>
        </w:r>
      </w:ins>
    </w:p>
    <w:p>
      <w:pPr>
        <w:spacing w:before="120" w:after="0" w:line="240" w:lineRule="auto"/>
        <w:ind w:left="1440"/>
        <w:jc w:val="left"/>
        <w:rPr>
          <w:ins w:id="1226" w:author="Palash Pandit" w:date="2021-05-05T14:58:00Z"/>
        </w:rPr>
        <w:pPrChange w:id="1225" w:author="Palash Pandit" w:date="2021-05-05T14:55:00Z">
          <w:pPr>
            <w:spacing w:before="40" w:after="40" w:line="240" w:lineRule="atLeast"/>
            <w:jc w:val="both"/>
          </w:pPr>
        </w:pPrChange>
      </w:pPr>
      <w:ins w:id="1227" w:author="Palash Pandit" w:date="2021-05-05T14:55:00Z">
        <w:r>
          <w:rPr>
            <w:lang w:val="en-IN" w:eastAsia="en-IN" w:bidi="hi-IN"/>
          </w:rPr>
          <w:drawing>
            <wp:inline distT="0" distB="0" distL="0" distR="0">
              <wp:extent cx="5175885" cy="23291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62"/>
                      <a:stretch>
                        <a:fillRect/>
                      </a:stretch>
                    </pic:blipFill>
                    <pic:spPr>
                      <a:xfrm>
                        <a:off x="0" y="0"/>
                        <a:ext cx="5182077" cy="2331934"/>
                      </a:xfrm>
                      <a:prstGeom prst="rect">
                        <a:avLst/>
                      </a:prstGeom>
                    </pic:spPr>
                  </pic:pic>
                </a:graphicData>
              </a:graphic>
            </wp:inline>
          </w:drawing>
        </w:r>
      </w:ins>
    </w:p>
    <w:p>
      <w:pPr>
        <w:spacing w:before="120" w:after="0" w:line="240" w:lineRule="auto"/>
        <w:ind w:left="1440"/>
        <w:jc w:val="left"/>
        <w:rPr>
          <w:ins w:id="1230" w:author="Palash Pandit" w:date="2021-05-05T15:07:00Z"/>
        </w:rPr>
        <w:pPrChange w:id="1229" w:author="Palash Pandit" w:date="2021-05-05T14:55:00Z">
          <w:pPr>
            <w:spacing w:before="40" w:after="40" w:line="240" w:lineRule="atLeast"/>
            <w:jc w:val="both"/>
          </w:pPr>
        </w:pPrChange>
      </w:pPr>
      <w:ins w:id="1231" w:author="Palash Pandit" w:date="2021-05-05T14:58:00Z">
        <w:r>
          <w:rPr>
            <w:lang w:val="en-IN" w:eastAsia="en-IN" w:bidi="hi-IN"/>
          </w:rPr>
          <w:drawing>
            <wp:inline distT="0" distB="0" distL="0" distR="0">
              <wp:extent cx="5175885" cy="24434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63"/>
                      <a:stretch>
                        <a:fillRect/>
                      </a:stretch>
                    </pic:blipFill>
                    <pic:spPr>
                      <a:xfrm>
                        <a:off x="0" y="0"/>
                        <a:ext cx="5174923" cy="2443160"/>
                      </a:xfrm>
                      <a:prstGeom prst="rect">
                        <a:avLst/>
                      </a:prstGeom>
                    </pic:spPr>
                  </pic:pic>
                </a:graphicData>
              </a:graphic>
            </wp:inline>
          </w:drawing>
        </w:r>
      </w:ins>
    </w:p>
    <w:p>
      <w:pPr>
        <w:overflowPunct/>
        <w:autoSpaceDE/>
        <w:autoSpaceDN/>
        <w:adjustRightInd/>
        <w:spacing w:before="0" w:after="0" w:line="240" w:lineRule="auto"/>
        <w:ind w:left="0" w:right="0"/>
        <w:jc w:val="left"/>
        <w:textAlignment w:val="auto"/>
        <w:rPr>
          <w:ins w:id="1234" w:author="Palash Pandit" w:date="2021-05-05T15:08:00Z"/>
        </w:rPr>
        <w:pPrChange w:id="1233" w:author="Palash Pandit" w:date="2021-05-06T16:20:00Z">
          <w:pPr>
            <w:spacing w:before="40" w:after="40" w:line="240" w:lineRule="atLeast"/>
            <w:jc w:val="both"/>
          </w:pPr>
        </w:pPrChange>
      </w:pPr>
      <w:ins w:id="1235" w:author="Palash Pandit" w:date="2021-05-06T16:20:00Z">
        <w:r>
          <w:rPr/>
          <w:br w:type="page"/>
        </w:r>
      </w:ins>
    </w:p>
    <w:p>
      <w:pPr>
        <w:pStyle w:val="56"/>
        <w:numPr>
          <w:ilvl w:val="3"/>
          <w:numId w:val="23"/>
        </w:numPr>
        <w:spacing w:before="40" w:after="40" w:line="240" w:lineRule="atLeast"/>
        <w:jc w:val="both"/>
        <w:rPr>
          <w:ins w:id="1237" w:author="Palash Pandit" w:date="2021-05-07T11:28:00Z"/>
          <w:b/>
          <w:bCs/>
          <w:rPrChange w:id="1238" w:author="Palash Pandit" w:date="2021-05-07T11:40:00Z">
            <w:rPr>
              <w:ins w:id="1239" w:author="Palash Pandit" w:date="2021-05-07T11:28:00Z"/>
            </w:rPr>
          </w:rPrChange>
        </w:rPr>
        <w:pPrChange w:id="1236" w:author="Palash Pandit" w:date="2021-05-07T11:40:00Z">
          <w:pPr>
            <w:spacing w:before="40" w:after="40" w:line="240" w:lineRule="atLeast"/>
            <w:jc w:val="both"/>
          </w:pPr>
        </w:pPrChange>
      </w:pPr>
      <w:ins w:id="1240" w:author="Palash Pandit" w:date="2021-05-05T15:08:00Z">
        <w:r>
          <w:rPr>
            <w:b/>
            <w:bCs/>
            <w:rPrChange w:id="1241" w:author="Palash Pandit" w:date="2021-05-07T11:40:00Z">
              <w:rPr/>
            </w:rPrChange>
          </w:rPr>
          <w:t>SCHEDULED JOBS</w:t>
        </w:r>
      </w:ins>
    </w:p>
    <w:p>
      <w:pPr>
        <w:spacing w:before="120" w:after="0" w:line="240" w:lineRule="auto"/>
        <w:ind w:left="1440"/>
        <w:jc w:val="left"/>
        <w:rPr>
          <w:ins w:id="1243" w:author="Palash Pandit" w:date="2021-05-05T15:08:00Z"/>
          <w:b/>
          <w:bCs/>
          <w:rPrChange w:id="1244" w:author="Palash Pandit" w:date="2021-05-07T11:28:00Z">
            <w:rPr>
              <w:ins w:id="1245" w:author="Palash Pandit" w:date="2021-05-05T15:08:00Z"/>
            </w:rPr>
          </w:rPrChange>
        </w:rPr>
        <w:pPrChange w:id="1242" w:author="Palash Pandit" w:date="2021-05-07T11:28:00Z">
          <w:pPr>
            <w:spacing w:before="40" w:after="40" w:line="240" w:lineRule="atLeast"/>
            <w:jc w:val="both"/>
          </w:pPr>
        </w:pPrChange>
      </w:pPr>
    </w:p>
    <w:p>
      <w:pPr>
        <w:pStyle w:val="56"/>
        <w:numPr>
          <w:ilvl w:val="0"/>
          <w:numId w:val="24"/>
        </w:numPr>
        <w:spacing w:before="40" w:after="40" w:line="240" w:lineRule="atLeast"/>
        <w:jc w:val="both"/>
        <w:rPr>
          <w:ins w:id="1247" w:author="Palash Pandit" w:date="2021-05-05T15:45:00Z"/>
        </w:rPr>
        <w:pPrChange w:id="1246" w:author="Palash Pandit" w:date="2021-05-05T15:45:00Z">
          <w:pPr>
            <w:spacing w:before="40" w:after="40" w:line="240" w:lineRule="atLeast"/>
            <w:jc w:val="both"/>
          </w:pPr>
        </w:pPrChange>
      </w:pPr>
      <w:ins w:id="1248" w:author="Palash Pandit" w:date="2021-05-05T15:09:00Z">
        <w:r>
          <w:rPr/>
          <w:t xml:space="preserve">Crew list: Fetching the </w:t>
        </w:r>
      </w:ins>
      <w:ins w:id="1249" w:author="Palash Pandit" w:date="2021-05-05T15:10:00Z">
        <w:r>
          <w:rPr/>
          <w:t>missing</w:t>
        </w:r>
      </w:ins>
      <w:ins w:id="1250" w:author="Palash Pandit" w:date="2021-05-05T15:09:00Z">
        <w:r>
          <w:rPr/>
          <w:t xml:space="preserve"> crew data for the </w:t>
        </w:r>
      </w:ins>
      <w:ins w:id="1251" w:author="Palash Pandit" w:date="2021-05-05T15:11:00Z">
        <w:r>
          <w:rPr/>
          <w:t>scheduled flights</w:t>
        </w:r>
      </w:ins>
      <w:ins w:id="1252" w:author="Palash Pandit" w:date="2021-05-05T15:15:00Z">
        <w:r>
          <w:rPr/>
          <w:t>.</w:t>
        </w:r>
      </w:ins>
      <w:ins w:id="1253" w:author="Palash Pandit" w:date="2021-05-05T15:16:00Z">
        <w:r>
          <w:rPr/>
          <w:t xml:space="preserve"> Mail is sent to NCMS team </w:t>
        </w:r>
      </w:ins>
      <w:ins w:id="1254" w:author="Palash Pandit" w:date="2021-05-05T15:18:00Z">
        <w:r>
          <w:rPr/>
          <w:t>with the flight details.</w:t>
        </w:r>
      </w:ins>
    </w:p>
    <w:p>
      <w:pPr>
        <w:pStyle w:val="56"/>
        <w:numPr>
          <w:ilvl w:val="0"/>
          <w:numId w:val="24"/>
        </w:numPr>
        <w:spacing w:before="40" w:after="40" w:line="240" w:lineRule="atLeast"/>
        <w:jc w:val="both"/>
        <w:rPr>
          <w:ins w:id="1256" w:author="Palash Pandit" w:date="2021-05-05T15:45:00Z"/>
        </w:rPr>
        <w:pPrChange w:id="1255" w:author="Palash Pandit" w:date="2021-05-05T15:45:00Z">
          <w:pPr>
            <w:spacing w:before="40" w:after="40" w:line="240" w:lineRule="atLeast"/>
            <w:jc w:val="both"/>
          </w:pPr>
        </w:pPrChange>
      </w:pPr>
      <w:ins w:id="1257" w:author="Palash Pandit" w:date="2021-05-05T15:18:00Z">
        <w:r>
          <w:rPr/>
          <w:t>Certification: To check the certification for the particular staff. It will check the</w:t>
        </w:r>
      </w:ins>
      <w:ins w:id="1258" w:author="Palash Pandit" w:date="2021-05-05T15:19:00Z">
        <w:r>
          <w:rPr/>
          <w:t xml:space="preserve"> certification for every staff member in every 4 month. If certification passes, it will send out a mail to the staff member with certification pass details</w:t>
        </w:r>
      </w:ins>
      <w:ins w:id="1259" w:author="Palash Pandit" w:date="2021-05-05T15:20:00Z">
        <w:r>
          <w:rPr/>
          <w:t xml:space="preserve"> and elogbook report as attachment. If certification fails it will send out a mail to the staff member stating that the certification is failed and</w:t>
        </w:r>
      </w:ins>
      <w:ins w:id="1260" w:author="Palash Pandit" w:date="2021-05-05T15:21:00Z">
        <w:r>
          <w:rPr/>
          <w:t xml:space="preserve"> will remind the staff member to submit their peding eVR forms. </w:t>
        </w:r>
      </w:ins>
      <w:ins w:id="1261" w:author="Palash Pandit" w:date="2021-05-05T15:23:00Z">
        <w:r>
          <w:rPr/>
          <w:t xml:space="preserve">If staff member does’t submit peding eVR forms for the next 3 days, our job will send a mail every day. On </w:t>
        </w:r>
      </w:ins>
      <w:ins w:id="1262" w:author="Palash Pandit" w:date="2021-05-05T15:24:00Z">
        <w:r>
          <w:rPr/>
          <w:t>the 3</w:t>
        </w:r>
      </w:ins>
      <w:ins w:id="1263" w:author="Palash Pandit" w:date="2021-05-05T15:24:00Z">
        <w:r>
          <w:rPr>
            <w:vertAlign w:val="superscript"/>
            <w:rPrChange w:id="1264" w:author="Palash Pandit" w:date="2021-05-05T15:24:00Z">
              <w:rPr/>
            </w:rPrChange>
          </w:rPr>
          <w:t>rd</w:t>
        </w:r>
      </w:ins>
      <w:ins w:id="1265" w:author="Palash Pandit" w:date="2021-05-05T15:24:00Z">
        <w:r>
          <w:rPr/>
          <w:t xml:space="preserve"> day it will send out a mail to the head team stating the same.</w:t>
        </w:r>
      </w:ins>
    </w:p>
    <w:p>
      <w:pPr>
        <w:pStyle w:val="56"/>
        <w:numPr>
          <w:ilvl w:val="0"/>
          <w:numId w:val="24"/>
        </w:numPr>
        <w:spacing w:before="40" w:after="40" w:line="240" w:lineRule="atLeast"/>
        <w:jc w:val="both"/>
        <w:rPr>
          <w:ins w:id="1267" w:author="Palash Pandit" w:date="2021-05-05T15:31:00Z"/>
        </w:rPr>
        <w:pPrChange w:id="1266" w:author="Palash Pandit" w:date="2021-05-05T15:45:00Z">
          <w:pPr>
            <w:spacing w:before="40" w:after="40" w:line="240" w:lineRule="atLeast"/>
            <w:jc w:val="both"/>
          </w:pPr>
        </w:pPrChange>
      </w:pPr>
      <w:ins w:id="1268" w:author="Palash Pandit" w:date="2021-05-05T15:26:00Z">
        <w:r>
          <w:rPr/>
          <w:t>Sumission reminder:</w:t>
        </w:r>
      </w:ins>
      <w:ins w:id="1269" w:author="Palash Pandit" w:date="2021-05-05T15:27:00Z">
        <w:r>
          <w:rPr/>
          <w:t xml:space="preserve"> This job is to remind the staff member to submit their eVR form. 1</w:t>
        </w:r>
      </w:ins>
      <w:ins w:id="1270" w:author="Palash Pandit" w:date="2021-05-05T15:27:00Z">
        <w:r>
          <w:rPr>
            <w:vertAlign w:val="superscript"/>
            <w:rPrChange w:id="1271" w:author="Palash Pandit" w:date="2021-05-05T15:45:00Z">
              <w:rPr/>
            </w:rPrChange>
          </w:rPr>
          <w:t>st</w:t>
        </w:r>
      </w:ins>
      <w:ins w:id="1272" w:author="Palash Pandit" w:date="2021-05-05T15:27:00Z">
        <w:r>
          <w:rPr/>
          <w:t xml:space="preserve"> reminder will be sent within 12 hours lapsed with the title as 1</w:t>
        </w:r>
      </w:ins>
      <w:ins w:id="1273" w:author="Palash Pandit" w:date="2021-05-05T15:27:00Z">
        <w:r>
          <w:rPr>
            <w:vertAlign w:val="superscript"/>
            <w:rPrChange w:id="1274" w:author="Palash Pandit" w:date="2021-05-05T15:45:00Z">
              <w:rPr/>
            </w:rPrChange>
          </w:rPr>
          <w:t>st</w:t>
        </w:r>
      </w:ins>
      <w:ins w:id="1275" w:author="Palash Pandit" w:date="2021-05-05T15:27:00Z">
        <w:r>
          <w:rPr/>
          <w:t xml:space="preserve"> </w:t>
        </w:r>
      </w:ins>
      <w:ins w:id="1276" w:author="Palash Pandit" w:date="2021-05-05T15:28:00Z">
        <w:r>
          <w:rPr/>
          <w:t>reminder. 2</w:t>
        </w:r>
      </w:ins>
      <w:ins w:id="1277" w:author="Palash Pandit" w:date="2021-05-05T15:28:00Z">
        <w:r>
          <w:rPr>
            <w:vertAlign w:val="superscript"/>
            <w:rPrChange w:id="1278" w:author="Palash Pandit" w:date="2021-05-05T15:45:00Z">
              <w:rPr/>
            </w:rPrChange>
          </w:rPr>
          <w:t>nd</w:t>
        </w:r>
      </w:ins>
      <w:ins w:id="1279" w:author="Palash Pandit" w:date="2021-05-05T15:28:00Z">
        <w:r>
          <w:rPr/>
          <w:t xml:space="preserve"> reminder will be sent within 18 hours lapsed with the title as </w:t>
        </w:r>
      </w:ins>
      <w:ins w:id="1280" w:author="Palash Pandit" w:date="2021-05-05T15:29:00Z">
        <w:r>
          <w:rPr/>
          <w:t>‘</w:t>
        </w:r>
      </w:ins>
      <w:ins w:id="1281" w:author="Palash Pandit" w:date="2021-05-05T15:28:00Z">
        <w:r>
          <w:rPr/>
          <w:t>final</w:t>
        </w:r>
      </w:ins>
      <w:ins w:id="1282" w:author="Palash Pandit" w:date="2021-05-05T15:29:00Z">
        <w:r>
          <w:rPr/>
          <w:t>’</w:t>
        </w:r>
      </w:ins>
      <w:ins w:id="1283" w:author="Palash Pandit" w:date="2021-05-05T15:28:00Z">
        <w:r>
          <w:rPr/>
          <w:t xml:space="preserve">. Last reminder will be sent in 24 hours with title as </w:t>
        </w:r>
      </w:ins>
      <w:ins w:id="1284" w:author="Palash Pandit" w:date="2021-05-05T15:29:00Z">
        <w:r>
          <w:rPr/>
          <w:t>‘</w:t>
        </w:r>
      </w:ins>
      <w:ins w:id="1285" w:author="Palash Pandit" w:date="2021-05-05T15:28:00Z">
        <w:r>
          <w:rPr/>
          <w:t>Nil</w:t>
        </w:r>
      </w:ins>
      <w:ins w:id="1286" w:author="Palash Pandit" w:date="2021-05-05T15:29:00Z">
        <w:r>
          <w:rPr/>
          <w:t>’. Final and Nil</w:t>
        </w:r>
      </w:ins>
      <w:ins w:id="1287" w:author="Palash Pandit" w:date="2021-05-05T15:30:00Z">
        <w:r>
          <w:rPr/>
          <w:t xml:space="preserve"> </w:t>
        </w:r>
      </w:ins>
      <w:ins w:id="1288" w:author="Palash Pandit" w:date="2021-05-05T15:31:00Z">
        <w:r>
          <w:rPr/>
          <w:t>reminders</w:t>
        </w:r>
      </w:ins>
      <w:ins w:id="1289" w:author="Palash Pandit" w:date="2021-05-05T15:29:00Z">
        <w:r>
          <w:rPr/>
          <w:t xml:space="preserve"> will</w:t>
        </w:r>
      </w:ins>
      <w:ins w:id="1290" w:author="Palash Pandit" w:date="2021-05-05T15:30:00Z">
        <w:r>
          <w:rPr/>
          <w:t xml:space="preserve"> have</w:t>
        </w:r>
      </w:ins>
      <w:ins w:id="1291" w:author="Palash Pandit" w:date="2021-05-05T15:28:00Z">
        <w:r>
          <w:rPr/>
          <w:t xml:space="preserve"> the other operating crew members in </w:t>
        </w:r>
      </w:ins>
      <w:ins w:id="1292" w:author="Palash Pandit" w:date="2021-05-05T15:30:00Z">
        <w:r>
          <w:rPr/>
          <w:t xml:space="preserve">the </w:t>
        </w:r>
      </w:ins>
      <w:ins w:id="1293" w:author="Palash Pandit" w:date="2021-05-05T15:29:00Z">
        <w:r>
          <w:rPr/>
          <w:t>CC.</w:t>
        </w:r>
      </w:ins>
      <w:ins w:id="1294" w:author="Palash Pandit" w:date="2021-05-05T15:18:00Z">
        <w:r>
          <w:rPr/>
          <w:t xml:space="preserve"> </w:t>
        </w:r>
      </w:ins>
      <w:ins w:id="1295" w:author="Palash Pandit" w:date="2021-05-05T15:30:00Z">
        <w:r>
          <w:rPr/>
          <w:t>Ref number will be auto generated.</w:t>
        </w:r>
      </w:ins>
    </w:p>
    <w:p>
      <w:pPr>
        <w:pStyle w:val="56"/>
        <w:numPr>
          <w:ilvl w:val="0"/>
          <w:numId w:val="24"/>
        </w:numPr>
        <w:spacing w:before="40" w:after="40" w:line="240" w:lineRule="atLeast"/>
        <w:jc w:val="both"/>
        <w:rPr>
          <w:ins w:id="1297" w:author="Palash Pandit" w:date="2021-05-05T14:58:00Z"/>
        </w:rPr>
        <w:pPrChange w:id="1296" w:author="Palash Pandit" w:date="2021-05-05T15:45:00Z">
          <w:pPr>
            <w:spacing w:before="40" w:after="40" w:line="240" w:lineRule="atLeast"/>
            <w:jc w:val="both"/>
          </w:pPr>
        </w:pPrChange>
      </w:pPr>
      <w:ins w:id="1298" w:author="Palash Pandit" w:date="2021-05-05T15:31:00Z">
        <w:r>
          <w:rPr/>
          <w:t>Failed certifications: This job will get all the failed certifications for that day and send it to the admin team.</w:t>
        </w:r>
      </w:ins>
    </w:p>
    <w:p>
      <w:pPr>
        <w:spacing w:before="120" w:after="0" w:line="240" w:lineRule="auto"/>
        <w:ind w:left="1440"/>
        <w:jc w:val="left"/>
        <w:rPr>
          <w:ins w:id="1300" w:author="Palash Pandit" w:date="2021-05-03T11:34:00Z"/>
        </w:rPr>
        <w:pPrChange w:id="1299" w:author="Palash Pandit" w:date="2021-05-03T14:39:00Z">
          <w:pPr>
            <w:spacing w:before="40" w:after="40" w:line="240" w:lineRule="atLeast"/>
            <w:jc w:val="both"/>
          </w:pPr>
        </w:pPrChange>
      </w:pPr>
    </w:p>
    <w:p>
      <w:pPr>
        <w:spacing w:before="40" w:after="40" w:line="240" w:lineRule="atLeast"/>
        <w:jc w:val="both"/>
      </w:pPr>
    </w:p>
    <w:p>
      <w:pPr>
        <w:spacing w:before="40" w:after="40" w:line="240" w:lineRule="atLeast"/>
        <w:jc w:val="both"/>
      </w:pPr>
    </w:p>
    <w:p>
      <w:pPr>
        <w:pStyle w:val="2"/>
        <w:numPr>
          <w:ilvl w:val="1"/>
          <w:numId w:val="23"/>
        </w:numPr>
        <w:ind w:left="0" w:firstLine="0"/>
        <w:pPrChange w:id="1301" w:author="Palash Pandit" w:date="2021-05-07T11:40:00Z">
          <w:pPr>
            <w:pStyle w:val="2"/>
            <w:numPr>
              <w:ilvl w:val="1"/>
              <w:numId w:val="9"/>
            </w:numPr>
            <w:ind w:left="540" w:hanging="180"/>
          </w:pPr>
        </w:pPrChange>
      </w:pPr>
      <w:bookmarkStart w:id="244" w:name="_Toc449860950"/>
      <w:bookmarkStart w:id="245" w:name="_Toc502738161"/>
      <w:bookmarkStart w:id="246" w:name="_Toc449860856"/>
      <w:r>
        <w:t>A</w:t>
      </w:r>
      <w:r>
        <w:rPr>
          <w:rFonts w:cs="Arial"/>
          <w:caps/>
        </w:rPr>
        <w:t>CCESSING THE APPLICATION</w:t>
      </w:r>
      <w:bookmarkEnd w:id="244"/>
      <w:bookmarkEnd w:id="245"/>
      <w:bookmarkEnd w:id="246"/>
    </w:p>
    <w:p>
      <w:pPr>
        <w:pStyle w:val="15"/>
        <w:tabs>
          <w:tab w:val="left" w:pos="3510"/>
        </w:tabs>
        <w:spacing w:before="60" w:after="60"/>
        <w:rPr>
          <w:rFonts w:cs="Arial"/>
          <w:sz w:val="20"/>
        </w:rPr>
      </w:pPr>
    </w:p>
    <w:p>
      <w:pPr>
        <w:pStyle w:val="15"/>
        <w:tabs>
          <w:tab w:val="left" w:pos="3510"/>
        </w:tabs>
        <w:spacing w:before="60" w:after="60"/>
        <w:rPr>
          <w:rFonts w:cs="Arial"/>
          <w:iCs/>
          <w:sz w:val="20"/>
        </w:rPr>
      </w:pPr>
      <w:r>
        <w:rPr>
          <w:rFonts w:cs="Arial"/>
          <w:sz w:val="20"/>
        </w:rPr>
        <w:t>Users</w:t>
      </w:r>
      <w:r>
        <w:rPr>
          <w:rFonts w:cs="Arial"/>
          <w:iCs/>
          <w:sz w:val="20"/>
        </w:rPr>
        <w:t xml:space="preserve"> can access the application by using the below URLin their browsers. </w:t>
      </w:r>
    </w:p>
    <w:p>
      <w:pPr>
        <w:pStyle w:val="15"/>
        <w:tabs>
          <w:tab w:val="left" w:pos="3510"/>
        </w:tabs>
        <w:spacing w:before="60" w:after="60"/>
        <w:rPr>
          <w:rFonts w:cs="Arial"/>
          <w:iCs/>
          <w:sz w:val="20"/>
        </w:rPr>
      </w:pPr>
    </w:p>
    <w:p>
      <w:pPr>
        <w:pStyle w:val="15"/>
        <w:tabs>
          <w:tab w:val="left" w:pos="3510"/>
        </w:tabs>
        <w:spacing w:before="60" w:after="60"/>
        <w:rPr>
          <w:rFonts w:cs="Arial"/>
          <w:b/>
          <w:bCs/>
          <w:iCs/>
          <w:sz w:val="20"/>
          <w:rPrChange w:id="1302" w:author="Palash Pandit" w:date="2021-05-05T15:34:00Z">
            <w:rPr>
              <w:rFonts w:cs="Arial"/>
              <w:iCs/>
              <w:sz w:val="20"/>
            </w:rPr>
          </w:rPrChange>
        </w:rPr>
      </w:pPr>
      <w:r>
        <w:rPr>
          <w:rFonts w:cs="Arial"/>
          <w:b/>
          <w:bCs/>
          <w:iCs/>
          <w:sz w:val="20"/>
          <w:rPrChange w:id="1303" w:author="Palash Pandit" w:date="2021-05-05T15:34:00Z">
            <w:rPr>
              <w:rFonts w:cs="Arial"/>
              <w:iCs/>
              <w:sz w:val="20"/>
            </w:rPr>
          </w:rPrChange>
        </w:rPr>
        <w:t xml:space="preserve">EVR CCF: </w:t>
      </w:r>
    </w:p>
    <w:p>
      <w:pPr>
        <w:pStyle w:val="15"/>
        <w:tabs>
          <w:tab w:val="left" w:pos="1276"/>
        </w:tabs>
        <w:spacing w:before="60" w:after="60"/>
        <w:rPr>
          <w:ins w:id="1304" w:author="Palash Pandit" w:date="2021-05-05T14:59:00Z"/>
          <w:rFonts w:cs="Arial"/>
          <w:iCs/>
          <w:sz w:val="20"/>
        </w:rPr>
      </w:pPr>
      <w:ins w:id="1305" w:author="Palash Pandit" w:date="2021-05-05T14:59:00Z">
        <w:r>
          <w:rPr>
            <w:rFonts w:cs="Arial"/>
            <w:iCs/>
            <w:sz w:val="20"/>
          </w:rPr>
          <w:tab/>
        </w:r>
      </w:ins>
      <w:ins w:id="1306" w:author="Palash Pandit" w:date="2021-05-05T14:59:00Z">
        <w:r>
          <w:rPr>
            <w:rFonts w:cs="Arial"/>
            <w:iCs/>
            <w:sz w:val="20"/>
          </w:rPr>
          <w:t>PROD:</w:t>
        </w:r>
      </w:ins>
    </w:p>
    <w:p>
      <w:pPr>
        <w:pStyle w:val="15"/>
        <w:numPr>
          <w:ilvl w:val="2"/>
          <w:numId w:val="19"/>
        </w:numPr>
        <w:tabs>
          <w:tab w:val="left" w:pos="3510"/>
        </w:tabs>
        <w:spacing w:before="60" w:after="60"/>
        <w:rPr>
          <w:ins w:id="1307" w:author="Palash Pandit" w:date="2021-05-05T14:59:00Z"/>
          <w:rFonts w:cs="Arial"/>
          <w:iCs/>
          <w:color w:val="558ED5" w:themeColor="text2" w:themeTint="99"/>
          <w:sz w:val="20"/>
          <w14:textFill>
            <w14:solidFill>
              <w14:schemeClr w14:val="tx2">
                <w14:lumMod w14:val="60000"/>
                <w14:lumOff w14:val="40000"/>
              </w14:schemeClr>
            </w14:solidFill>
          </w14:textFill>
        </w:rPr>
      </w:pPr>
      <w:ins w:id="1308" w:author="Palash Pandit" w:date="2021-05-05T14:59:00Z">
        <w:r>
          <w:rPr>
            <w:rFonts w:cs="Arial"/>
            <w:iCs/>
            <w:color w:val="558ED5" w:themeColor="text2" w:themeTint="99"/>
            <w:sz w:val="20"/>
            <w14:textFill>
              <w14:solidFill>
                <w14:schemeClr w14:val="tx2">
                  <w14:lumMod w14:val="60000"/>
                  <w14:lumOff w14:val="40000"/>
                </w14:schemeClr>
              </w14:solidFill>
            </w14:textFill>
          </w:rPr>
          <w:t>https://evr.malaysiaairlines.com/EVR_CCF/JSP/LoginForm.jsp</w:t>
        </w:r>
      </w:ins>
    </w:p>
    <w:p>
      <w:pPr>
        <w:pStyle w:val="15"/>
        <w:numPr>
          <w:ilvl w:val="2"/>
          <w:numId w:val="19"/>
        </w:numPr>
        <w:tabs>
          <w:tab w:val="left" w:pos="3510"/>
        </w:tabs>
        <w:spacing w:before="60" w:after="60"/>
        <w:rPr>
          <w:ins w:id="1309" w:author="Palash Pandit" w:date="2021-05-05T14:59:00Z"/>
          <w:rStyle w:val="28"/>
          <w:rFonts w:cs="Arial"/>
          <w:iCs/>
          <w:color w:val="auto"/>
          <w:sz w:val="20"/>
          <w:u w:val="none"/>
        </w:rPr>
      </w:pPr>
      <w:ins w:id="1310" w:author="Palash Pandit" w:date="2021-05-05T14:59:00Z">
        <w:r>
          <w:rPr>
            <w:rFonts w:cs="Arial"/>
            <w:iCs/>
            <w:sz w:val="20"/>
          </w:rPr>
          <w:fldChar w:fldCharType="begin"/>
        </w:r>
      </w:ins>
      <w:ins w:id="1311" w:author="Palash Pandit" w:date="2021-05-05T14:59:00Z">
        <w:r>
          <w:rPr>
            <w:rFonts w:cs="Arial"/>
            <w:iCs/>
            <w:sz w:val="20"/>
          </w:rPr>
          <w:instrText xml:space="preserve"> HYPERLINK "</w:instrText>
        </w:r>
      </w:ins>
      <w:ins w:id="1312" w:author="Palash Pandit" w:date="2021-05-05T14:59:00Z">
        <w:r>
          <w:rPr>
            <w:rStyle w:val="11"/>
            <w:rFonts w:cs="Arial"/>
            <w:iCs/>
            <w:sz w:val="20"/>
            <w:rPrChange w:id="1313" w:author="Palash Pandit" w:date="2021-05-05T14:59:00Z">
              <w:rPr>
                <w:rStyle w:val="28"/>
                <w:rFonts w:cs="Arial"/>
                <w:iCs/>
                <w:sz w:val="20"/>
              </w:rPr>
            </w:rPrChange>
          </w:rPr>
          <w:instrText xml:space="preserve">http://evr.mas.net/EVR_CCF/JSP/LoginForm.jsp</w:instrText>
        </w:r>
      </w:ins>
      <w:ins w:id="1314" w:author="Palash Pandit" w:date="2021-05-05T14:59:00Z">
        <w:r>
          <w:rPr>
            <w:rFonts w:cs="Arial"/>
            <w:iCs/>
            <w:sz w:val="20"/>
          </w:rPr>
          <w:instrText xml:space="preserve">" </w:instrText>
        </w:r>
      </w:ins>
      <w:ins w:id="1315" w:author="Palash Pandit" w:date="2021-05-05T14:59:00Z">
        <w:r>
          <w:rPr>
            <w:rFonts w:cs="Arial"/>
            <w:iCs/>
            <w:sz w:val="20"/>
          </w:rPr>
          <w:fldChar w:fldCharType="separate"/>
        </w:r>
      </w:ins>
      <w:ins w:id="1316" w:author="Palash Pandit" w:date="2021-05-05T14:59:00Z">
        <w:r>
          <w:rPr>
            <w:rStyle w:val="28"/>
            <w:rFonts w:cs="Arial"/>
            <w:iCs/>
            <w:sz w:val="20"/>
          </w:rPr>
          <w:t>http://evr.mas.net/EVR_CCF/JSP/LoginForm.jsp</w:t>
        </w:r>
      </w:ins>
      <w:ins w:id="1317" w:author="Palash Pandit" w:date="2021-05-05T14:59:00Z">
        <w:r>
          <w:rPr>
            <w:rFonts w:cs="Arial"/>
            <w:iCs/>
            <w:sz w:val="20"/>
          </w:rPr>
          <w:fldChar w:fldCharType="end"/>
        </w:r>
      </w:ins>
    </w:p>
    <w:p>
      <w:pPr>
        <w:pStyle w:val="15"/>
        <w:tabs>
          <w:tab w:val="left" w:pos="1276"/>
        </w:tabs>
        <w:spacing w:before="60" w:after="60"/>
        <w:rPr>
          <w:ins w:id="1318" w:author="Palash Pandit" w:date="2021-05-05T14:59:00Z"/>
          <w:rStyle w:val="28"/>
          <w:rFonts w:cs="Arial"/>
          <w:iCs/>
          <w:color w:val="auto"/>
          <w:sz w:val="20"/>
          <w:u w:val="none"/>
        </w:rPr>
      </w:pPr>
      <w:ins w:id="1319" w:author="Palash Pandit" w:date="2021-05-05T14:59:00Z">
        <w:r>
          <w:rPr>
            <w:rStyle w:val="28"/>
            <w:rFonts w:cs="Arial"/>
            <w:iCs/>
            <w:color w:val="auto"/>
            <w:sz w:val="20"/>
            <w:u w:val="none"/>
          </w:rPr>
          <w:tab/>
        </w:r>
      </w:ins>
      <w:ins w:id="1320" w:author="Palash Pandit" w:date="2021-05-05T14:59:00Z">
        <w:r>
          <w:rPr>
            <w:rStyle w:val="28"/>
            <w:rFonts w:cs="Arial"/>
            <w:iCs/>
            <w:color w:val="auto"/>
            <w:sz w:val="20"/>
            <w:u w:val="none"/>
          </w:rPr>
          <w:t>UAT:</w:t>
        </w:r>
      </w:ins>
    </w:p>
    <w:p>
      <w:pPr>
        <w:pStyle w:val="15"/>
        <w:numPr>
          <w:ilvl w:val="2"/>
          <w:numId w:val="19"/>
        </w:numPr>
        <w:tabs>
          <w:tab w:val="left" w:pos="3510"/>
        </w:tabs>
        <w:spacing w:before="60" w:after="60"/>
        <w:rPr>
          <w:ins w:id="1321" w:author="Palash Pandit" w:date="2021-05-05T14:59:00Z"/>
          <w:rStyle w:val="28"/>
          <w:rFonts w:cs="Arial"/>
          <w:iCs/>
          <w:color w:val="auto"/>
          <w:sz w:val="20"/>
          <w:u w:val="none"/>
        </w:rPr>
      </w:pPr>
      <w:ins w:id="1322" w:author="Palash Pandit" w:date="2021-05-05T15:00:00Z">
        <w:r>
          <w:rPr>
            <w:rFonts w:cs="Arial"/>
            <w:iCs/>
            <w:sz w:val="20"/>
          </w:rPr>
          <w:fldChar w:fldCharType="begin"/>
        </w:r>
      </w:ins>
      <w:ins w:id="1323" w:author="Palash Pandit" w:date="2021-05-05T15:00:00Z">
        <w:r>
          <w:rPr>
            <w:rFonts w:cs="Arial"/>
            <w:iCs/>
            <w:sz w:val="20"/>
          </w:rPr>
          <w:instrText xml:space="preserve"> HYPERLINK "</w:instrText>
        </w:r>
      </w:ins>
      <w:ins w:id="1324" w:author="Palash Pandit" w:date="2021-05-05T14:59:00Z">
        <w:r>
          <w:rPr>
            <w:rStyle w:val="11"/>
            <w:rFonts w:cs="Arial"/>
            <w:iCs/>
            <w:sz w:val="20"/>
            <w:rPrChange w:id="1325" w:author="Palash Pandit" w:date="2021-05-05T15:00:00Z">
              <w:rPr>
                <w:rStyle w:val="28"/>
                <w:rFonts w:cs="Arial"/>
                <w:iCs/>
                <w:sz w:val="20"/>
              </w:rPr>
            </w:rPrChange>
          </w:rPr>
          <w:instrText xml:space="preserve">http://3evrapp1.mas.net:8080/EVR_CCF/JSP/LoginForm.jsp</w:instrText>
        </w:r>
      </w:ins>
      <w:ins w:id="1326" w:author="Palash Pandit" w:date="2021-05-05T15:00:00Z">
        <w:r>
          <w:rPr>
            <w:rFonts w:cs="Arial"/>
            <w:iCs/>
            <w:sz w:val="20"/>
          </w:rPr>
          <w:instrText xml:space="preserve">" </w:instrText>
        </w:r>
      </w:ins>
      <w:ins w:id="1327" w:author="Palash Pandit" w:date="2021-05-05T15:00:00Z">
        <w:r>
          <w:rPr>
            <w:rFonts w:cs="Arial"/>
            <w:iCs/>
            <w:sz w:val="20"/>
          </w:rPr>
          <w:fldChar w:fldCharType="separate"/>
        </w:r>
      </w:ins>
      <w:ins w:id="1328" w:author="Palash Pandit" w:date="2021-05-05T14:59:00Z">
        <w:r>
          <w:rPr>
            <w:rStyle w:val="28"/>
            <w:rFonts w:cs="Arial"/>
            <w:iCs/>
            <w:sz w:val="20"/>
          </w:rPr>
          <w:t>http://3evrapp1.mas.net:8080/EVR_CCF/JSP/LoginForm.jsp</w:t>
        </w:r>
      </w:ins>
      <w:ins w:id="1329" w:author="Palash Pandit" w:date="2021-05-05T15:00:00Z">
        <w:r>
          <w:rPr>
            <w:rFonts w:cs="Arial"/>
            <w:iCs/>
            <w:sz w:val="20"/>
          </w:rPr>
          <w:fldChar w:fldCharType="end"/>
        </w:r>
      </w:ins>
    </w:p>
    <w:p>
      <w:pPr>
        <w:pStyle w:val="15"/>
        <w:numPr>
          <w:ilvl w:val="2"/>
          <w:numId w:val="19"/>
        </w:numPr>
        <w:tabs>
          <w:tab w:val="left" w:pos="3510"/>
        </w:tabs>
        <w:spacing w:before="60" w:after="60"/>
        <w:rPr>
          <w:del w:id="1330" w:author="Palash Pandit" w:date="2021-05-05T14:59:00Z"/>
          <w:rFonts w:cs="Arial"/>
          <w:iCs/>
          <w:color w:val="254061" w:themeColor="accent1" w:themeShade="80"/>
          <w:sz w:val="20"/>
        </w:rPr>
      </w:pPr>
      <w:del w:id="1331" w:author="Palash Pandit" w:date="2021-05-05T14:59:00Z">
        <w:r>
          <w:rPr>
            <w:rFonts w:cs="Arial"/>
            <w:iCs/>
            <w:color w:val="558ED5" w:themeColor="text2" w:themeTint="99"/>
            <w:sz w:val="20"/>
            <w14:textFill>
              <w14:solidFill>
                <w14:schemeClr w14:val="tx2">
                  <w14:lumMod w14:val="60000"/>
                  <w14:lumOff w14:val="40000"/>
                </w14:schemeClr>
              </w14:solidFill>
            </w14:textFill>
          </w:rPr>
          <w:delText>https://evr.malaysiaairlines.com/EVR_CCF/JSP/LoginForm.jsp</w:delText>
        </w:r>
      </w:del>
    </w:p>
    <w:p>
      <w:pPr>
        <w:pStyle w:val="15"/>
        <w:numPr>
          <w:ilvl w:val="2"/>
          <w:numId w:val="19"/>
        </w:numPr>
        <w:tabs>
          <w:tab w:val="left" w:pos="3510"/>
        </w:tabs>
        <w:spacing w:before="60" w:after="60"/>
        <w:rPr>
          <w:del w:id="1332" w:author="Palash Pandit" w:date="2021-05-05T14:59:00Z"/>
          <w:rStyle w:val="28"/>
          <w:rFonts w:cs="Arial"/>
          <w:iCs/>
          <w:color w:val="auto"/>
          <w:sz w:val="20"/>
          <w:u w:val="none"/>
        </w:rPr>
      </w:pPr>
      <w:del w:id="1333" w:author="Palash Pandit" w:date="2021-05-05T14:59:00Z">
        <w:r>
          <w:rPr/>
          <w:fldChar w:fldCharType="begin"/>
        </w:r>
      </w:del>
      <w:del w:id="1334" w:author="Palash Pandit" w:date="2021-05-05T14:59:00Z">
        <w:r>
          <w:rPr/>
          <w:delInstrText xml:space="preserve"> HYPERLINK "http://evr.mas.net/EVR_CCF/JSP/LoginForm.jsp" </w:delInstrText>
        </w:r>
      </w:del>
      <w:del w:id="1335" w:author="Palash Pandit" w:date="2021-05-05T14:59:00Z">
        <w:r>
          <w:rPr/>
          <w:fldChar w:fldCharType="separate"/>
        </w:r>
      </w:del>
      <w:del w:id="1336" w:author="Palash Pandit" w:date="2021-05-05T14:59:00Z">
        <w:r>
          <w:rPr>
            <w:rStyle w:val="28"/>
            <w:rFonts w:cs="Arial"/>
            <w:iCs/>
            <w:sz w:val="20"/>
          </w:rPr>
          <w:delText>http://evr.mas.net/EVR_CCF/JSP/LoginForm.jsp</w:delText>
        </w:r>
      </w:del>
      <w:del w:id="1337" w:author="Palash Pandit" w:date="2021-05-05T14:59:00Z">
        <w:r>
          <w:rPr>
            <w:rStyle w:val="28"/>
            <w:rFonts w:cs="Arial"/>
            <w:iCs/>
          </w:rPr>
          <w:fldChar w:fldCharType="end"/>
        </w:r>
      </w:del>
    </w:p>
    <w:p>
      <w:pPr>
        <w:pStyle w:val="15"/>
        <w:tabs>
          <w:tab w:val="left" w:pos="3510"/>
        </w:tabs>
        <w:spacing w:before="60" w:after="60"/>
        <w:ind w:left="1800"/>
        <w:rPr>
          <w:rStyle w:val="28"/>
          <w:rFonts w:cs="Arial"/>
          <w:iCs/>
          <w:sz w:val="20"/>
        </w:rPr>
      </w:pPr>
    </w:p>
    <w:p>
      <w:pPr>
        <w:pStyle w:val="15"/>
        <w:tabs>
          <w:tab w:val="left" w:pos="3510"/>
        </w:tabs>
        <w:spacing w:before="60" w:after="60"/>
        <w:ind w:left="1800"/>
        <w:rPr>
          <w:rFonts w:cs="Arial"/>
          <w:iCs/>
          <w:sz w:val="20"/>
        </w:rPr>
      </w:pPr>
    </w:p>
    <w:p>
      <w:pPr>
        <w:pStyle w:val="15"/>
        <w:tabs>
          <w:tab w:val="left" w:pos="3510"/>
        </w:tabs>
        <w:spacing w:before="60" w:after="60"/>
        <w:rPr>
          <w:ins w:id="1338" w:author="Palash Pandit" w:date="2021-05-05T14:58:00Z"/>
          <w:rFonts w:cs="Arial"/>
          <w:b/>
          <w:bCs/>
          <w:iCs/>
          <w:sz w:val="20"/>
          <w:rPrChange w:id="1339" w:author="Palash Pandit" w:date="2021-05-05T15:34:00Z">
            <w:rPr>
              <w:ins w:id="1340" w:author="Palash Pandit" w:date="2021-05-05T14:58:00Z"/>
              <w:rFonts w:cs="Arial"/>
              <w:iCs/>
              <w:sz w:val="20"/>
            </w:rPr>
          </w:rPrChange>
        </w:rPr>
      </w:pPr>
      <w:r>
        <w:rPr>
          <w:rFonts w:cs="Arial"/>
          <w:b/>
          <w:bCs/>
          <w:iCs/>
          <w:sz w:val="20"/>
          <w:rPrChange w:id="1341" w:author="Palash Pandit" w:date="2021-05-05T15:34:00Z">
            <w:rPr>
              <w:rFonts w:cs="Arial"/>
              <w:iCs/>
              <w:sz w:val="20"/>
            </w:rPr>
          </w:rPrChange>
        </w:rPr>
        <w:t xml:space="preserve">EVR TCF: </w:t>
      </w:r>
    </w:p>
    <w:p>
      <w:pPr>
        <w:pStyle w:val="15"/>
        <w:tabs>
          <w:tab w:val="left" w:pos="1276"/>
        </w:tabs>
        <w:spacing w:before="60" w:after="60"/>
        <w:rPr>
          <w:rFonts w:cs="Arial"/>
          <w:iCs/>
          <w:sz w:val="20"/>
        </w:rPr>
        <w:pPrChange w:id="1342" w:author="Palash Pandit" w:date="2021-05-05T14:58:00Z">
          <w:pPr>
            <w:pStyle w:val="15"/>
            <w:tabs>
              <w:tab w:val="left" w:pos="3510"/>
            </w:tabs>
            <w:spacing w:before="60" w:after="60"/>
          </w:pPr>
        </w:pPrChange>
      </w:pPr>
      <w:ins w:id="1343" w:author="Palash Pandit" w:date="2021-05-05T14:58:00Z">
        <w:r>
          <w:rPr>
            <w:rFonts w:cs="Arial"/>
            <w:iCs/>
            <w:sz w:val="20"/>
          </w:rPr>
          <w:tab/>
        </w:r>
      </w:ins>
      <w:ins w:id="1344" w:author="Palash Pandit" w:date="2021-05-05T14:58:00Z">
        <w:r>
          <w:rPr>
            <w:rFonts w:cs="Arial"/>
            <w:iCs/>
            <w:sz w:val="20"/>
          </w:rPr>
          <w:t>PROD:</w:t>
        </w:r>
      </w:ins>
    </w:p>
    <w:p>
      <w:pPr>
        <w:pStyle w:val="15"/>
        <w:numPr>
          <w:ilvl w:val="2"/>
          <w:numId w:val="19"/>
        </w:numPr>
        <w:tabs>
          <w:tab w:val="left" w:pos="3510"/>
        </w:tabs>
        <w:spacing w:before="60" w:after="60"/>
        <w:rPr>
          <w:rFonts w:cs="Arial"/>
          <w:iCs/>
          <w:color w:val="558ED5" w:themeColor="text2" w:themeTint="99"/>
          <w:sz w:val="20"/>
          <w14:textFill>
            <w14:solidFill>
              <w14:schemeClr w14:val="tx2">
                <w14:lumMod w14:val="60000"/>
                <w14:lumOff w14:val="40000"/>
              </w14:schemeClr>
            </w14:solidFill>
          </w14:textFill>
        </w:rPr>
      </w:pPr>
      <w:r>
        <w:rPr>
          <w:rFonts w:cs="Arial"/>
          <w:iCs/>
          <w:color w:val="558ED5" w:themeColor="text2" w:themeTint="99"/>
          <w:sz w:val="20"/>
          <w14:textFill>
            <w14:solidFill>
              <w14:schemeClr w14:val="tx2">
                <w14:lumMod w14:val="60000"/>
                <w14:lumOff w14:val="40000"/>
              </w14:schemeClr>
            </w14:solidFill>
          </w14:textFill>
        </w:rPr>
        <w:t>https://evr.malaysiaairlines.com/EVR_</w:t>
      </w:r>
      <w:ins w:id="1345" w:author="Palash Pandit" w:date="2021-05-05T14:59:00Z">
        <w:r>
          <w:rPr>
            <w:rFonts w:cs="Arial"/>
            <w:iCs/>
            <w:color w:val="558ED5" w:themeColor="text2" w:themeTint="99"/>
            <w:sz w:val="20"/>
            <w14:textFill>
              <w14:solidFill>
                <w14:schemeClr w14:val="tx2">
                  <w14:lumMod w14:val="60000"/>
                  <w14:lumOff w14:val="40000"/>
                </w14:schemeClr>
              </w14:solidFill>
            </w14:textFill>
          </w:rPr>
          <w:t>T</w:t>
        </w:r>
      </w:ins>
      <w:del w:id="1346" w:author="Palash Pandit" w:date="2021-05-05T14:59:00Z">
        <w:r>
          <w:rPr>
            <w:rFonts w:cs="Arial"/>
            <w:iCs/>
            <w:color w:val="558ED5" w:themeColor="text2" w:themeTint="99"/>
            <w:sz w:val="20"/>
            <w14:textFill>
              <w14:solidFill>
                <w14:schemeClr w14:val="tx2">
                  <w14:lumMod w14:val="60000"/>
                  <w14:lumOff w14:val="40000"/>
                </w14:schemeClr>
              </w14:solidFill>
            </w14:textFill>
          </w:rPr>
          <w:delText>C</w:delText>
        </w:r>
      </w:del>
      <w:r>
        <w:rPr>
          <w:rFonts w:cs="Arial"/>
          <w:iCs/>
          <w:color w:val="558ED5" w:themeColor="text2" w:themeTint="99"/>
          <w:sz w:val="20"/>
          <w14:textFill>
            <w14:solidFill>
              <w14:schemeClr w14:val="tx2">
                <w14:lumMod w14:val="60000"/>
                <w14:lumOff w14:val="40000"/>
              </w14:schemeClr>
            </w14:solidFill>
          </w14:textFill>
        </w:rPr>
        <w:t>CF/JSP/LoginForm.jsp</w:t>
      </w:r>
    </w:p>
    <w:p>
      <w:pPr>
        <w:pStyle w:val="15"/>
        <w:numPr>
          <w:ilvl w:val="2"/>
          <w:numId w:val="19"/>
        </w:numPr>
        <w:tabs>
          <w:tab w:val="left" w:pos="3510"/>
        </w:tabs>
        <w:spacing w:before="60" w:after="60"/>
        <w:rPr>
          <w:ins w:id="1347" w:author="Palash Pandit" w:date="2021-05-05T14:58:00Z"/>
          <w:rStyle w:val="28"/>
          <w:rFonts w:cs="Arial"/>
          <w:iCs/>
          <w:color w:val="auto"/>
          <w:sz w:val="20"/>
          <w:u w:val="none"/>
        </w:rPr>
      </w:pPr>
      <w:r>
        <w:fldChar w:fldCharType="begin"/>
      </w:r>
      <w:r>
        <w:instrText xml:space="preserve"> HYPERLINK "http://evr.mas.net/EVR_TCF/JSP/LoginForm.jsp" </w:instrText>
      </w:r>
      <w:r>
        <w:fldChar w:fldCharType="separate"/>
      </w:r>
      <w:r>
        <w:rPr>
          <w:rStyle w:val="28"/>
          <w:rFonts w:cs="Arial"/>
          <w:iCs/>
          <w:sz w:val="20"/>
        </w:rPr>
        <w:t>http://evr.mas.net/EVR_TCF/JSP/LoginForm.jsp</w:t>
      </w:r>
      <w:r>
        <w:rPr>
          <w:rStyle w:val="28"/>
          <w:rFonts w:cs="Arial"/>
          <w:iCs/>
          <w:sz w:val="20"/>
        </w:rPr>
        <w:fldChar w:fldCharType="end"/>
      </w:r>
    </w:p>
    <w:p>
      <w:pPr>
        <w:pStyle w:val="15"/>
        <w:numPr>
          <w:ilvl w:val="0"/>
          <w:numId w:val="0"/>
        </w:numPr>
        <w:tabs>
          <w:tab w:val="left" w:pos="1276"/>
        </w:tabs>
        <w:spacing w:before="60" w:after="60"/>
        <w:ind w:left="576" w:firstLine="0"/>
        <w:rPr>
          <w:ins w:id="1349" w:author="Palash Pandit" w:date="2021-05-05T14:59:00Z"/>
          <w:rStyle w:val="28"/>
          <w:rFonts w:cs="Arial"/>
          <w:iCs/>
          <w:color w:val="auto"/>
          <w:sz w:val="20"/>
          <w:u w:val="none"/>
        </w:rPr>
        <w:pPrChange w:id="1348" w:author="Palash Pandit" w:date="2021-05-05T14:59:00Z">
          <w:pPr>
            <w:pStyle w:val="15"/>
            <w:numPr>
              <w:ilvl w:val="2"/>
              <w:numId w:val="19"/>
            </w:numPr>
            <w:tabs>
              <w:tab w:val="left" w:pos="3510"/>
            </w:tabs>
            <w:spacing w:before="60" w:after="60"/>
            <w:ind w:left="1800" w:hanging="360"/>
          </w:pPr>
        </w:pPrChange>
      </w:pPr>
      <w:ins w:id="1350" w:author="Palash Pandit" w:date="2021-05-05T14:59:00Z">
        <w:r>
          <w:rPr>
            <w:rStyle w:val="28"/>
            <w:rFonts w:cs="Arial"/>
            <w:iCs/>
            <w:color w:val="auto"/>
            <w:sz w:val="20"/>
            <w:u w:val="none"/>
          </w:rPr>
          <w:tab/>
        </w:r>
      </w:ins>
      <w:ins w:id="1351" w:author="Palash Pandit" w:date="2021-05-05T14:59:00Z">
        <w:r>
          <w:rPr>
            <w:rStyle w:val="28"/>
            <w:rFonts w:cs="Arial"/>
            <w:iCs/>
            <w:color w:val="auto"/>
            <w:sz w:val="20"/>
            <w:u w:val="none"/>
          </w:rPr>
          <w:t>UAT:</w:t>
        </w:r>
      </w:ins>
    </w:p>
    <w:p>
      <w:pPr>
        <w:pStyle w:val="15"/>
        <w:numPr>
          <w:ilvl w:val="2"/>
          <w:numId w:val="19"/>
        </w:numPr>
        <w:tabs>
          <w:tab w:val="left" w:pos="3510"/>
        </w:tabs>
        <w:spacing w:before="60" w:after="60"/>
        <w:rPr>
          <w:ins w:id="1352" w:author="Palash Pandit" w:date="2021-05-05T14:59:00Z"/>
          <w:rStyle w:val="28"/>
          <w:rFonts w:cs="Arial"/>
          <w:iCs/>
          <w:color w:val="auto"/>
          <w:sz w:val="20"/>
          <w:u w:val="none"/>
        </w:rPr>
      </w:pPr>
      <w:ins w:id="1353" w:author="Palash Pandit" w:date="2021-05-05T14:59:00Z">
        <w:r>
          <w:rPr>
            <w:rFonts w:cs="Arial"/>
            <w:iCs/>
            <w:sz w:val="20"/>
          </w:rPr>
          <w:fldChar w:fldCharType="begin"/>
        </w:r>
      </w:ins>
      <w:ins w:id="1354" w:author="Palash Pandit" w:date="2021-05-05T14:59:00Z">
        <w:r>
          <w:rPr>
            <w:rFonts w:cs="Arial"/>
            <w:iCs/>
            <w:sz w:val="20"/>
          </w:rPr>
          <w:instrText xml:space="preserve"> HYPERLINK "</w:instrText>
        </w:r>
      </w:ins>
      <w:ins w:id="1355" w:author="Palash Pandit" w:date="2021-05-05T14:59:00Z">
        <w:r>
          <w:rPr>
            <w:rStyle w:val="11"/>
            <w:rFonts w:cs="Arial"/>
            <w:iCs/>
            <w:sz w:val="20"/>
            <w:rPrChange w:id="1356" w:author="Palash Pandit" w:date="2021-05-05T14:59:00Z">
              <w:rPr>
                <w:rStyle w:val="28"/>
                <w:rFonts w:cs="Arial"/>
                <w:iCs/>
                <w:sz w:val="20"/>
              </w:rPr>
            </w:rPrChange>
          </w:rPr>
          <w:instrText xml:space="preserve">http://3evrapp1.mas.net:8080/EVR_TCF/JSP/LoginForm.jsp</w:instrText>
        </w:r>
      </w:ins>
      <w:ins w:id="1357" w:author="Palash Pandit" w:date="2021-05-05T14:59:00Z">
        <w:r>
          <w:rPr>
            <w:rFonts w:cs="Arial"/>
            <w:iCs/>
            <w:sz w:val="20"/>
          </w:rPr>
          <w:instrText xml:space="preserve">" </w:instrText>
        </w:r>
      </w:ins>
      <w:ins w:id="1358" w:author="Palash Pandit" w:date="2021-05-05T14:59:00Z">
        <w:r>
          <w:rPr>
            <w:rFonts w:cs="Arial"/>
            <w:iCs/>
            <w:sz w:val="20"/>
          </w:rPr>
          <w:fldChar w:fldCharType="separate"/>
        </w:r>
      </w:ins>
      <w:ins w:id="1359" w:author="Palash Pandit" w:date="2021-05-05T14:59:00Z">
        <w:r>
          <w:rPr>
            <w:rStyle w:val="28"/>
            <w:rFonts w:cs="Arial"/>
            <w:iCs/>
            <w:sz w:val="20"/>
          </w:rPr>
          <w:t>http://3evrapp1.mas.net:8080/EVR_TCF/JSP/LoginForm.jsp</w:t>
        </w:r>
      </w:ins>
      <w:ins w:id="1360" w:author="Palash Pandit" w:date="2021-05-05T14:59:00Z">
        <w:r>
          <w:rPr>
            <w:rFonts w:cs="Arial"/>
            <w:iCs/>
            <w:sz w:val="20"/>
          </w:rPr>
          <w:fldChar w:fldCharType="end"/>
        </w:r>
      </w:ins>
    </w:p>
    <w:p>
      <w:pPr>
        <w:pStyle w:val="15"/>
        <w:numPr>
          <w:ilvl w:val="0"/>
          <w:numId w:val="0"/>
        </w:numPr>
        <w:tabs>
          <w:tab w:val="left" w:pos="1276"/>
        </w:tabs>
        <w:spacing w:before="60" w:after="60"/>
        <w:ind w:left="576" w:firstLine="0"/>
        <w:rPr>
          <w:rStyle w:val="28"/>
          <w:rFonts w:cs="Arial"/>
          <w:iCs/>
          <w:color w:val="auto"/>
          <w:sz w:val="20"/>
          <w:u w:val="none"/>
        </w:rPr>
        <w:pPrChange w:id="1361" w:author="Palash Pandit" w:date="2021-05-05T14:59:00Z">
          <w:pPr>
            <w:pStyle w:val="15"/>
            <w:numPr>
              <w:ilvl w:val="2"/>
              <w:numId w:val="19"/>
            </w:numPr>
            <w:tabs>
              <w:tab w:val="left" w:pos="3510"/>
            </w:tabs>
            <w:spacing w:before="60" w:after="60"/>
            <w:ind w:left="1800" w:hanging="360"/>
          </w:pPr>
        </w:pPrChange>
      </w:pPr>
    </w:p>
    <w:p>
      <w:pPr>
        <w:pStyle w:val="15"/>
        <w:tabs>
          <w:tab w:val="left" w:pos="3510"/>
        </w:tabs>
        <w:spacing w:before="60" w:after="60"/>
        <w:rPr>
          <w:rStyle w:val="28"/>
          <w:rFonts w:cs="Arial"/>
          <w:iCs/>
          <w:sz w:val="20"/>
        </w:rPr>
      </w:pPr>
    </w:p>
    <w:p>
      <w:pPr>
        <w:pStyle w:val="15"/>
        <w:tabs>
          <w:tab w:val="left" w:pos="3510"/>
        </w:tabs>
        <w:spacing w:before="60" w:after="60"/>
        <w:rPr>
          <w:rStyle w:val="28"/>
          <w:rFonts w:cs="Arial"/>
          <w:iCs/>
          <w:sz w:val="20"/>
        </w:rPr>
      </w:pPr>
    </w:p>
    <w:p>
      <w:pPr>
        <w:pStyle w:val="15"/>
        <w:tabs>
          <w:tab w:val="left" w:pos="3510"/>
        </w:tabs>
        <w:spacing w:before="60" w:after="60"/>
        <w:rPr>
          <w:del w:id="1362" w:author="Palash Pandit" w:date="2021-05-05T15:34:00Z"/>
          <w:rFonts w:cs="Arial"/>
          <w:iCs/>
          <w:sz w:val="20"/>
        </w:rPr>
      </w:pPr>
    </w:p>
    <w:p>
      <w:pPr>
        <w:ind w:left="0"/>
        <w:rPr>
          <w:ins w:id="1364" w:author="Palash Pandit" w:date="2021-05-03T15:35:00Z"/>
          <w:rFonts w:ascii="Arial Narrow" w:hAnsi="Arial Narrow"/>
          <w:sz w:val="22"/>
          <w:szCs w:val="22"/>
          <w:lang w:val="en-GB"/>
        </w:rPr>
        <w:pPrChange w:id="1363" w:author="Palash Pandit" w:date="2021-05-05T15:34:00Z">
          <w:pPr/>
        </w:pPrChange>
      </w:pPr>
    </w:p>
    <w:p>
      <w:pPr>
        <w:rPr>
          <w:rFonts w:ascii="Arial Narrow" w:hAnsi="Arial Narrow"/>
          <w:sz w:val="22"/>
          <w:szCs w:val="22"/>
          <w:lang w:val="en-GB"/>
        </w:rPr>
      </w:pPr>
    </w:p>
    <w:p>
      <w:pPr>
        <w:pStyle w:val="2"/>
        <w:numPr>
          <w:ilvl w:val="1"/>
          <w:numId w:val="23"/>
        </w:numPr>
        <w:spacing w:before="40" w:after="40" w:line="240" w:lineRule="atLeast"/>
        <w:ind w:left="0" w:firstLine="0"/>
        <w:jc w:val="both"/>
        <w:pPrChange w:id="1365" w:author="Palash Pandit" w:date="2021-05-07T11:40:00Z">
          <w:pPr>
            <w:pStyle w:val="2"/>
            <w:numPr>
              <w:ilvl w:val="1"/>
              <w:numId w:val="9"/>
            </w:numPr>
            <w:spacing w:before="40" w:after="40" w:line="240" w:lineRule="atLeast"/>
            <w:ind w:left="540" w:hanging="540"/>
            <w:jc w:val="both"/>
          </w:pPr>
        </w:pPrChange>
      </w:pPr>
      <w:bookmarkStart w:id="247" w:name="_Toc449860951"/>
      <w:bookmarkStart w:id="248" w:name="_Toc502738162"/>
      <w:bookmarkStart w:id="249" w:name="_Toc449860857"/>
      <w:r>
        <w:t>CONTRACT MANAGEMENT</w:t>
      </w:r>
      <w:bookmarkEnd w:id="247"/>
      <w:bookmarkEnd w:id="248"/>
      <w:bookmarkEnd w:id="249"/>
    </w:p>
    <w:tbl>
      <w:tblPr>
        <w:tblStyle w:val="1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9"/>
        <w:gridCol w:w="3816"/>
        <w:gridCol w:w="40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Borders>
              <w:top w:val="single" w:color="auto" w:sz="4" w:space="0"/>
              <w:left w:val="single" w:color="auto" w:sz="4" w:space="0"/>
              <w:bottom w:val="single" w:color="auto" w:sz="4" w:space="0"/>
              <w:right w:val="single" w:color="auto" w:sz="4" w:space="0"/>
            </w:tcBorders>
            <w:shd w:val="clear" w:color="auto" w:fill="8DB3E2" w:themeFill="text2" w:themeFillTint="66"/>
          </w:tcPr>
          <w:p>
            <w:pPr>
              <w:pStyle w:val="15"/>
              <w:spacing w:before="60" w:after="60"/>
              <w:ind w:left="0"/>
              <w:rPr>
                <w:rFonts w:cs="Arial"/>
                <w:iCs/>
                <w:sz w:val="20"/>
              </w:rPr>
            </w:pPr>
          </w:p>
        </w:tc>
        <w:tc>
          <w:tcPr>
            <w:tcW w:w="3816" w:type="dxa"/>
            <w:tcBorders>
              <w:top w:val="single" w:color="auto" w:sz="4" w:space="0"/>
              <w:left w:val="single" w:color="auto" w:sz="4" w:space="0"/>
              <w:bottom w:val="single" w:color="auto" w:sz="4" w:space="0"/>
              <w:right w:val="single" w:color="auto" w:sz="4" w:space="0"/>
            </w:tcBorders>
            <w:shd w:val="clear" w:color="auto" w:fill="8DB3E2" w:themeFill="text2" w:themeFillTint="66"/>
          </w:tcPr>
          <w:p>
            <w:pPr>
              <w:pStyle w:val="15"/>
              <w:spacing w:before="60" w:after="60"/>
              <w:ind w:left="0"/>
              <w:rPr>
                <w:rFonts w:cs="Arial"/>
                <w:b/>
                <w:bCs/>
                <w:iCs/>
                <w:sz w:val="20"/>
              </w:rPr>
            </w:pPr>
            <w:r>
              <w:rPr>
                <w:rFonts w:cs="Arial"/>
                <w:b/>
                <w:bCs/>
                <w:iCs/>
                <w:sz w:val="20"/>
              </w:rPr>
              <w:t>Contract</w:t>
            </w:r>
          </w:p>
        </w:tc>
        <w:tc>
          <w:tcPr>
            <w:tcW w:w="4063" w:type="dxa"/>
            <w:tcBorders>
              <w:top w:val="single" w:color="auto" w:sz="4" w:space="0"/>
              <w:left w:val="single" w:color="auto" w:sz="4" w:space="0"/>
              <w:bottom w:val="single" w:color="auto" w:sz="4" w:space="0"/>
              <w:right w:val="single" w:color="auto" w:sz="4" w:space="0"/>
            </w:tcBorders>
            <w:shd w:val="clear" w:color="auto" w:fill="8DB3E2" w:themeFill="text2" w:themeFillTint="66"/>
          </w:tcPr>
          <w:p>
            <w:pPr>
              <w:pStyle w:val="15"/>
              <w:spacing w:before="60" w:after="60"/>
              <w:ind w:left="0"/>
              <w:rPr>
                <w:rFonts w:cs="Arial"/>
                <w:b/>
                <w:bCs/>
                <w:iCs/>
                <w:sz w:val="20"/>
              </w:rPr>
            </w:pPr>
            <w:r>
              <w:rPr>
                <w:rFonts w:cs="Arial"/>
                <w:b/>
                <w:bCs/>
                <w:iCs/>
                <w:sz w:val="20"/>
              </w:rPr>
              <w:t>Parties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Borders>
              <w:top w:val="single" w:color="auto" w:sz="4" w:space="0"/>
              <w:left w:val="single" w:color="auto" w:sz="4" w:space="0"/>
              <w:bottom w:val="single" w:color="auto" w:sz="4" w:space="0"/>
              <w:right w:val="single" w:color="auto" w:sz="4" w:space="0"/>
            </w:tcBorders>
          </w:tcPr>
          <w:p>
            <w:pPr>
              <w:pStyle w:val="15"/>
              <w:spacing w:before="60" w:after="60"/>
              <w:ind w:left="0"/>
              <w:rPr>
                <w:rFonts w:cs="Arial"/>
                <w:iCs/>
                <w:sz w:val="20"/>
              </w:rPr>
            </w:pPr>
            <w:r>
              <w:rPr>
                <w:rFonts w:cs="Arial"/>
                <w:iCs/>
                <w:sz w:val="20"/>
              </w:rPr>
              <w:t>1.</w:t>
            </w:r>
          </w:p>
        </w:tc>
        <w:tc>
          <w:tcPr>
            <w:tcW w:w="3816" w:type="dxa"/>
            <w:tcBorders>
              <w:top w:val="single" w:color="auto" w:sz="4" w:space="0"/>
              <w:left w:val="single" w:color="auto" w:sz="4" w:space="0"/>
              <w:bottom w:val="single" w:color="auto" w:sz="4" w:space="0"/>
              <w:right w:val="single" w:color="auto" w:sz="4" w:space="0"/>
            </w:tcBorders>
          </w:tcPr>
          <w:p>
            <w:pPr>
              <w:pStyle w:val="15"/>
              <w:spacing w:before="60" w:after="60"/>
              <w:ind w:left="0"/>
              <w:rPr>
                <w:rFonts w:cs="Arial"/>
                <w:iCs/>
                <w:sz w:val="20"/>
              </w:rPr>
            </w:pPr>
            <w:r>
              <w:rPr>
                <w:rFonts w:cs="Arial"/>
                <w:iCs/>
                <w:sz w:val="20"/>
              </w:rPr>
              <w:t>Solution Delivery Contract And Maintenance &amp; Support Services</w:t>
            </w:r>
          </w:p>
        </w:tc>
        <w:tc>
          <w:tcPr>
            <w:tcW w:w="4063" w:type="dxa"/>
            <w:tcBorders>
              <w:top w:val="single" w:color="auto" w:sz="4" w:space="0"/>
              <w:left w:val="single" w:color="auto" w:sz="4" w:space="0"/>
              <w:bottom w:val="single" w:color="auto" w:sz="4" w:space="0"/>
              <w:right w:val="single" w:color="auto" w:sz="4" w:space="0"/>
            </w:tcBorders>
          </w:tcPr>
          <w:p>
            <w:pPr>
              <w:pStyle w:val="15"/>
              <w:keepNext/>
              <w:spacing w:before="60" w:after="60"/>
              <w:ind w:left="0"/>
              <w:rPr>
                <w:rFonts w:cs="Arial"/>
                <w:iCs/>
                <w:sz w:val="20"/>
              </w:rPr>
            </w:pPr>
            <w:r>
              <w:rPr>
                <w:rFonts w:cs="Arial"/>
                <w:iCs/>
                <w:sz w:val="20"/>
              </w:rPr>
              <w:t xml:space="preserve">Signed between MAB and </w:t>
            </w:r>
            <w:ins w:id="1366" w:author="Palash Pandit" w:date="2021-05-05T15:00:00Z">
              <w:r>
                <w:rPr>
                  <w:rFonts w:cs="Arial"/>
                  <w:iCs/>
                  <w:sz w:val="20"/>
                </w:rPr>
                <w:t>ATOS</w:t>
              </w:r>
            </w:ins>
            <w:del w:id="1367" w:author="Palash Pandit" w:date="2021-05-05T15:00:00Z">
              <w:r>
                <w:rPr>
                  <w:rFonts w:cs="Arial"/>
                  <w:iCs/>
                  <w:sz w:val="20"/>
                </w:rPr>
                <w:delText>TCS</w:delText>
              </w:r>
            </w:del>
          </w:p>
        </w:tc>
      </w:tr>
    </w:tbl>
    <w:p>
      <w:pPr>
        <w:pStyle w:val="21"/>
        <w:jc w:val="center"/>
        <w:rPr>
          <w:ins w:id="1368" w:author="Palash Pandit" w:date="2021-05-06T16:25:00Z"/>
        </w:rPr>
      </w:pPr>
      <w:r>
        <w:t xml:space="preserve">Table </w:t>
      </w:r>
      <w:r>
        <w:fldChar w:fldCharType="begin"/>
      </w:r>
      <w:r>
        <w:instrText xml:space="preserve"> SEQ Table \* ARABIC </w:instrText>
      </w:r>
      <w:r>
        <w:fldChar w:fldCharType="separate"/>
      </w:r>
      <w:r>
        <w:t>18</w:t>
      </w:r>
      <w:r>
        <w:fldChar w:fldCharType="end"/>
      </w:r>
    </w:p>
    <w:p>
      <w:pPr>
        <w:jc w:val="center"/>
        <w:rPr>
          <w:ins w:id="1370" w:author="Palash Pandit" w:date="2021-05-06T16:25:00Z"/>
        </w:rPr>
        <w:pPrChange w:id="1369" w:author="Palash Pandit" w:date="2021-05-06T16:25:00Z">
          <w:pPr>
            <w:pStyle w:val="21"/>
            <w:jc w:val="center"/>
          </w:pPr>
        </w:pPrChange>
      </w:pPr>
    </w:p>
    <w:p>
      <w:pPr>
        <w:jc w:val="center"/>
        <w:pPrChange w:id="1371" w:author="Palash Pandit" w:date="2021-05-06T16:25:00Z">
          <w:pPr>
            <w:pStyle w:val="21"/>
            <w:jc w:val="center"/>
          </w:pPr>
        </w:pPrChange>
      </w:pPr>
    </w:p>
    <w:p>
      <w:pPr>
        <w:pStyle w:val="2"/>
        <w:numPr>
          <w:ilvl w:val="1"/>
          <w:numId w:val="23"/>
        </w:numPr>
        <w:ind w:left="540" w:hanging="540"/>
        <w:pPrChange w:id="1372" w:author="Palash Pandit" w:date="2021-05-07T11:40:00Z">
          <w:pPr>
            <w:pStyle w:val="2"/>
            <w:numPr>
              <w:ilvl w:val="1"/>
              <w:numId w:val="9"/>
            </w:numPr>
            <w:ind w:left="540" w:hanging="540"/>
          </w:pPr>
        </w:pPrChange>
      </w:pPr>
      <w:bookmarkStart w:id="250" w:name="_Toc449860952"/>
      <w:bookmarkStart w:id="251" w:name="_Toc502738163"/>
      <w:bookmarkStart w:id="252" w:name="_Toc449860858"/>
      <w:r>
        <w:t>HANDOVER ITEMS</w:t>
      </w:r>
      <w:bookmarkEnd w:id="250"/>
      <w:bookmarkEnd w:id="251"/>
      <w:bookmarkEnd w:id="252"/>
    </w:p>
    <w:p>
      <w:pPr>
        <w:pStyle w:val="15"/>
        <w:tabs>
          <w:tab w:val="left" w:pos="3510"/>
        </w:tabs>
        <w:spacing w:before="60" w:after="60"/>
        <w:rPr>
          <w:rFonts w:cs="Arial"/>
          <w:sz w:val="20"/>
        </w:rPr>
      </w:pPr>
    </w:p>
    <w:p>
      <w:pPr>
        <w:pStyle w:val="15"/>
        <w:tabs>
          <w:tab w:val="left" w:pos="3510"/>
        </w:tabs>
        <w:spacing w:before="60" w:after="60"/>
        <w:rPr>
          <w:rFonts w:cs="Arial"/>
          <w:iCs/>
          <w:sz w:val="20"/>
        </w:rPr>
      </w:pPr>
      <w:r>
        <w:rPr>
          <w:rFonts w:cs="Arial"/>
          <w:sz w:val="20"/>
        </w:rPr>
        <w:t>The following documents / items will be handed over to Operations together with this System Operation Document</w:t>
      </w:r>
      <w:r>
        <w:rPr>
          <w:rFonts w:cs="Arial"/>
          <w:iCs/>
          <w:sz w:val="20"/>
        </w:rPr>
        <w:t xml:space="preserve"> during the Handover session.</w:t>
      </w:r>
    </w:p>
    <w:p>
      <w:pPr>
        <w:pStyle w:val="15"/>
        <w:numPr>
          <w:ilvl w:val="0"/>
          <w:numId w:val="25"/>
        </w:numPr>
        <w:spacing w:before="100" w:beforeAutospacing="1" w:after="100" w:afterAutospacing="1"/>
        <w:rPr>
          <w:rFonts w:cs="Arial"/>
          <w:iCs/>
          <w:sz w:val="20"/>
        </w:rPr>
      </w:pPr>
      <w:r>
        <w:rPr>
          <w:rFonts w:cs="Arial"/>
          <w:iCs/>
          <w:sz w:val="20"/>
        </w:rPr>
        <w:t>Project cutover plan</w:t>
      </w:r>
    </w:p>
    <w:p>
      <w:pPr>
        <w:pStyle w:val="15"/>
        <w:numPr>
          <w:ilvl w:val="0"/>
          <w:numId w:val="25"/>
        </w:numPr>
        <w:spacing w:before="100" w:beforeAutospacing="1" w:after="100" w:afterAutospacing="1"/>
        <w:rPr>
          <w:rFonts w:cs="Arial"/>
          <w:iCs/>
          <w:sz w:val="20"/>
        </w:rPr>
      </w:pPr>
      <w:r>
        <w:rPr>
          <w:rFonts w:cs="Arial"/>
          <w:iCs/>
          <w:sz w:val="20"/>
        </w:rPr>
        <w:t>UAT signoff by Business Owner</w:t>
      </w:r>
    </w:p>
    <w:p>
      <w:pPr>
        <w:pStyle w:val="15"/>
        <w:numPr>
          <w:ilvl w:val="0"/>
          <w:numId w:val="25"/>
        </w:numPr>
        <w:spacing w:before="100" w:beforeAutospacing="1" w:after="100" w:afterAutospacing="1"/>
        <w:rPr>
          <w:rFonts w:cs="Arial"/>
          <w:iCs/>
          <w:sz w:val="20"/>
        </w:rPr>
      </w:pPr>
      <w:r>
        <w:rPr>
          <w:rFonts w:cs="Arial"/>
          <w:iCs/>
          <w:sz w:val="20"/>
        </w:rPr>
        <w:t xml:space="preserve">EVR User Guide </w:t>
      </w:r>
    </w:p>
    <w:p>
      <w:pPr>
        <w:pStyle w:val="15"/>
        <w:numPr>
          <w:ilvl w:val="0"/>
          <w:numId w:val="25"/>
        </w:numPr>
        <w:spacing w:before="100" w:beforeAutospacing="1" w:after="100" w:afterAutospacing="1"/>
        <w:rPr>
          <w:rFonts w:cs="Arial"/>
          <w:iCs/>
          <w:sz w:val="20"/>
        </w:rPr>
      </w:pPr>
      <w:r>
        <w:rPr>
          <w:rFonts w:cs="Arial"/>
          <w:iCs/>
          <w:sz w:val="20"/>
        </w:rPr>
        <w:t>EVR Technical Manuals and Installation Guides</w:t>
      </w:r>
    </w:p>
    <w:p>
      <w:pPr>
        <w:pStyle w:val="15"/>
        <w:numPr>
          <w:ilvl w:val="0"/>
          <w:numId w:val="25"/>
        </w:numPr>
        <w:spacing w:before="100" w:beforeAutospacing="1" w:after="100" w:afterAutospacing="1"/>
        <w:rPr>
          <w:rFonts w:cs="Arial"/>
          <w:iCs/>
          <w:sz w:val="20"/>
        </w:rPr>
      </w:pPr>
      <w:r>
        <w:rPr>
          <w:rFonts w:cs="Arial"/>
          <w:iCs/>
          <w:sz w:val="20"/>
        </w:rPr>
        <w:t>Softcopy of this System Operations Document</w:t>
      </w:r>
      <w:bookmarkStart w:id="253" w:name="_Toc355103968"/>
      <w:bookmarkEnd w:id="253"/>
      <w:bookmarkStart w:id="254" w:name="_Toc71962090"/>
      <w:bookmarkEnd w:id="254"/>
      <w:bookmarkStart w:id="255" w:name="_Toc416862035"/>
      <w:bookmarkEnd w:id="255"/>
      <w:bookmarkStart w:id="256" w:name="_Toc355105738"/>
      <w:bookmarkEnd w:id="256"/>
      <w:bookmarkStart w:id="257" w:name="_Toc449860953"/>
      <w:bookmarkStart w:id="258" w:name="_Toc449860859"/>
    </w:p>
    <w:p>
      <w:pPr>
        <w:pStyle w:val="15"/>
        <w:spacing w:before="100" w:beforeAutospacing="1" w:after="100" w:afterAutospacing="1"/>
        <w:rPr>
          <w:rFonts w:cs="Arial"/>
          <w:iCs/>
          <w:sz w:val="20"/>
        </w:rPr>
      </w:pPr>
    </w:p>
    <w:p>
      <w:pPr>
        <w:pStyle w:val="15"/>
        <w:spacing w:before="100" w:beforeAutospacing="1" w:after="100" w:afterAutospacing="1"/>
        <w:rPr>
          <w:rFonts w:cs="Arial"/>
          <w:iCs/>
          <w:sz w:val="20"/>
        </w:rPr>
      </w:pPr>
    </w:p>
    <w:p>
      <w:pPr>
        <w:pStyle w:val="2"/>
        <w:numPr>
          <w:ilvl w:val="1"/>
          <w:numId w:val="23"/>
        </w:numPr>
        <w:ind w:left="540" w:hanging="540"/>
        <w:pPrChange w:id="1373" w:author="Palash Pandit" w:date="2021-05-07T11:40:00Z">
          <w:pPr>
            <w:pStyle w:val="2"/>
            <w:numPr>
              <w:ilvl w:val="1"/>
              <w:numId w:val="9"/>
            </w:numPr>
            <w:ind w:left="540" w:hanging="540"/>
          </w:pPr>
        </w:pPrChange>
      </w:pPr>
      <w:bookmarkStart w:id="259" w:name="_Toc502738164"/>
      <w:r>
        <w:t>INFORMATION SECURITY</w:t>
      </w:r>
      <w:bookmarkEnd w:id="257"/>
      <w:bookmarkEnd w:id="258"/>
      <w:bookmarkEnd w:id="259"/>
    </w:p>
    <w:p>
      <w:pPr>
        <w:ind w:left="1267" w:hanging="360"/>
      </w:pPr>
    </w:p>
    <w:p>
      <w:pPr>
        <w:ind w:left="567" w:firstLine="0"/>
        <w:pPrChange w:id="1374" w:author="Palash Pandit" w:date="2021-05-06T16:25:00Z">
          <w:pPr>
            <w:ind w:left="0" w:firstLine="360"/>
          </w:pPr>
        </w:pPrChange>
      </w:pPr>
      <w:r>
        <w:t>Single Sign -On (SSO):</w:t>
      </w:r>
    </w:p>
    <w:p>
      <w:pPr>
        <w:ind w:left="567"/>
        <w:jc w:val="both"/>
      </w:pPr>
      <w:r>
        <w:t>EVR application is integrated with SSO and permits a user to enter credentials in order to access multiple applications as CCF and TCF.</w:t>
      </w:r>
    </w:p>
    <w:p>
      <w:pPr>
        <w:ind w:left="567"/>
        <w:jc w:val="both"/>
      </w:pPr>
      <w:r>
        <w:t>User for both applications can eliminate further sign-in when they switch applications in particular sessions.</w:t>
      </w:r>
    </w:p>
    <w:p>
      <w:pPr>
        <w:pStyle w:val="15"/>
        <w:tabs>
          <w:tab w:val="left" w:pos="3510"/>
        </w:tabs>
        <w:spacing w:before="60" w:after="60"/>
        <w:ind w:left="567"/>
        <w:jc w:val="both"/>
        <w:rPr>
          <w:rFonts w:cs="Arial"/>
          <w:sz w:val="20"/>
        </w:rPr>
      </w:pPr>
      <w:r>
        <w:rPr>
          <w:rFonts w:cs="Arial"/>
          <w:sz w:val="20"/>
        </w:rPr>
        <w:t>SSO is a single sign-on model in which an end user's EVR credentials are encrypted and securely stored in the PingOne Cloud User Store. End users perform a one training of the applications using the PingOne browser extension to collect the application credentials. Once those are stored in PingOne, future logins are seamless for the end user from this browser.  </w:t>
      </w:r>
    </w:p>
    <w:p>
      <w:pPr>
        <w:pStyle w:val="15"/>
        <w:tabs>
          <w:tab w:val="left" w:pos="3510"/>
        </w:tabs>
        <w:spacing w:before="60" w:after="60"/>
        <w:ind w:left="567"/>
        <w:jc w:val="both"/>
        <w:rPr>
          <w:rFonts w:cs="Arial"/>
          <w:sz w:val="20"/>
        </w:rPr>
      </w:pPr>
      <w:r>
        <w:rPr>
          <w:rFonts w:cs="Arial"/>
          <w:sz w:val="20"/>
        </w:rPr>
        <w:t>Credentials will be automatically retrieved, decrypted, and entered into the sign-in form when the user requests an application's login page.  This frees the end user from having to remember passwords for multiple applications, and streamlines the process of accessing each application.</w:t>
      </w:r>
    </w:p>
    <w:p>
      <w:pPr>
        <w:pStyle w:val="15"/>
        <w:tabs>
          <w:tab w:val="left" w:pos="3510"/>
        </w:tabs>
        <w:spacing w:before="60" w:after="60"/>
        <w:ind w:left="567"/>
        <w:jc w:val="both"/>
        <w:rPr>
          <w:rFonts w:cs="Arial"/>
          <w:sz w:val="20"/>
        </w:rPr>
      </w:pPr>
      <w:r>
        <w:rPr>
          <w:rFonts w:cs="Arial"/>
          <w:sz w:val="20"/>
        </w:rPr>
        <w:t>SSO relies on application credentials that are encrypted and maintained within the Cloud User Store. </w:t>
      </w:r>
    </w:p>
    <w:p>
      <w:pPr>
        <w:rPr>
          <w:lang w:val="en-GB"/>
        </w:rPr>
      </w:pPr>
    </w:p>
    <w:p>
      <w:pPr>
        <w:pStyle w:val="4"/>
        <w:keepNext w:val="0"/>
        <w:tabs>
          <w:tab w:val="left" w:pos="567"/>
        </w:tabs>
        <w:overflowPunct/>
        <w:autoSpaceDE/>
        <w:autoSpaceDN/>
        <w:adjustRightInd/>
        <w:spacing w:before="240"/>
        <w:ind w:left="0" w:right="0"/>
        <w:jc w:val="left"/>
        <w:textAlignment w:val="auto"/>
        <w:rPr>
          <w:rFonts w:cs="Arial"/>
          <w:caps/>
        </w:rPr>
        <w:pPrChange w:id="1375" w:author="Palash Pandit" w:date="2021-05-06T16:24:00Z">
          <w:pPr>
            <w:pStyle w:val="4"/>
            <w:keepNext w:val="0"/>
            <w:tabs>
              <w:tab w:val="left" w:pos="1440"/>
            </w:tabs>
            <w:overflowPunct/>
            <w:autoSpaceDE/>
            <w:autoSpaceDN/>
            <w:adjustRightInd/>
            <w:spacing w:before="240"/>
            <w:ind w:left="0" w:right="0"/>
            <w:jc w:val="left"/>
            <w:textAlignment w:val="auto"/>
          </w:pPr>
        </w:pPrChange>
      </w:pPr>
      <w:ins w:id="1376" w:author="Palash Pandit" w:date="2021-05-06T16:24:00Z">
        <w:bookmarkStart w:id="260" w:name="_Toc449860860"/>
        <w:bookmarkStart w:id="261" w:name="_Toc449860954"/>
        <w:bookmarkStart w:id="262" w:name="_Toc502738165"/>
        <w:r>
          <w:rPr>
            <w:rFonts w:cs="Arial"/>
            <w:caps/>
            <w:sz w:val="20"/>
          </w:rPr>
          <w:tab/>
        </w:r>
      </w:ins>
      <w:r>
        <w:rPr>
          <w:rFonts w:cs="Arial"/>
          <w:caps/>
          <w:sz w:val="20"/>
        </w:rPr>
        <w:t>4.13.1. Audit And Compliance Requirements</w:t>
      </w:r>
      <w:bookmarkEnd w:id="260"/>
      <w:bookmarkEnd w:id="261"/>
      <w:bookmarkEnd w:id="262"/>
    </w:p>
    <w:p>
      <w:pPr>
        <w:spacing w:before="40" w:after="40" w:line="240" w:lineRule="atLeast"/>
        <w:jc w:val="both"/>
      </w:pPr>
    </w:p>
    <w:tbl>
      <w:tblPr>
        <w:tblStyle w:val="12"/>
        <w:tblW w:w="8835"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09"/>
        <w:gridCol w:w="2006"/>
        <w:gridCol w:w="22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4608" w:type="dxa"/>
            <w:tcBorders>
              <w:top w:val="single" w:color="auto" w:sz="4" w:space="0"/>
              <w:left w:val="single" w:color="auto" w:sz="4" w:space="0"/>
              <w:bottom w:val="single" w:color="auto" w:sz="4" w:space="0"/>
              <w:right w:val="single" w:color="auto" w:sz="4" w:space="0"/>
            </w:tcBorders>
            <w:shd w:val="clear" w:color="auto" w:fill="8DB3E2" w:themeFill="text2" w:themeFillTint="66"/>
          </w:tcPr>
          <w:p>
            <w:pPr>
              <w:pStyle w:val="15"/>
              <w:spacing w:before="60" w:after="60"/>
              <w:ind w:left="0"/>
              <w:rPr>
                <w:rFonts w:cs="Arial"/>
                <w:b/>
                <w:bCs/>
                <w:sz w:val="20"/>
              </w:rPr>
            </w:pPr>
            <w:r>
              <w:rPr>
                <w:rFonts w:cs="Arial"/>
                <w:b/>
                <w:bCs/>
                <w:sz w:val="20"/>
              </w:rPr>
              <w:t>Activity</w:t>
            </w:r>
          </w:p>
        </w:tc>
        <w:tc>
          <w:tcPr>
            <w:tcW w:w="2006" w:type="dxa"/>
            <w:tcBorders>
              <w:top w:val="single" w:color="auto" w:sz="4" w:space="0"/>
              <w:left w:val="single" w:color="auto" w:sz="4" w:space="0"/>
              <w:bottom w:val="single" w:color="auto" w:sz="4" w:space="0"/>
              <w:right w:val="single" w:color="auto" w:sz="4" w:space="0"/>
            </w:tcBorders>
            <w:shd w:val="clear" w:color="auto" w:fill="8DB3E2" w:themeFill="text2" w:themeFillTint="66"/>
          </w:tcPr>
          <w:p>
            <w:pPr>
              <w:pStyle w:val="15"/>
              <w:spacing w:before="60" w:after="60"/>
              <w:ind w:left="0"/>
              <w:rPr>
                <w:rFonts w:cs="Arial"/>
                <w:b/>
                <w:bCs/>
                <w:sz w:val="20"/>
              </w:rPr>
            </w:pPr>
            <w:r>
              <w:rPr>
                <w:rFonts w:cs="Arial"/>
                <w:b/>
                <w:bCs/>
                <w:sz w:val="20"/>
              </w:rPr>
              <w:t xml:space="preserve">Frequency </w:t>
            </w:r>
          </w:p>
        </w:tc>
        <w:tc>
          <w:tcPr>
            <w:tcW w:w="2219" w:type="dxa"/>
            <w:tcBorders>
              <w:top w:val="single" w:color="auto" w:sz="4" w:space="0"/>
              <w:left w:val="single" w:color="auto" w:sz="4" w:space="0"/>
              <w:bottom w:val="single" w:color="auto" w:sz="4" w:space="0"/>
              <w:right w:val="single" w:color="auto" w:sz="4" w:space="0"/>
            </w:tcBorders>
            <w:shd w:val="clear" w:color="auto" w:fill="8DB3E2" w:themeFill="text2" w:themeFillTint="66"/>
          </w:tcPr>
          <w:p>
            <w:pPr>
              <w:pStyle w:val="15"/>
              <w:spacing w:before="60" w:after="60"/>
              <w:ind w:left="0"/>
              <w:rPr>
                <w:rFonts w:cs="Arial"/>
                <w:b/>
                <w:bCs/>
                <w:sz w:val="20"/>
              </w:rPr>
            </w:pPr>
            <w:r>
              <w:rPr>
                <w:rFonts w:cs="Arial"/>
                <w:b/>
                <w:bCs/>
                <w:sz w:val="20"/>
              </w:rPr>
              <w:t>Responsible Party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08" w:type="dxa"/>
            <w:tcBorders>
              <w:top w:val="single" w:color="auto" w:sz="4" w:space="0"/>
              <w:left w:val="single" w:color="auto" w:sz="4" w:space="0"/>
              <w:bottom w:val="single" w:color="auto" w:sz="4" w:space="0"/>
              <w:right w:val="single" w:color="auto" w:sz="4" w:space="0"/>
            </w:tcBorders>
          </w:tcPr>
          <w:p>
            <w:pPr>
              <w:pStyle w:val="15"/>
              <w:spacing w:before="60" w:after="60"/>
              <w:ind w:left="0"/>
              <w:rPr>
                <w:rFonts w:cs="Arial"/>
                <w:sz w:val="20"/>
              </w:rPr>
            </w:pPr>
            <w:r>
              <w:rPr>
                <w:rFonts w:cs="Arial"/>
                <w:sz w:val="20"/>
              </w:rPr>
              <w:t>Perform ID review every quarter and submit result to IRS</w:t>
            </w:r>
          </w:p>
        </w:tc>
        <w:tc>
          <w:tcPr>
            <w:tcW w:w="2006" w:type="dxa"/>
            <w:tcBorders>
              <w:top w:val="single" w:color="auto" w:sz="4" w:space="0"/>
              <w:left w:val="single" w:color="auto" w:sz="4" w:space="0"/>
              <w:bottom w:val="single" w:color="auto" w:sz="4" w:space="0"/>
              <w:right w:val="single" w:color="auto" w:sz="4" w:space="0"/>
            </w:tcBorders>
          </w:tcPr>
          <w:p>
            <w:pPr>
              <w:pStyle w:val="15"/>
              <w:spacing w:before="60" w:after="60"/>
              <w:ind w:left="0"/>
              <w:rPr>
                <w:rFonts w:cs="Arial"/>
                <w:sz w:val="20"/>
              </w:rPr>
            </w:pPr>
            <w:r>
              <w:rPr>
                <w:rFonts w:cs="Arial"/>
                <w:sz w:val="20"/>
              </w:rPr>
              <w:t>Quarterly</w:t>
            </w:r>
          </w:p>
        </w:tc>
        <w:tc>
          <w:tcPr>
            <w:tcW w:w="2219" w:type="dxa"/>
            <w:tcBorders>
              <w:top w:val="single" w:color="auto" w:sz="4" w:space="0"/>
              <w:left w:val="single" w:color="auto" w:sz="4" w:space="0"/>
              <w:bottom w:val="single" w:color="auto" w:sz="4" w:space="0"/>
              <w:right w:val="single" w:color="auto" w:sz="4" w:space="0"/>
            </w:tcBorders>
          </w:tcPr>
          <w:p>
            <w:pPr>
              <w:pStyle w:val="15"/>
              <w:spacing w:before="60" w:after="60"/>
              <w:ind w:left="0"/>
              <w:rPr>
                <w:rFonts w:cs="Arial"/>
                <w:sz w:val="20"/>
              </w:rPr>
            </w:pPr>
            <w:r>
              <w:rPr>
                <w:rFonts w:cs="Arial"/>
                <w:sz w:val="20"/>
              </w:rPr>
              <w:t>ID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08" w:type="dxa"/>
            <w:tcBorders>
              <w:top w:val="single" w:color="auto" w:sz="4" w:space="0"/>
              <w:left w:val="single" w:color="auto" w:sz="4" w:space="0"/>
              <w:bottom w:val="single" w:color="auto" w:sz="4" w:space="0"/>
              <w:right w:val="single" w:color="auto" w:sz="4" w:space="0"/>
            </w:tcBorders>
          </w:tcPr>
          <w:p>
            <w:pPr>
              <w:pStyle w:val="15"/>
              <w:spacing w:before="60" w:after="60"/>
              <w:ind w:left="0"/>
              <w:rPr>
                <w:rFonts w:cs="Arial"/>
                <w:sz w:val="20"/>
              </w:rPr>
            </w:pPr>
            <w:r>
              <w:rPr>
                <w:rFonts w:cs="Arial"/>
                <w:sz w:val="20"/>
              </w:rPr>
              <w:t>Update user access matrix  and submit to IRS</w:t>
            </w:r>
          </w:p>
        </w:tc>
        <w:tc>
          <w:tcPr>
            <w:tcW w:w="2006" w:type="dxa"/>
            <w:tcBorders>
              <w:top w:val="single" w:color="auto" w:sz="4" w:space="0"/>
              <w:left w:val="single" w:color="auto" w:sz="4" w:space="0"/>
              <w:bottom w:val="single" w:color="auto" w:sz="4" w:space="0"/>
              <w:right w:val="single" w:color="auto" w:sz="4" w:space="0"/>
            </w:tcBorders>
          </w:tcPr>
          <w:p>
            <w:pPr>
              <w:pStyle w:val="15"/>
              <w:spacing w:before="60" w:after="60"/>
              <w:ind w:left="0"/>
              <w:rPr>
                <w:rFonts w:cs="Arial"/>
                <w:sz w:val="20"/>
              </w:rPr>
            </w:pPr>
            <w:r>
              <w:rPr>
                <w:rFonts w:cs="Arial"/>
                <w:sz w:val="20"/>
              </w:rPr>
              <w:t>Yearly</w:t>
            </w:r>
          </w:p>
        </w:tc>
        <w:tc>
          <w:tcPr>
            <w:tcW w:w="2219" w:type="dxa"/>
            <w:tcBorders>
              <w:top w:val="single" w:color="auto" w:sz="4" w:space="0"/>
              <w:left w:val="single" w:color="auto" w:sz="4" w:space="0"/>
              <w:bottom w:val="single" w:color="auto" w:sz="4" w:space="0"/>
              <w:right w:val="single" w:color="auto" w:sz="4" w:space="0"/>
            </w:tcBorders>
          </w:tcPr>
          <w:p>
            <w:pPr>
              <w:pStyle w:val="15"/>
              <w:spacing w:before="60" w:after="60"/>
              <w:ind w:left="0"/>
              <w:rPr>
                <w:rFonts w:cs="Arial"/>
                <w:sz w:val="20"/>
              </w:rPr>
            </w:pPr>
            <w:r>
              <w:rPr>
                <w:rFonts w:cs="Arial"/>
                <w:sz w:val="20"/>
              </w:rPr>
              <w:t>System Owner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08" w:type="dxa"/>
            <w:tcBorders>
              <w:top w:val="single" w:color="auto" w:sz="4" w:space="0"/>
              <w:left w:val="single" w:color="auto" w:sz="4" w:space="0"/>
              <w:bottom w:val="single" w:color="auto" w:sz="4" w:space="0"/>
              <w:right w:val="single" w:color="auto" w:sz="4" w:space="0"/>
            </w:tcBorders>
          </w:tcPr>
          <w:p>
            <w:pPr>
              <w:pStyle w:val="15"/>
              <w:spacing w:before="60" w:after="60"/>
              <w:ind w:left="0"/>
              <w:rPr>
                <w:rFonts w:cs="Arial"/>
                <w:sz w:val="20"/>
              </w:rPr>
            </w:pPr>
            <w:r>
              <w:rPr>
                <w:rFonts w:cs="Arial"/>
                <w:sz w:val="20"/>
              </w:rPr>
              <w:t>Install Critical Security Patches for the application and submit report to IRS</w:t>
            </w:r>
          </w:p>
        </w:tc>
        <w:tc>
          <w:tcPr>
            <w:tcW w:w="2006" w:type="dxa"/>
            <w:tcBorders>
              <w:top w:val="single" w:color="auto" w:sz="4" w:space="0"/>
              <w:left w:val="single" w:color="auto" w:sz="4" w:space="0"/>
              <w:bottom w:val="single" w:color="auto" w:sz="4" w:space="0"/>
              <w:right w:val="single" w:color="auto" w:sz="4" w:space="0"/>
            </w:tcBorders>
          </w:tcPr>
          <w:p>
            <w:pPr>
              <w:pStyle w:val="15"/>
              <w:spacing w:before="60" w:after="60"/>
              <w:ind w:left="0"/>
              <w:rPr>
                <w:rFonts w:cs="Arial"/>
                <w:sz w:val="20"/>
              </w:rPr>
            </w:pPr>
            <w:r>
              <w:rPr>
                <w:rFonts w:cs="Arial"/>
                <w:sz w:val="20"/>
              </w:rPr>
              <w:t>Quarterly</w:t>
            </w:r>
          </w:p>
        </w:tc>
        <w:tc>
          <w:tcPr>
            <w:tcW w:w="2219" w:type="dxa"/>
            <w:tcBorders>
              <w:top w:val="single" w:color="auto" w:sz="4" w:space="0"/>
              <w:left w:val="single" w:color="auto" w:sz="4" w:space="0"/>
              <w:bottom w:val="single" w:color="auto" w:sz="4" w:space="0"/>
              <w:right w:val="single" w:color="auto" w:sz="4" w:space="0"/>
            </w:tcBorders>
          </w:tcPr>
          <w:p>
            <w:pPr>
              <w:pStyle w:val="15"/>
              <w:spacing w:before="60" w:after="60"/>
              <w:ind w:left="0"/>
              <w:rPr>
                <w:rFonts w:cs="Arial"/>
                <w:sz w:val="20"/>
              </w:rPr>
            </w:pPr>
            <w:r>
              <w:rPr>
                <w:rFonts w:cs="Arial"/>
                <w:sz w:val="20"/>
              </w:rPr>
              <w:t xml:space="preserve">System Owner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08" w:type="dxa"/>
            <w:tcBorders>
              <w:top w:val="single" w:color="auto" w:sz="4" w:space="0"/>
              <w:left w:val="single" w:color="auto" w:sz="4" w:space="0"/>
              <w:bottom w:val="single" w:color="auto" w:sz="4" w:space="0"/>
              <w:right w:val="single" w:color="auto" w:sz="4" w:space="0"/>
            </w:tcBorders>
          </w:tcPr>
          <w:p>
            <w:pPr>
              <w:pStyle w:val="15"/>
              <w:spacing w:before="60" w:after="60"/>
              <w:ind w:left="0"/>
              <w:rPr>
                <w:rFonts w:cs="Arial"/>
                <w:sz w:val="20"/>
              </w:rPr>
            </w:pPr>
            <w:r>
              <w:rPr>
                <w:rFonts w:cs="Arial"/>
                <w:sz w:val="20"/>
              </w:rPr>
              <w:t>Perform Backup restoration</w:t>
            </w:r>
          </w:p>
        </w:tc>
        <w:tc>
          <w:tcPr>
            <w:tcW w:w="2006" w:type="dxa"/>
            <w:tcBorders>
              <w:top w:val="single" w:color="auto" w:sz="4" w:space="0"/>
              <w:left w:val="single" w:color="auto" w:sz="4" w:space="0"/>
              <w:bottom w:val="single" w:color="auto" w:sz="4" w:space="0"/>
              <w:right w:val="single" w:color="auto" w:sz="4" w:space="0"/>
            </w:tcBorders>
          </w:tcPr>
          <w:p>
            <w:pPr>
              <w:pStyle w:val="15"/>
              <w:spacing w:before="60" w:after="60"/>
              <w:ind w:left="0"/>
              <w:rPr>
                <w:rFonts w:cs="Arial"/>
                <w:sz w:val="20"/>
              </w:rPr>
            </w:pPr>
            <w:r>
              <w:rPr>
                <w:rFonts w:cs="Arial"/>
                <w:sz w:val="20"/>
              </w:rPr>
              <w:t>Yearly</w:t>
            </w:r>
          </w:p>
        </w:tc>
        <w:tc>
          <w:tcPr>
            <w:tcW w:w="2219" w:type="dxa"/>
            <w:tcBorders>
              <w:top w:val="single" w:color="auto" w:sz="4" w:space="0"/>
              <w:left w:val="single" w:color="auto" w:sz="4" w:space="0"/>
              <w:bottom w:val="single" w:color="auto" w:sz="4" w:space="0"/>
              <w:right w:val="single" w:color="auto" w:sz="4" w:space="0"/>
            </w:tcBorders>
          </w:tcPr>
          <w:p>
            <w:pPr>
              <w:pStyle w:val="15"/>
              <w:spacing w:before="60" w:after="60"/>
              <w:ind w:left="0"/>
              <w:rPr>
                <w:rFonts w:cs="Arial"/>
                <w:sz w:val="20"/>
              </w:rPr>
            </w:pPr>
            <w:r>
              <w:rPr>
                <w:rFonts w:cs="Arial"/>
                <w:sz w:val="20"/>
              </w:rPr>
              <w:t>System Owner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0" w:hRule="atLeast"/>
        </w:trPr>
        <w:tc>
          <w:tcPr>
            <w:tcW w:w="4608" w:type="dxa"/>
            <w:tcBorders>
              <w:top w:val="single" w:color="auto" w:sz="4" w:space="0"/>
              <w:left w:val="single" w:color="auto" w:sz="4" w:space="0"/>
              <w:bottom w:val="single" w:color="auto" w:sz="4" w:space="0"/>
              <w:right w:val="single" w:color="auto" w:sz="4" w:space="0"/>
            </w:tcBorders>
          </w:tcPr>
          <w:p>
            <w:pPr>
              <w:pStyle w:val="15"/>
              <w:spacing w:before="60" w:after="60"/>
              <w:ind w:left="0"/>
              <w:rPr>
                <w:rFonts w:cs="Arial"/>
                <w:sz w:val="20"/>
              </w:rPr>
            </w:pPr>
            <w:r>
              <w:rPr>
                <w:rFonts w:cs="Arial"/>
                <w:sz w:val="20"/>
              </w:rPr>
              <w:t>Review &amp; update security documentation and submit to IRS:</w:t>
            </w:r>
          </w:p>
          <w:p>
            <w:pPr>
              <w:pStyle w:val="16"/>
              <w:numPr>
                <w:ilvl w:val="0"/>
                <w:numId w:val="26"/>
              </w:numPr>
              <w:spacing w:before="0"/>
              <w:jc w:val="left"/>
              <w:textAlignment w:val="auto"/>
              <w:rPr>
                <w:rFonts w:cs="Arial"/>
                <w:sz w:val="20"/>
              </w:rPr>
            </w:pPr>
            <w:r>
              <w:rPr>
                <w:rFonts w:cs="Arial"/>
                <w:sz w:val="20"/>
              </w:rPr>
              <w:t>Super/privilege IDs and access</w:t>
            </w:r>
          </w:p>
          <w:p>
            <w:pPr>
              <w:pStyle w:val="16"/>
              <w:numPr>
                <w:ilvl w:val="0"/>
                <w:numId w:val="26"/>
              </w:numPr>
              <w:spacing w:before="0"/>
              <w:jc w:val="left"/>
              <w:textAlignment w:val="auto"/>
              <w:rPr>
                <w:rFonts w:cs="Arial"/>
                <w:sz w:val="20"/>
              </w:rPr>
            </w:pPr>
            <w:r>
              <w:rPr>
                <w:rFonts w:cs="Arial"/>
                <w:sz w:val="20"/>
              </w:rPr>
              <w:t xml:space="preserve">Security Controls Setting </w:t>
            </w:r>
          </w:p>
          <w:p>
            <w:pPr>
              <w:pStyle w:val="16"/>
              <w:numPr>
                <w:ilvl w:val="0"/>
                <w:numId w:val="26"/>
              </w:numPr>
              <w:spacing w:before="0"/>
              <w:jc w:val="left"/>
              <w:textAlignment w:val="auto"/>
              <w:rPr>
                <w:rFonts w:cs="Arial"/>
                <w:sz w:val="20"/>
              </w:rPr>
            </w:pPr>
            <w:r>
              <w:rPr>
                <w:rFonts w:cs="Arial"/>
                <w:sz w:val="20"/>
              </w:rPr>
              <w:t xml:space="preserve">Audit Logs setting </w:t>
            </w:r>
          </w:p>
          <w:p>
            <w:pPr>
              <w:pStyle w:val="16"/>
              <w:numPr>
                <w:ilvl w:val="0"/>
                <w:numId w:val="26"/>
              </w:numPr>
              <w:spacing w:before="0"/>
              <w:jc w:val="left"/>
              <w:textAlignment w:val="auto"/>
              <w:rPr>
                <w:rFonts w:cs="Arial"/>
                <w:sz w:val="20"/>
              </w:rPr>
            </w:pPr>
            <w:r>
              <w:rPr>
                <w:rFonts w:cs="Arial"/>
                <w:sz w:val="20"/>
              </w:rPr>
              <w:t>System bypass</w:t>
            </w:r>
          </w:p>
          <w:p>
            <w:pPr>
              <w:pStyle w:val="16"/>
              <w:numPr>
                <w:ilvl w:val="0"/>
                <w:numId w:val="26"/>
              </w:numPr>
              <w:spacing w:before="0"/>
              <w:jc w:val="left"/>
              <w:textAlignment w:val="auto"/>
              <w:rPr>
                <w:rFonts w:cs="Arial"/>
                <w:sz w:val="20"/>
              </w:rPr>
            </w:pPr>
            <w:r>
              <w:rPr>
                <w:rFonts w:cs="Arial"/>
                <w:sz w:val="20"/>
              </w:rPr>
              <w:t>List of connections and integration</w:t>
            </w:r>
          </w:p>
          <w:p>
            <w:pPr>
              <w:pStyle w:val="16"/>
              <w:numPr>
                <w:ilvl w:val="0"/>
                <w:numId w:val="26"/>
              </w:numPr>
              <w:spacing w:before="0"/>
              <w:jc w:val="left"/>
              <w:textAlignment w:val="auto"/>
              <w:rPr>
                <w:rFonts w:cs="Arial"/>
                <w:sz w:val="20"/>
              </w:rPr>
            </w:pPr>
            <w:r>
              <w:rPr>
                <w:rFonts w:cs="Arial"/>
                <w:sz w:val="20"/>
              </w:rPr>
              <w:t>List of used ports</w:t>
            </w:r>
          </w:p>
          <w:p>
            <w:pPr>
              <w:pStyle w:val="16"/>
              <w:numPr>
                <w:ilvl w:val="0"/>
                <w:numId w:val="26"/>
              </w:numPr>
              <w:spacing w:before="0"/>
              <w:jc w:val="left"/>
              <w:textAlignment w:val="auto"/>
              <w:rPr>
                <w:rFonts w:cs="Arial"/>
                <w:sz w:val="20"/>
              </w:rPr>
            </w:pPr>
            <w:r>
              <w:rPr>
                <w:rFonts w:cs="Arial"/>
                <w:sz w:val="20"/>
              </w:rPr>
              <w:t>Data encryption setting</w:t>
            </w:r>
          </w:p>
          <w:p>
            <w:pPr>
              <w:pStyle w:val="16"/>
              <w:numPr>
                <w:ilvl w:val="0"/>
                <w:numId w:val="26"/>
              </w:numPr>
              <w:spacing w:before="0"/>
              <w:jc w:val="left"/>
              <w:textAlignment w:val="auto"/>
              <w:rPr>
                <w:rFonts w:cs="Arial"/>
                <w:sz w:val="20"/>
              </w:rPr>
            </w:pPr>
            <w:r>
              <w:rPr>
                <w:rFonts w:cs="Arial"/>
                <w:sz w:val="20"/>
              </w:rPr>
              <w:t>Application/system schematic diagram</w:t>
            </w:r>
          </w:p>
        </w:tc>
        <w:tc>
          <w:tcPr>
            <w:tcW w:w="2006" w:type="dxa"/>
            <w:tcBorders>
              <w:top w:val="single" w:color="auto" w:sz="4" w:space="0"/>
              <w:left w:val="single" w:color="auto" w:sz="4" w:space="0"/>
              <w:bottom w:val="single" w:color="auto" w:sz="4" w:space="0"/>
              <w:right w:val="single" w:color="auto" w:sz="4" w:space="0"/>
            </w:tcBorders>
          </w:tcPr>
          <w:p>
            <w:pPr>
              <w:pStyle w:val="15"/>
              <w:spacing w:before="60" w:after="60"/>
              <w:ind w:left="0"/>
              <w:rPr>
                <w:rFonts w:cs="Arial"/>
                <w:sz w:val="20"/>
              </w:rPr>
            </w:pPr>
            <w:r>
              <w:rPr>
                <w:rFonts w:cs="Arial"/>
                <w:sz w:val="20"/>
              </w:rPr>
              <w:t>Yearly</w:t>
            </w:r>
          </w:p>
        </w:tc>
        <w:tc>
          <w:tcPr>
            <w:tcW w:w="2219" w:type="dxa"/>
            <w:tcBorders>
              <w:top w:val="single" w:color="auto" w:sz="4" w:space="0"/>
              <w:left w:val="single" w:color="auto" w:sz="4" w:space="0"/>
              <w:bottom w:val="single" w:color="auto" w:sz="4" w:space="0"/>
              <w:right w:val="single" w:color="auto" w:sz="4" w:space="0"/>
            </w:tcBorders>
          </w:tcPr>
          <w:p>
            <w:pPr>
              <w:pStyle w:val="15"/>
              <w:keepNext/>
              <w:spacing w:before="60" w:after="60"/>
              <w:ind w:left="0"/>
              <w:rPr>
                <w:rFonts w:cs="Arial"/>
                <w:sz w:val="20"/>
              </w:rPr>
            </w:pPr>
            <w:r>
              <w:rPr>
                <w:rFonts w:cs="Arial"/>
                <w:sz w:val="20"/>
              </w:rPr>
              <w:t>System Owner</w:t>
            </w:r>
          </w:p>
        </w:tc>
      </w:tr>
    </w:tbl>
    <w:p>
      <w:pPr>
        <w:pStyle w:val="21"/>
        <w:jc w:val="center"/>
        <w:rPr>
          <w:lang w:val="en-GB"/>
        </w:rPr>
      </w:pPr>
      <w:r>
        <w:t xml:space="preserve">Table </w:t>
      </w:r>
      <w:r>
        <w:fldChar w:fldCharType="begin"/>
      </w:r>
      <w:r>
        <w:instrText xml:space="preserve"> SEQ Table \* ARABIC </w:instrText>
      </w:r>
      <w:r>
        <w:fldChar w:fldCharType="separate"/>
      </w:r>
      <w:r>
        <w:t>19</w:t>
      </w:r>
      <w:r>
        <w:fldChar w:fldCharType="end"/>
      </w:r>
    </w:p>
    <w:p>
      <w:pPr>
        <w:spacing w:before="40" w:after="40" w:line="240" w:lineRule="atLeast"/>
        <w:jc w:val="both"/>
        <w:rPr>
          <w:ins w:id="1377" w:author="Palash Pandit" w:date="2021-05-05T15:34:00Z"/>
        </w:rPr>
      </w:pPr>
    </w:p>
    <w:p>
      <w:pPr>
        <w:spacing w:before="40" w:after="40" w:line="240" w:lineRule="atLeast"/>
        <w:jc w:val="both"/>
        <w:rPr>
          <w:ins w:id="1378" w:author="Palash Pandit" w:date="2021-05-05T15:34:00Z"/>
        </w:rPr>
      </w:pPr>
    </w:p>
    <w:p>
      <w:pPr>
        <w:spacing w:before="40" w:after="40" w:line="240" w:lineRule="atLeast"/>
        <w:jc w:val="both"/>
        <w:rPr>
          <w:ins w:id="1379" w:author="Palash Pandit" w:date="2021-05-05T15:34:00Z"/>
        </w:rPr>
      </w:pPr>
    </w:p>
    <w:p>
      <w:pPr>
        <w:spacing w:before="40" w:after="40" w:line="240" w:lineRule="atLeast"/>
        <w:jc w:val="both"/>
        <w:rPr>
          <w:ins w:id="1380" w:author="Palash Pandit" w:date="2021-05-05T15:34:00Z"/>
        </w:rPr>
      </w:pPr>
    </w:p>
    <w:p>
      <w:pPr>
        <w:spacing w:before="40" w:after="40" w:line="240" w:lineRule="atLeast"/>
        <w:jc w:val="both"/>
        <w:rPr>
          <w:ins w:id="1381" w:author="Palash Pandit" w:date="2021-05-05T15:34:00Z"/>
        </w:rPr>
      </w:pPr>
    </w:p>
    <w:p>
      <w:pPr>
        <w:spacing w:before="40" w:after="40" w:line="240" w:lineRule="atLeast"/>
        <w:jc w:val="both"/>
        <w:rPr>
          <w:ins w:id="1382" w:author="Palash Pandit" w:date="2021-05-05T15:34:00Z"/>
        </w:rPr>
      </w:pPr>
    </w:p>
    <w:p>
      <w:pPr>
        <w:spacing w:before="40" w:after="40" w:line="240" w:lineRule="atLeast"/>
        <w:jc w:val="both"/>
      </w:pPr>
    </w:p>
    <w:p>
      <w:pPr>
        <w:pStyle w:val="4"/>
        <w:keepNext w:val="0"/>
        <w:tabs>
          <w:tab w:val="left" w:pos="1440"/>
        </w:tabs>
        <w:overflowPunct/>
        <w:autoSpaceDE/>
        <w:autoSpaceDN/>
        <w:adjustRightInd/>
        <w:spacing w:before="240"/>
        <w:ind w:left="0" w:right="0" w:firstLine="360"/>
        <w:jc w:val="left"/>
        <w:textAlignment w:val="auto"/>
        <w:rPr>
          <w:rFonts w:cs="Arial"/>
          <w:caps/>
          <w:sz w:val="20"/>
        </w:rPr>
      </w:pPr>
      <w:bookmarkStart w:id="263" w:name="_Toc449860861"/>
      <w:bookmarkStart w:id="264" w:name="_Toc502738166"/>
      <w:bookmarkStart w:id="265" w:name="_Toc449860955"/>
      <w:r>
        <w:rPr>
          <w:rFonts w:cs="Arial"/>
          <w:caps/>
          <w:sz w:val="20"/>
        </w:rPr>
        <w:t>4.13.2. Password And Policy Compliance</w:t>
      </w:r>
      <w:bookmarkEnd w:id="263"/>
      <w:bookmarkEnd w:id="264"/>
      <w:bookmarkEnd w:id="265"/>
    </w:p>
    <w:p>
      <w:pPr>
        <w:pStyle w:val="15"/>
        <w:rPr>
          <w:rFonts w:cs="Arial"/>
          <w:sz w:val="20"/>
        </w:rPr>
      </w:pPr>
      <w:r>
        <w:rPr>
          <w:rFonts w:cs="Arial"/>
          <w:sz w:val="20"/>
        </w:rPr>
        <w:tab/>
      </w:r>
    </w:p>
    <w:tbl>
      <w:tblPr>
        <w:tblStyle w:val="12"/>
        <w:tblW w:w="9450" w:type="dxa"/>
        <w:tblInd w:w="57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
        <w:gridCol w:w="3352"/>
        <w:gridCol w:w="1275"/>
        <w:gridCol w:w="1416"/>
        <w:gridCol w:w="2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432" w:type="dxa"/>
            <w:tcBorders>
              <w:top w:val="single" w:color="auto" w:sz="4" w:space="0"/>
              <w:left w:val="single" w:color="auto" w:sz="4" w:space="0"/>
              <w:bottom w:val="single" w:color="auto" w:sz="4" w:space="0"/>
              <w:right w:val="single" w:color="auto" w:sz="4" w:space="0"/>
            </w:tcBorders>
            <w:shd w:val="clear" w:color="auto" w:fill="8DB3E2" w:themeFill="text2" w:themeFillTint="66"/>
          </w:tcPr>
          <w:p>
            <w:pPr>
              <w:pStyle w:val="15"/>
              <w:tabs>
                <w:tab w:val="left" w:pos="8550"/>
              </w:tabs>
              <w:spacing w:before="100" w:beforeAutospacing="1"/>
              <w:ind w:left="0"/>
              <w:rPr>
                <w:rFonts w:cs="Arial"/>
                <w:b/>
                <w:iCs/>
                <w:sz w:val="20"/>
              </w:rPr>
            </w:pPr>
          </w:p>
        </w:tc>
        <w:tc>
          <w:tcPr>
            <w:tcW w:w="3352" w:type="dxa"/>
            <w:tcBorders>
              <w:top w:val="single" w:color="auto" w:sz="4" w:space="0"/>
              <w:left w:val="single" w:color="auto" w:sz="4" w:space="0"/>
              <w:bottom w:val="single" w:color="auto" w:sz="4" w:space="0"/>
              <w:right w:val="single" w:color="auto" w:sz="4" w:space="0"/>
            </w:tcBorders>
            <w:shd w:val="clear" w:color="auto" w:fill="8DB3E2" w:themeFill="text2" w:themeFillTint="66"/>
            <w:vAlign w:val="center"/>
          </w:tcPr>
          <w:p>
            <w:pPr>
              <w:pStyle w:val="15"/>
              <w:tabs>
                <w:tab w:val="left" w:pos="8550"/>
              </w:tabs>
              <w:spacing w:before="100" w:beforeAutospacing="1"/>
              <w:ind w:left="0"/>
              <w:jc w:val="center"/>
              <w:rPr>
                <w:rFonts w:cs="Arial"/>
                <w:b/>
                <w:iCs/>
                <w:sz w:val="20"/>
              </w:rPr>
            </w:pPr>
            <w:r>
              <w:rPr>
                <w:rFonts w:cs="Arial"/>
                <w:b/>
                <w:iCs/>
                <w:sz w:val="20"/>
              </w:rPr>
              <w:t>Password Policy Requirements</w:t>
            </w:r>
          </w:p>
        </w:tc>
        <w:tc>
          <w:tcPr>
            <w:tcW w:w="1275" w:type="dxa"/>
            <w:tcBorders>
              <w:top w:val="single" w:color="auto" w:sz="4" w:space="0"/>
              <w:left w:val="single" w:color="auto" w:sz="4" w:space="0"/>
              <w:bottom w:val="single" w:color="auto" w:sz="4" w:space="0"/>
              <w:right w:val="single" w:color="auto" w:sz="4" w:space="0"/>
            </w:tcBorders>
            <w:shd w:val="clear" w:color="auto" w:fill="8DB3E2" w:themeFill="text2" w:themeFillTint="66"/>
            <w:vAlign w:val="center"/>
          </w:tcPr>
          <w:p>
            <w:pPr>
              <w:pStyle w:val="15"/>
              <w:tabs>
                <w:tab w:val="left" w:pos="8550"/>
              </w:tabs>
              <w:spacing w:before="100" w:beforeAutospacing="1"/>
              <w:ind w:left="0"/>
              <w:jc w:val="center"/>
              <w:rPr>
                <w:rFonts w:cs="Arial"/>
                <w:b/>
                <w:iCs/>
                <w:sz w:val="20"/>
              </w:rPr>
            </w:pPr>
            <w:r>
              <w:rPr>
                <w:rFonts w:cs="Arial"/>
                <w:b/>
                <w:iCs/>
                <w:sz w:val="20"/>
              </w:rPr>
              <w:t>Yes</w:t>
            </w:r>
          </w:p>
        </w:tc>
        <w:tc>
          <w:tcPr>
            <w:tcW w:w="1416" w:type="dxa"/>
            <w:tcBorders>
              <w:top w:val="single" w:color="auto" w:sz="4" w:space="0"/>
              <w:left w:val="single" w:color="auto" w:sz="4" w:space="0"/>
              <w:bottom w:val="single" w:color="auto" w:sz="4" w:space="0"/>
              <w:right w:val="single" w:color="auto" w:sz="4" w:space="0"/>
            </w:tcBorders>
            <w:shd w:val="clear" w:color="auto" w:fill="8DB3E2" w:themeFill="text2" w:themeFillTint="66"/>
            <w:vAlign w:val="center"/>
          </w:tcPr>
          <w:p>
            <w:pPr>
              <w:pStyle w:val="15"/>
              <w:tabs>
                <w:tab w:val="left" w:pos="8550"/>
              </w:tabs>
              <w:spacing w:before="100" w:beforeAutospacing="1"/>
              <w:ind w:left="0"/>
              <w:jc w:val="center"/>
              <w:rPr>
                <w:rFonts w:cs="Arial"/>
                <w:b/>
                <w:iCs/>
                <w:sz w:val="20"/>
              </w:rPr>
            </w:pPr>
            <w:r>
              <w:rPr>
                <w:rFonts w:cs="Arial"/>
                <w:b/>
                <w:iCs/>
                <w:sz w:val="20"/>
              </w:rPr>
              <w:t>No</w:t>
            </w:r>
          </w:p>
        </w:tc>
        <w:tc>
          <w:tcPr>
            <w:tcW w:w="2975" w:type="dxa"/>
            <w:tcBorders>
              <w:top w:val="single" w:color="auto" w:sz="4" w:space="0"/>
              <w:left w:val="single" w:color="auto" w:sz="4" w:space="0"/>
              <w:bottom w:val="single" w:color="auto" w:sz="4" w:space="0"/>
              <w:right w:val="single" w:color="auto" w:sz="4" w:space="0"/>
            </w:tcBorders>
            <w:shd w:val="clear" w:color="auto" w:fill="8DB3E2" w:themeFill="text2" w:themeFillTint="66"/>
            <w:vAlign w:val="center"/>
          </w:tcPr>
          <w:p>
            <w:pPr>
              <w:pStyle w:val="15"/>
              <w:tabs>
                <w:tab w:val="left" w:pos="8550"/>
              </w:tabs>
              <w:spacing w:before="100" w:beforeAutospacing="1"/>
              <w:ind w:left="0"/>
              <w:jc w:val="center"/>
              <w:rPr>
                <w:rFonts w:cs="Arial"/>
                <w:b/>
                <w:iCs/>
                <w:sz w:val="20"/>
              </w:rPr>
            </w:pPr>
            <w:r>
              <w:rPr>
                <w:rFonts w:cs="Arial"/>
                <w:b/>
                <w:iCs/>
                <w:sz w:val="20"/>
              </w:rPr>
              <w:t>Remarks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trPr>
        <w:tc>
          <w:tcPr>
            <w:tcW w:w="432" w:type="dxa"/>
            <w:tcBorders>
              <w:top w:val="single" w:color="auto" w:sz="4" w:space="0"/>
              <w:left w:val="single" w:color="auto" w:sz="4" w:space="0"/>
              <w:bottom w:val="single" w:color="auto" w:sz="4" w:space="0"/>
              <w:right w:val="single" w:color="auto" w:sz="4" w:space="0"/>
            </w:tcBorders>
          </w:tcPr>
          <w:p>
            <w:pPr>
              <w:pStyle w:val="15"/>
              <w:numPr>
                <w:ilvl w:val="0"/>
                <w:numId w:val="27"/>
              </w:numPr>
              <w:tabs>
                <w:tab w:val="left" w:pos="720"/>
              </w:tabs>
              <w:overflowPunct/>
              <w:autoSpaceDE/>
              <w:adjustRightInd/>
              <w:spacing w:before="60"/>
              <w:ind w:right="422" w:hanging="450"/>
              <w:textAlignment w:val="auto"/>
              <w:rPr>
                <w:rFonts w:cs="Arial"/>
                <w:sz w:val="20"/>
              </w:rPr>
            </w:pPr>
          </w:p>
        </w:tc>
        <w:tc>
          <w:tcPr>
            <w:tcW w:w="3352" w:type="dxa"/>
            <w:tcBorders>
              <w:top w:val="single" w:color="auto" w:sz="4" w:space="0"/>
              <w:left w:val="single" w:color="auto" w:sz="4" w:space="0"/>
              <w:bottom w:val="single" w:color="auto" w:sz="4" w:space="0"/>
              <w:right w:val="single" w:color="auto" w:sz="4" w:space="0"/>
            </w:tcBorders>
          </w:tcPr>
          <w:p>
            <w:pPr>
              <w:pStyle w:val="15"/>
              <w:spacing w:before="60" w:after="60"/>
              <w:ind w:left="0"/>
              <w:rPr>
                <w:rFonts w:cs="Arial"/>
                <w:sz w:val="20"/>
              </w:rPr>
            </w:pPr>
            <w:r>
              <w:rPr>
                <w:rFonts w:cs="Arial"/>
                <w:sz w:val="20"/>
              </w:rPr>
              <w:t>Password length at least 8 characters (minimum)</w:t>
            </w:r>
          </w:p>
        </w:tc>
        <w:tc>
          <w:tcPr>
            <w:tcW w:w="1275" w:type="dxa"/>
            <w:tcBorders>
              <w:top w:val="single" w:color="auto" w:sz="4" w:space="0"/>
              <w:left w:val="single" w:color="auto" w:sz="4" w:space="0"/>
              <w:bottom w:val="single" w:color="auto" w:sz="4" w:space="0"/>
              <w:right w:val="single" w:color="auto" w:sz="4" w:space="0"/>
            </w:tcBorders>
          </w:tcPr>
          <w:p>
            <w:pPr>
              <w:pStyle w:val="15"/>
              <w:spacing w:before="60" w:after="60"/>
              <w:ind w:left="0"/>
              <w:rPr>
                <w:rFonts w:cs="Arial"/>
                <w:sz w:val="20"/>
              </w:rPr>
            </w:pPr>
            <w:r>
              <w:rPr>
                <w:rFonts w:cs="Arial"/>
                <w:sz w:val="20"/>
              </w:rPr>
              <w:t>Yes</w:t>
            </w:r>
          </w:p>
        </w:tc>
        <w:tc>
          <w:tcPr>
            <w:tcW w:w="1416" w:type="dxa"/>
            <w:tcBorders>
              <w:top w:val="single" w:color="auto" w:sz="4" w:space="0"/>
              <w:left w:val="single" w:color="auto" w:sz="4" w:space="0"/>
              <w:bottom w:val="single" w:color="auto" w:sz="4" w:space="0"/>
              <w:right w:val="single" w:color="auto" w:sz="4" w:space="0"/>
            </w:tcBorders>
          </w:tcPr>
          <w:p>
            <w:pPr>
              <w:pStyle w:val="15"/>
              <w:spacing w:before="60" w:after="60"/>
              <w:ind w:left="0"/>
              <w:rPr>
                <w:rFonts w:cs="Arial"/>
                <w:sz w:val="20"/>
              </w:rPr>
            </w:pPr>
          </w:p>
        </w:tc>
        <w:tc>
          <w:tcPr>
            <w:tcW w:w="2975" w:type="dxa"/>
            <w:tcBorders>
              <w:top w:val="single" w:color="auto" w:sz="4" w:space="0"/>
              <w:left w:val="single" w:color="auto" w:sz="4" w:space="0"/>
              <w:bottom w:val="single" w:color="auto" w:sz="4" w:space="0"/>
              <w:right w:val="single" w:color="auto" w:sz="4" w:space="0"/>
            </w:tcBorders>
          </w:tcPr>
          <w:p>
            <w:pPr>
              <w:pStyle w:val="15"/>
              <w:spacing w:before="60" w:after="60"/>
              <w:ind w:left="0" w:right="34"/>
              <w:rPr>
                <w:rFonts w:cs="Arial"/>
                <w:sz w:val="20"/>
              </w:rPr>
            </w:pPr>
            <w:r>
              <w:rPr>
                <w:rFonts w:cs="Arial"/>
                <w:sz w:val="20"/>
              </w:rPr>
              <w:t>Uses LDAP authentication for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3" w:hRule="atLeast"/>
        </w:trPr>
        <w:tc>
          <w:tcPr>
            <w:tcW w:w="432" w:type="dxa"/>
            <w:tcBorders>
              <w:top w:val="single" w:color="auto" w:sz="4" w:space="0"/>
              <w:left w:val="single" w:color="auto" w:sz="4" w:space="0"/>
              <w:bottom w:val="single" w:color="auto" w:sz="4" w:space="0"/>
              <w:right w:val="single" w:color="auto" w:sz="4" w:space="0"/>
            </w:tcBorders>
          </w:tcPr>
          <w:p>
            <w:pPr>
              <w:pStyle w:val="15"/>
              <w:numPr>
                <w:ilvl w:val="0"/>
                <w:numId w:val="27"/>
              </w:numPr>
              <w:tabs>
                <w:tab w:val="left" w:pos="720"/>
              </w:tabs>
              <w:overflowPunct/>
              <w:autoSpaceDE/>
              <w:adjustRightInd/>
              <w:spacing w:before="60" w:after="60"/>
              <w:ind w:right="422" w:hanging="450"/>
              <w:textAlignment w:val="auto"/>
              <w:rPr>
                <w:rFonts w:cs="Arial"/>
                <w:sz w:val="20"/>
              </w:rPr>
            </w:pPr>
          </w:p>
        </w:tc>
        <w:tc>
          <w:tcPr>
            <w:tcW w:w="3352" w:type="dxa"/>
            <w:tcBorders>
              <w:top w:val="single" w:color="auto" w:sz="4" w:space="0"/>
              <w:left w:val="single" w:color="auto" w:sz="4" w:space="0"/>
              <w:bottom w:val="single" w:color="auto" w:sz="4" w:space="0"/>
              <w:right w:val="single" w:color="auto" w:sz="4" w:space="0"/>
            </w:tcBorders>
          </w:tcPr>
          <w:p>
            <w:pPr>
              <w:pStyle w:val="15"/>
              <w:spacing w:before="60" w:after="60"/>
              <w:ind w:left="0"/>
              <w:rPr>
                <w:rFonts w:cs="Arial"/>
                <w:sz w:val="20"/>
              </w:rPr>
            </w:pPr>
            <w:r>
              <w:rPr>
                <w:rFonts w:cs="Arial"/>
                <w:sz w:val="20"/>
              </w:rPr>
              <w:t>Alphanumeric</w:t>
            </w:r>
          </w:p>
        </w:tc>
        <w:tc>
          <w:tcPr>
            <w:tcW w:w="1275" w:type="dxa"/>
            <w:tcBorders>
              <w:top w:val="single" w:color="auto" w:sz="4" w:space="0"/>
              <w:left w:val="single" w:color="auto" w:sz="4" w:space="0"/>
              <w:bottom w:val="single" w:color="auto" w:sz="4" w:space="0"/>
              <w:right w:val="single" w:color="auto" w:sz="4" w:space="0"/>
            </w:tcBorders>
          </w:tcPr>
          <w:p>
            <w:pPr>
              <w:pStyle w:val="15"/>
              <w:spacing w:before="60" w:after="60"/>
              <w:ind w:left="0"/>
              <w:rPr>
                <w:rFonts w:cs="Arial"/>
                <w:sz w:val="20"/>
              </w:rPr>
            </w:pPr>
            <w:r>
              <w:rPr>
                <w:rFonts w:cs="Arial"/>
                <w:sz w:val="20"/>
              </w:rPr>
              <w:t>Yes</w:t>
            </w:r>
          </w:p>
        </w:tc>
        <w:tc>
          <w:tcPr>
            <w:tcW w:w="1416" w:type="dxa"/>
            <w:tcBorders>
              <w:top w:val="single" w:color="auto" w:sz="4" w:space="0"/>
              <w:left w:val="single" w:color="auto" w:sz="4" w:space="0"/>
              <w:bottom w:val="single" w:color="auto" w:sz="4" w:space="0"/>
              <w:right w:val="single" w:color="auto" w:sz="4" w:space="0"/>
            </w:tcBorders>
          </w:tcPr>
          <w:p>
            <w:pPr>
              <w:pStyle w:val="15"/>
              <w:spacing w:before="60" w:after="60"/>
              <w:ind w:left="0"/>
              <w:rPr>
                <w:rFonts w:cs="Arial"/>
                <w:sz w:val="20"/>
              </w:rPr>
            </w:pPr>
          </w:p>
        </w:tc>
        <w:tc>
          <w:tcPr>
            <w:tcW w:w="2975" w:type="dxa"/>
            <w:tcBorders>
              <w:top w:val="single" w:color="auto" w:sz="4" w:space="0"/>
              <w:left w:val="single" w:color="auto" w:sz="4" w:space="0"/>
              <w:bottom w:val="single" w:color="auto" w:sz="4" w:space="0"/>
              <w:right w:val="single" w:color="auto" w:sz="4" w:space="0"/>
            </w:tcBorders>
          </w:tcPr>
          <w:p>
            <w:pPr>
              <w:pStyle w:val="15"/>
              <w:spacing w:before="60" w:after="60"/>
              <w:ind w:left="0" w:right="34"/>
              <w:rPr>
                <w:rFonts w:cs="Arial"/>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trPr>
        <w:tc>
          <w:tcPr>
            <w:tcW w:w="432" w:type="dxa"/>
            <w:tcBorders>
              <w:top w:val="single" w:color="auto" w:sz="4" w:space="0"/>
              <w:left w:val="single" w:color="auto" w:sz="4" w:space="0"/>
              <w:bottom w:val="single" w:color="auto" w:sz="4" w:space="0"/>
              <w:right w:val="single" w:color="auto" w:sz="4" w:space="0"/>
            </w:tcBorders>
          </w:tcPr>
          <w:p>
            <w:pPr>
              <w:pStyle w:val="15"/>
              <w:numPr>
                <w:ilvl w:val="0"/>
                <w:numId w:val="27"/>
              </w:numPr>
              <w:tabs>
                <w:tab w:val="left" w:pos="720"/>
              </w:tabs>
              <w:overflowPunct/>
              <w:autoSpaceDE/>
              <w:adjustRightInd/>
              <w:spacing w:before="60" w:after="60"/>
              <w:ind w:right="422" w:hanging="450"/>
              <w:textAlignment w:val="auto"/>
              <w:rPr>
                <w:rFonts w:cs="Arial"/>
                <w:sz w:val="20"/>
              </w:rPr>
            </w:pPr>
          </w:p>
        </w:tc>
        <w:tc>
          <w:tcPr>
            <w:tcW w:w="3352" w:type="dxa"/>
            <w:tcBorders>
              <w:top w:val="single" w:color="auto" w:sz="4" w:space="0"/>
              <w:left w:val="single" w:color="auto" w:sz="4" w:space="0"/>
              <w:bottom w:val="single" w:color="auto" w:sz="4" w:space="0"/>
              <w:right w:val="single" w:color="auto" w:sz="4" w:space="0"/>
            </w:tcBorders>
          </w:tcPr>
          <w:p>
            <w:pPr>
              <w:pStyle w:val="15"/>
              <w:spacing w:before="60" w:after="60"/>
              <w:ind w:left="0"/>
              <w:rPr>
                <w:rFonts w:cs="Arial"/>
                <w:sz w:val="20"/>
              </w:rPr>
            </w:pPr>
            <w:r>
              <w:rPr>
                <w:rFonts w:cs="Arial"/>
                <w:sz w:val="20"/>
              </w:rPr>
              <w:t>Change temporary password at first logon</w:t>
            </w:r>
          </w:p>
        </w:tc>
        <w:tc>
          <w:tcPr>
            <w:tcW w:w="1275" w:type="dxa"/>
            <w:tcBorders>
              <w:top w:val="single" w:color="auto" w:sz="4" w:space="0"/>
              <w:left w:val="single" w:color="auto" w:sz="4" w:space="0"/>
              <w:bottom w:val="single" w:color="auto" w:sz="4" w:space="0"/>
              <w:right w:val="single" w:color="auto" w:sz="4" w:space="0"/>
            </w:tcBorders>
          </w:tcPr>
          <w:p>
            <w:pPr>
              <w:pStyle w:val="15"/>
              <w:spacing w:before="60" w:after="60"/>
              <w:ind w:left="0"/>
              <w:rPr>
                <w:rFonts w:cs="Arial"/>
                <w:sz w:val="20"/>
              </w:rPr>
            </w:pPr>
            <w:r>
              <w:rPr>
                <w:rFonts w:cs="Arial"/>
                <w:sz w:val="20"/>
              </w:rPr>
              <w:t>Yes</w:t>
            </w:r>
          </w:p>
        </w:tc>
        <w:tc>
          <w:tcPr>
            <w:tcW w:w="1416" w:type="dxa"/>
            <w:tcBorders>
              <w:top w:val="single" w:color="auto" w:sz="4" w:space="0"/>
              <w:left w:val="single" w:color="auto" w:sz="4" w:space="0"/>
              <w:bottom w:val="single" w:color="auto" w:sz="4" w:space="0"/>
              <w:right w:val="single" w:color="auto" w:sz="4" w:space="0"/>
            </w:tcBorders>
          </w:tcPr>
          <w:p>
            <w:pPr>
              <w:pStyle w:val="15"/>
              <w:spacing w:before="60" w:after="60"/>
              <w:ind w:left="0"/>
              <w:rPr>
                <w:rFonts w:cs="Arial"/>
                <w:sz w:val="20"/>
              </w:rPr>
            </w:pPr>
          </w:p>
        </w:tc>
        <w:tc>
          <w:tcPr>
            <w:tcW w:w="2975" w:type="dxa"/>
            <w:tcBorders>
              <w:top w:val="single" w:color="auto" w:sz="4" w:space="0"/>
              <w:left w:val="single" w:color="auto" w:sz="4" w:space="0"/>
              <w:bottom w:val="single" w:color="auto" w:sz="4" w:space="0"/>
              <w:right w:val="single" w:color="auto" w:sz="4" w:space="0"/>
            </w:tcBorders>
          </w:tcPr>
          <w:p>
            <w:pPr>
              <w:pStyle w:val="15"/>
              <w:spacing w:before="60" w:after="60"/>
              <w:ind w:left="0" w:right="34"/>
              <w:rPr>
                <w:rFonts w:cs="Arial"/>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trPr>
        <w:tc>
          <w:tcPr>
            <w:tcW w:w="432" w:type="dxa"/>
            <w:tcBorders>
              <w:top w:val="single" w:color="auto" w:sz="4" w:space="0"/>
              <w:left w:val="single" w:color="auto" w:sz="4" w:space="0"/>
              <w:bottom w:val="single" w:color="auto" w:sz="4" w:space="0"/>
              <w:right w:val="single" w:color="auto" w:sz="4" w:space="0"/>
            </w:tcBorders>
          </w:tcPr>
          <w:p>
            <w:pPr>
              <w:pStyle w:val="15"/>
              <w:numPr>
                <w:ilvl w:val="0"/>
                <w:numId w:val="27"/>
              </w:numPr>
              <w:tabs>
                <w:tab w:val="left" w:pos="720"/>
              </w:tabs>
              <w:overflowPunct/>
              <w:autoSpaceDE/>
              <w:adjustRightInd/>
              <w:spacing w:before="60" w:after="60"/>
              <w:ind w:right="422" w:hanging="450"/>
              <w:textAlignment w:val="auto"/>
              <w:rPr>
                <w:rFonts w:cs="Arial"/>
                <w:sz w:val="20"/>
              </w:rPr>
            </w:pPr>
          </w:p>
        </w:tc>
        <w:tc>
          <w:tcPr>
            <w:tcW w:w="3352" w:type="dxa"/>
            <w:tcBorders>
              <w:top w:val="single" w:color="auto" w:sz="4" w:space="0"/>
              <w:left w:val="single" w:color="auto" w:sz="4" w:space="0"/>
              <w:bottom w:val="single" w:color="auto" w:sz="4" w:space="0"/>
              <w:right w:val="single" w:color="auto" w:sz="4" w:space="0"/>
            </w:tcBorders>
          </w:tcPr>
          <w:p>
            <w:pPr>
              <w:pStyle w:val="15"/>
              <w:spacing w:before="60" w:after="60"/>
              <w:ind w:left="0"/>
              <w:rPr>
                <w:rFonts w:cs="Arial"/>
                <w:sz w:val="20"/>
              </w:rPr>
            </w:pPr>
            <w:r>
              <w:rPr>
                <w:rFonts w:cs="Arial"/>
                <w:sz w:val="20"/>
              </w:rPr>
              <w:t>Password expiry = 90 days (maximum)</w:t>
            </w:r>
          </w:p>
        </w:tc>
        <w:tc>
          <w:tcPr>
            <w:tcW w:w="1275" w:type="dxa"/>
            <w:tcBorders>
              <w:top w:val="single" w:color="auto" w:sz="4" w:space="0"/>
              <w:left w:val="single" w:color="auto" w:sz="4" w:space="0"/>
              <w:bottom w:val="single" w:color="auto" w:sz="4" w:space="0"/>
              <w:right w:val="single" w:color="auto" w:sz="4" w:space="0"/>
            </w:tcBorders>
          </w:tcPr>
          <w:p>
            <w:pPr>
              <w:pStyle w:val="15"/>
              <w:spacing w:before="60" w:after="60"/>
              <w:ind w:left="0"/>
              <w:rPr>
                <w:rFonts w:cs="Arial"/>
                <w:sz w:val="20"/>
              </w:rPr>
            </w:pPr>
            <w:r>
              <w:rPr>
                <w:rFonts w:cs="Arial"/>
                <w:sz w:val="20"/>
              </w:rPr>
              <w:t>Yes</w:t>
            </w:r>
          </w:p>
        </w:tc>
        <w:tc>
          <w:tcPr>
            <w:tcW w:w="1416" w:type="dxa"/>
            <w:tcBorders>
              <w:top w:val="single" w:color="auto" w:sz="4" w:space="0"/>
              <w:left w:val="single" w:color="auto" w:sz="4" w:space="0"/>
              <w:bottom w:val="single" w:color="auto" w:sz="4" w:space="0"/>
              <w:right w:val="single" w:color="auto" w:sz="4" w:space="0"/>
            </w:tcBorders>
          </w:tcPr>
          <w:p>
            <w:pPr>
              <w:pStyle w:val="15"/>
              <w:spacing w:before="60" w:after="60"/>
              <w:ind w:left="0"/>
              <w:rPr>
                <w:rFonts w:cs="Arial"/>
                <w:sz w:val="20"/>
              </w:rPr>
            </w:pPr>
          </w:p>
        </w:tc>
        <w:tc>
          <w:tcPr>
            <w:tcW w:w="2975" w:type="dxa"/>
            <w:tcBorders>
              <w:top w:val="single" w:color="auto" w:sz="4" w:space="0"/>
              <w:left w:val="single" w:color="auto" w:sz="4" w:space="0"/>
              <w:bottom w:val="single" w:color="auto" w:sz="4" w:space="0"/>
              <w:right w:val="single" w:color="auto" w:sz="4" w:space="0"/>
            </w:tcBorders>
          </w:tcPr>
          <w:p>
            <w:pPr>
              <w:pStyle w:val="15"/>
              <w:spacing w:before="60" w:after="60"/>
              <w:ind w:left="0" w:right="34"/>
              <w:rPr>
                <w:rFonts w:cs="Arial"/>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trPr>
        <w:tc>
          <w:tcPr>
            <w:tcW w:w="432" w:type="dxa"/>
            <w:tcBorders>
              <w:top w:val="single" w:color="auto" w:sz="4" w:space="0"/>
              <w:left w:val="single" w:color="auto" w:sz="4" w:space="0"/>
              <w:bottom w:val="single" w:color="auto" w:sz="4" w:space="0"/>
              <w:right w:val="single" w:color="auto" w:sz="4" w:space="0"/>
            </w:tcBorders>
          </w:tcPr>
          <w:p>
            <w:pPr>
              <w:pStyle w:val="15"/>
              <w:numPr>
                <w:ilvl w:val="0"/>
                <w:numId w:val="27"/>
              </w:numPr>
              <w:tabs>
                <w:tab w:val="left" w:pos="720"/>
              </w:tabs>
              <w:overflowPunct/>
              <w:autoSpaceDE/>
              <w:adjustRightInd/>
              <w:spacing w:before="60" w:after="60"/>
              <w:ind w:right="422" w:hanging="450"/>
              <w:textAlignment w:val="auto"/>
              <w:rPr>
                <w:rFonts w:cs="Arial"/>
                <w:sz w:val="20"/>
              </w:rPr>
            </w:pPr>
          </w:p>
        </w:tc>
        <w:tc>
          <w:tcPr>
            <w:tcW w:w="3352" w:type="dxa"/>
            <w:tcBorders>
              <w:top w:val="single" w:color="auto" w:sz="4" w:space="0"/>
              <w:left w:val="single" w:color="auto" w:sz="4" w:space="0"/>
              <w:bottom w:val="single" w:color="auto" w:sz="4" w:space="0"/>
              <w:right w:val="single" w:color="auto" w:sz="4" w:space="0"/>
            </w:tcBorders>
          </w:tcPr>
          <w:p>
            <w:pPr>
              <w:pStyle w:val="15"/>
              <w:spacing w:before="60" w:after="60"/>
              <w:ind w:left="0"/>
              <w:rPr>
                <w:rFonts w:cs="Arial"/>
                <w:sz w:val="20"/>
              </w:rPr>
            </w:pPr>
            <w:r>
              <w:rPr>
                <w:rFonts w:cs="Arial"/>
                <w:sz w:val="20"/>
              </w:rPr>
              <w:t>Password reuse generation = 5 (minimum)</w:t>
            </w:r>
          </w:p>
        </w:tc>
        <w:tc>
          <w:tcPr>
            <w:tcW w:w="1275" w:type="dxa"/>
            <w:tcBorders>
              <w:top w:val="single" w:color="auto" w:sz="4" w:space="0"/>
              <w:left w:val="single" w:color="auto" w:sz="4" w:space="0"/>
              <w:bottom w:val="single" w:color="auto" w:sz="4" w:space="0"/>
              <w:right w:val="single" w:color="auto" w:sz="4" w:space="0"/>
            </w:tcBorders>
          </w:tcPr>
          <w:p>
            <w:pPr>
              <w:pStyle w:val="15"/>
              <w:spacing w:before="60" w:after="60"/>
              <w:ind w:left="0"/>
              <w:rPr>
                <w:rFonts w:cs="Arial"/>
                <w:sz w:val="20"/>
              </w:rPr>
            </w:pPr>
            <w:r>
              <w:rPr>
                <w:rFonts w:cs="Arial"/>
                <w:sz w:val="20"/>
              </w:rPr>
              <w:t>Yes</w:t>
            </w:r>
          </w:p>
        </w:tc>
        <w:tc>
          <w:tcPr>
            <w:tcW w:w="1416" w:type="dxa"/>
            <w:tcBorders>
              <w:top w:val="single" w:color="auto" w:sz="4" w:space="0"/>
              <w:left w:val="single" w:color="auto" w:sz="4" w:space="0"/>
              <w:bottom w:val="single" w:color="auto" w:sz="4" w:space="0"/>
              <w:right w:val="single" w:color="auto" w:sz="4" w:space="0"/>
            </w:tcBorders>
          </w:tcPr>
          <w:p>
            <w:pPr>
              <w:pStyle w:val="15"/>
              <w:spacing w:before="60" w:after="60"/>
              <w:ind w:left="0"/>
              <w:rPr>
                <w:rFonts w:cs="Arial"/>
                <w:sz w:val="20"/>
              </w:rPr>
            </w:pPr>
          </w:p>
        </w:tc>
        <w:tc>
          <w:tcPr>
            <w:tcW w:w="2975" w:type="dxa"/>
            <w:tcBorders>
              <w:top w:val="single" w:color="auto" w:sz="4" w:space="0"/>
              <w:left w:val="single" w:color="auto" w:sz="4" w:space="0"/>
              <w:bottom w:val="single" w:color="auto" w:sz="4" w:space="0"/>
              <w:right w:val="single" w:color="auto" w:sz="4" w:space="0"/>
            </w:tcBorders>
          </w:tcPr>
          <w:p>
            <w:pPr>
              <w:pStyle w:val="15"/>
              <w:spacing w:before="60" w:after="60"/>
              <w:ind w:left="0"/>
              <w:rPr>
                <w:rFonts w:cs="Arial"/>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trPr>
        <w:tc>
          <w:tcPr>
            <w:tcW w:w="432" w:type="dxa"/>
            <w:tcBorders>
              <w:top w:val="single" w:color="auto" w:sz="4" w:space="0"/>
              <w:left w:val="single" w:color="auto" w:sz="4" w:space="0"/>
              <w:bottom w:val="single" w:color="auto" w:sz="4" w:space="0"/>
              <w:right w:val="single" w:color="auto" w:sz="4" w:space="0"/>
            </w:tcBorders>
          </w:tcPr>
          <w:p>
            <w:pPr>
              <w:pStyle w:val="15"/>
              <w:numPr>
                <w:ilvl w:val="0"/>
                <w:numId w:val="27"/>
              </w:numPr>
              <w:tabs>
                <w:tab w:val="left" w:pos="720"/>
              </w:tabs>
              <w:overflowPunct/>
              <w:autoSpaceDE/>
              <w:adjustRightInd/>
              <w:spacing w:before="60" w:after="60"/>
              <w:ind w:right="422" w:hanging="450"/>
              <w:textAlignment w:val="auto"/>
              <w:rPr>
                <w:rFonts w:cs="Arial"/>
                <w:sz w:val="20"/>
              </w:rPr>
            </w:pPr>
          </w:p>
        </w:tc>
        <w:tc>
          <w:tcPr>
            <w:tcW w:w="3352" w:type="dxa"/>
            <w:tcBorders>
              <w:top w:val="single" w:color="auto" w:sz="4" w:space="0"/>
              <w:left w:val="single" w:color="auto" w:sz="4" w:space="0"/>
              <w:bottom w:val="single" w:color="auto" w:sz="4" w:space="0"/>
              <w:right w:val="single" w:color="auto" w:sz="4" w:space="0"/>
            </w:tcBorders>
          </w:tcPr>
          <w:p>
            <w:pPr>
              <w:pStyle w:val="15"/>
              <w:spacing w:before="60" w:after="60"/>
              <w:ind w:left="0"/>
              <w:rPr>
                <w:rFonts w:cs="Arial"/>
                <w:sz w:val="20"/>
              </w:rPr>
            </w:pPr>
            <w:r>
              <w:rPr>
                <w:rFonts w:cs="Arial"/>
                <w:sz w:val="20"/>
              </w:rPr>
              <w:t>Account lock out after 3 failed login attempts</w:t>
            </w:r>
          </w:p>
        </w:tc>
        <w:tc>
          <w:tcPr>
            <w:tcW w:w="1275" w:type="dxa"/>
            <w:tcBorders>
              <w:top w:val="single" w:color="auto" w:sz="4" w:space="0"/>
              <w:left w:val="single" w:color="auto" w:sz="4" w:space="0"/>
              <w:bottom w:val="single" w:color="auto" w:sz="4" w:space="0"/>
              <w:right w:val="single" w:color="auto" w:sz="4" w:space="0"/>
            </w:tcBorders>
          </w:tcPr>
          <w:p>
            <w:pPr>
              <w:pStyle w:val="15"/>
              <w:spacing w:before="60" w:after="60"/>
              <w:ind w:left="0"/>
              <w:rPr>
                <w:rFonts w:cs="Arial"/>
                <w:sz w:val="20"/>
              </w:rPr>
            </w:pPr>
            <w:r>
              <w:rPr>
                <w:rFonts w:cs="Arial"/>
                <w:sz w:val="20"/>
              </w:rPr>
              <w:t>Yes</w:t>
            </w:r>
          </w:p>
        </w:tc>
        <w:tc>
          <w:tcPr>
            <w:tcW w:w="1416" w:type="dxa"/>
            <w:tcBorders>
              <w:top w:val="single" w:color="auto" w:sz="4" w:space="0"/>
              <w:left w:val="single" w:color="auto" w:sz="4" w:space="0"/>
              <w:bottom w:val="single" w:color="auto" w:sz="4" w:space="0"/>
              <w:right w:val="single" w:color="auto" w:sz="4" w:space="0"/>
            </w:tcBorders>
          </w:tcPr>
          <w:p>
            <w:pPr>
              <w:pStyle w:val="15"/>
              <w:spacing w:before="60" w:after="60"/>
              <w:ind w:left="0"/>
              <w:rPr>
                <w:rFonts w:cs="Arial"/>
                <w:sz w:val="20"/>
              </w:rPr>
            </w:pPr>
          </w:p>
        </w:tc>
        <w:tc>
          <w:tcPr>
            <w:tcW w:w="2975" w:type="dxa"/>
            <w:tcBorders>
              <w:top w:val="single" w:color="auto" w:sz="4" w:space="0"/>
              <w:left w:val="single" w:color="auto" w:sz="4" w:space="0"/>
              <w:bottom w:val="single" w:color="auto" w:sz="4" w:space="0"/>
              <w:right w:val="single" w:color="auto" w:sz="4" w:space="0"/>
            </w:tcBorders>
          </w:tcPr>
          <w:p>
            <w:pPr>
              <w:pStyle w:val="15"/>
              <w:spacing w:before="60" w:after="60"/>
              <w:ind w:left="0"/>
              <w:rPr>
                <w:rFonts w:cs="Arial"/>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trPr>
        <w:tc>
          <w:tcPr>
            <w:tcW w:w="432" w:type="dxa"/>
            <w:tcBorders>
              <w:top w:val="single" w:color="auto" w:sz="4" w:space="0"/>
              <w:left w:val="single" w:color="auto" w:sz="4" w:space="0"/>
              <w:bottom w:val="single" w:color="auto" w:sz="4" w:space="0"/>
              <w:right w:val="single" w:color="auto" w:sz="4" w:space="0"/>
            </w:tcBorders>
          </w:tcPr>
          <w:p>
            <w:pPr>
              <w:pStyle w:val="15"/>
              <w:numPr>
                <w:ilvl w:val="0"/>
                <w:numId w:val="27"/>
              </w:numPr>
              <w:tabs>
                <w:tab w:val="left" w:pos="720"/>
              </w:tabs>
              <w:overflowPunct/>
              <w:autoSpaceDE/>
              <w:adjustRightInd/>
              <w:spacing w:before="60" w:after="60"/>
              <w:ind w:right="422" w:hanging="450"/>
              <w:textAlignment w:val="auto"/>
              <w:rPr>
                <w:rFonts w:cs="Arial"/>
                <w:sz w:val="20"/>
              </w:rPr>
            </w:pPr>
          </w:p>
        </w:tc>
        <w:tc>
          <w:tcPr>
            <w:tcW w:w="3352" w:type="dxa"/>
            <w:tcBorders>
              <w:top w:val="single" w:color="auto" w:sz="4" w:space="0"/>
              <w:left w:val="single" w:color="auto" w:sz="4" w:space="0"/>
              <w:bottom w:val="single" w:color="auto" w:sz="4" w:space="0"/>
              <w:right w:val="single" w:color="auto" w:sz="4" w:space="0"/>
            </w:tcBorders>
          </w:tcPr>
          <w:p>
            <w:pPr>
              <w:pStyle w:val="15"/>
              <w:spacing w:before="60" w:after="60"/>
              <w:ind w:left="0"/>
              <w:rPr>
                <w:rFonts w:cs="Arial"/>
                <w:sz w:val="20"/>
              </w:rPr>
            </w:pPr>
            <w:r>
              <w:rPr>
                <w:rFonts w:cs="Arial"/>
                <w:sz w:val="20"/>
              </w:rPr>
              <w:t>Application shall disconnect or suspend inactive sessions= 15 Minutes</w:t>
            </w:r>
          </w:p>
        </w:tc>
        <w:tc>
          <w:tcPr>
            <w:tcW w:w="1275" w:type="dxa"/>
            <w:tcBorders>
              <w:top w:val="single" w:color="auto" w:sz="4" w:space="0"/>
              <w:left w:val="single" w:color="auto" w:sz="4" w:space="0"/>
              <w:bottom w:val="single" w:color="auto" w:sz="4" w:space="0"/>
              <w:right w:val="single" w:color="auto" w:sz="4" w:space="0"/>
            </w:tcBorders>
          </w:tcPr>
          <w:p>
            <w:pPr>
              <w:pStyle w:val="15"/>
              <w:spacing w:before="60" w:after="60"/>
              <w:ind w:left="0"/>
              <w:rPr>
                <w:rFonts w:cs="Arial"/>
                <w:sz w:val="20"/>
              </w:rPr>
            </w:pPr>
            <w:r>
              <w:rPr>
                <w:rFonts w:cs="Arial"/>
                <w:sz w:val="20"/>
              </w:rPr>
              <w:t>Yes</w:t>
            </w:r>
          </w:p>
        </w:tc>
        <w:tc>
          <w:tcPr>
            <w:tcW w:w="1416" w:type="dxa"/>
            <w:tcBorders>
              <w:top w:val="single" w:color="auto" w:sz="4" w:space="0"/>
              <w:left w:val="single" w:color="auto" w:sz="4" w:space="0"/>
              <w:bottom w:val="single" w:color="auto" w:sz="4" w:space="0"/>
              <w:right w:val="single" w:color="auto" w:sz="4" w:space="0"/>
            </w:tcBorders>
          </w:tcPr>
          <w:p>
            <w:pPr>
              <w:pStyle w:val="15"/>
              <w:spacing w:before="60" w:after="60"/>
              <w:ind w:left="0"/>
              <w:rPr>
                <w:rFonts w:cs="Arial"/>
                <w:sz w:val="20"/>
              </w:rPr>
            </w:pPr>
          </w:p>
        </w:tc>
        <w:tc>
          <w:tcPr>
            <w:tcW w:w="2975" w:type="dxa"/>
            <w:tcBorders>
              <w:top w:val="single" w:color="auto" w:sz="4" w:space="0"/>
              <w:left w:val="single" w:color="auto" w:sz="4" w:space="0"/>
              <w:bottom w:val="single" w:color="auto" w:sz="4" w:space="0"/>
              <w:right w:val="single" w:color="auto" w:sz="4" w:space="0"/>
            </w:tcBorders>
          </w:tcPr>
          <w:p>
            <w:pPr>
              <w:pStyle w:val="15"/>
              <w:spacing w:before="60" w:after="60"/>
              <w:ind w:left="0"/>
              <w:rPr>
                <w:rFonts w:cs="Arial"/>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trPr>
        <w:tc>
          <w:tcPr>
            <w:tcW w:w="432" w:type="dxa"/>
            <w:tcBorders>
              <w:top w:val="single" w:color="auto" w:sz="4" w:space="0"/>
              <w:left w:val="single" w:color="auto" w:sz="4" w:space="0"/>
              <w:bottom w:val="single" w:color="auto" w:sz="4" w:space="0"/>
              <w:right w:val="single" w:color="auto" w:sz="4" w:space="0"/>
            </w:tcBorders>
          </w:tcPr>
          <w:p>
            <w:pPr>
              <w:pStyle w:val="15"/>
              <w:numPr>
                <w:ilvl w:val="0"/>
                <w:numId w:val="27"/>
              </w:numPr>
              <w:tabs>
                <w:tab w:val="left" w:pos="720"/>
              </w:tabs>
              <w:overflowPunct/>
              <w:autoSpaceDE/>
              <w:adjustRightInd/>
              <w:spacing w:before="60" w:after="60"/>
              <w:ind w:right="422" w:hanging="450"/>
              <w:textAlignment w:val="auto"/>
              <w:rPr>
                <w:rFonts w:cs="Arial"/>
                <w:sz w:val="20"/>
              </w:rPr>
            </w:pPr>
          </w:p>
        </w:tc>
        <w:tc>
          <w:tcPr>
            <w:tcW w:w="3352" w:type="dxa"/>
            <w:tcBorders>
              <w:top w:val="single" w:color="auto" w:sz="4" w:space="0"/>
              <w:left w:val="single" w:color="auto" w:sz="4" w:space="0"/>
              <w:bottom w:val="single" w:color="auto" w:sz="4" w:space="0"/>
              <w:right w:val="single" w:color="auto" w:sz="4" w:space="0"/>
            </w:tcBorders>
          </w:tcPr>
          <w:p>
            <w:pPr>
              <w:pStyle w:val="15"/>
              <w:spacing w:before="60" w:after="60"/>
              <w:ind w:left="0"/>
              <w:rPr>
                <w:rFonts w:cs="Arial"/>
                <w:sz w:val="20"/>
              </w:rPr>
            </w:pPr>
            <w:r>
              <w:rPr>
                <w:rFonts w:cs="Arial"/>
                <w:sz w:val="20"/>
              </w:rPr>
              <w:t>Wrong password shall be recorded in an audit log</w:t>
            </w:r>
          </w:p>
        </w:tc>
        <w:tc>
          <w:tcPr>
            <w:tcW w:w="1275" w:type="dxa"/>
            <w:tcBorders>
              <w:top w:val="single" w:color="auto" w:sz="4" w:space="0"/>
              <w:left w:val="single" w:color="auto" w:sz="4" w:space="0"/>
              <w:bottom w:val="single" w:color="auto" w:sz="4" w:space="0"/>
              <w:right w:val="single" w:color="auto" w:sz="4" w:space="0"/>
            </w:tcBorders>
          </w:tcPr>
          <w:p>
            <w:pPr>
              <w:pStyle w:val="15"/>
              <w:spacing w:before="60" w:after="60"/>
              <w:ind w:left="0"/>
              <w:rPr>
                <w:rFonts w:cs="Arial"/>
                <w:sz w:val="20"/>
              </w:rPr>
            </w:pPr>
            <w:r>
              <w:rPr>
                <w:rFonts w:cs="Arial"/>
                <w:sz w:val="20"/>
              </w:rPr>
              <w:t>Yes</w:t>
            </w:r>
          </w:p>
        </w:tc>
        <w:tc>
          <w:tcPr>
            <w:tcW w:w="1416" w:type="dxa"/>
            <w:tcBorders>
              <w:top w:val="single" w:color="auto" w:sz="4" w:space="0"/>
              <w:left w:val="single" w:color="auto" w:sz="4" w:space="0"/>
              <w:bottom w:val="single" w:color="auto" w:sz="4" w:space="0"/>
              <w:right w:val="single" w:color="auto" w:sz="4" w:space="0"/>
            </w:tcBorders>
          </w:tcPr>
          <w:p>
            <w:pPr>
              <w:pStyle w:val="15"/>
              <w:spacing w:before="60" w:after="60"/>
              <w:ind w:left="0"/>
              <w:rPr>
                <w:rFonts w:cs="Arial"/>
                <w:sz w:val="20"/>
              </w:rPr>
            </w:pPr>
          </w:p>
        </w:tc>
        <w:tc>
          <w:tcPr>
            <w:tcW w:w="2975" w:type="dxa"/>
            <w:tcBorders>
              <w:top w:val="single" w:color="auto" w:sz="4" w:space="0"/>
              <w:left w:val="single" w:color="auto" w:sz="4" w:space="0"/>
              <w:bottom w:val="single" w:color="auto" w:sz="4" w:space="0"/>
              <w:right w:val="single" w:color="auto" w:sz="4" w:space="0"/>
            </w:tcBorders>
          </w:tcPr>
          <w:p>
            <w:pPr>
              <w:pStyle w:val="15"/>
              <w:keepNext/>
              <w:spacing w:before="60" w:after="60"/>
              <w:ind w:left="0"/>
              <w:rPr>
                <w:rFonts w:cs="Arial"/>
                <w:sz w:val="20"/>
              </w:rPr>
            </w:pPr>
          </w:p>
        </w:tc>
      </w:tr>
    </w:tbl>
    <w:p>
      <w:pPr>
        <w:pStyle w:val="21"/>
        <w:jc w:val="center"/>
        <w:rPr>
          <w:rFonts w:cs="Arial"/>
          <w:sz w:val="20"/>
        </w:rPr>
      </w:pPr>
      <w:r>
        <w:t xml:space="preserve">Table </w:t>
      </w:r>
      <w:r>
        <w:fldChar w:fldCharType="begin"/>
      </w:r>
      <w:r>
        <w:instrText xml:space="preserve"> SEQ Table \* ARABIC </w:instrText>
      </w:r>
      <w:r>
        <w:fldChar w:fldCharType="separate"/>
      </w:r>
      <w:r>
        <w:t>20</w:t>
      </w:r>
      <w:r>
        <w:fldChar w:fldCharType="end"/>
      </w:r>
    </w:p>
    <w:p>
      <w:pPr>
        <w:pStyle w:val="15"/>
        <w:rPr>
          <w:rFonts w:cs="Arial"/>
          <w:sz w:val="20"/>
        </w:rPr>
      </w:pPr>
    </w:p>
    <w:p>
      <w:pPr>
        <w:pStyle w:val="4"/>
        <w:keepNext w:val="0"/>
        <w:tabs>
          <w:tab w:val="left" w:pos="1440"/>
        </w:tabs>
        <w:overflowPunct/>
        <w:autoSpaceDE/>
        <w:autoSpaceDN/>
        <w:adjustRightInd/>
        <w:spacing w:before="240"/>
        <w:ind w:left="0" w:right="0" w:firstLine="360"/>
        <w:jc w:val="left"/>
        <w:textAlignment w:val="auto"/>
        <w:rPr>
          <w:rFonts w:cs="Arial"/>
          <w:caps/>
          <w:sz w:val="20"/>
        </w:rPr>
      </w:pPr>
      <w:bookmarkStart w:id="266" w:name="_Toc449860862"/>
      <w:bookmarkStart w:id="267" w:name="_Toc449860956"/>
      <w:bookmarkStart w:id="268" w:name="_Toc502738167"/>
      <w:r>
        <w:rPr>
          <w:rFonts w:cs="Arial"/>
          <w:caps/>
          <w:sz w:val="20"/>
        </w:rPr>
        <w:t>4.13.3. User Access Matrix</w:t>
      </w:r>
      <w:bookmarkEnd w:id="266"/>
      <w:bookmarkEnd w:id="267"/>
      <w:bookmarkEnd w:id="268"/>
    </w:p>
    <w:p>
      <w:pPr>
        <w:pStyle w:val="15"/>
        <w:tabs>
          <w:tab w:val="left" w:pos="3510"/>
        </w:tabs>
        <w:spacing w:before="60" w:after="60"/>
        <w:rPr>
          <w:rFonts w:cs="Arial"/>
          <w:sz w:val="20"/>
        </w:rPr>
      </w:pPr>
    </w:p>
    <w:p>
      <w:pPr>
        <w:pStyle w:val="15"/>
        <w:tabs>
          <w:tab w:val="left" w:pos="3510"/>
        </w:tabs>
        <w:spacing w:before="60" w:after="60"/>
        <w:rPr>
          <w:rFonts w:cs="Arial"/>
          <w:sz w:val="20"/>
        </w:rPr>
      </w:pPr>
      <w:r>
        <w:rPr>
          <w:rFonts w:cs="Arial"/>
          <w:sz w:val="20"/>
        </w:rPr>
        <w:t>The following table shows the user access matrix of EVR application</w:t>
      </w:r>
    </w:p>
    <w:p>
      <w:pPr>
        <w:pStyle w:val="15"/>
        <w:spacing w:before="60" w:after="60"/>
        <w:ind w:left="0"/>
        <w:rPr>
          <w:rFonts w:cs="Arial"/>
          <w:sz w:val="20"/>
        </w:rPr>
      </w:pPr>
    </w:p>
    <w:tbl>
      <w:tblPr>
        <w:tblStyle w:val="12"/>
        <w:tblW w:w="9450" w:type="dxa"/>
        <w:tblInd w:w="55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Change w:id="1383" w:author="Palash Pandit" w:date="2021-05-05T15:39:00Z">
          <w:tblPr>
            <w:tblStyle w:val="12"/>
            <w:tblW w:w="9450" w:type="dxa"/>
            <w:tblInd w:w="558" w:type="dxa"/>
            <w:tblLayout w:type="autofit"/>
            <w:tblCellMar>
              <w:top w:w="0" w:type="dxa"/>
              <w:left w:w="108" w:type="dxa"/>
              <w:bottom w:w="0" w:type="dxa"/>
              <w:right w:w="108" w:type="dxa"/>
            </w:tblCellMar>
          </w:tblPr>
        </w:tblPrChange>
      </w:tblPr>
      <w:tblGrid>
        <w:gridCol w:w="1617"/>
        <w:gridCol w:w="3840"/>
        <w:gridCol w:w="672"/>
        <w:gridCol w:w="894"/>
        <w:gridCol w:w="2427"/>
        <w:tblGridChange w:id="1384">
          <w:tblGrid>
            <w:gridCol w:w="1617"/>
            <w:gridCol w:w="3840"/>
            <w:gridCol w:w="672"/>
            <w:gridCol w:w="894"/>
            <w:gridCol w:w="2427"/>
          </w:tblGrid>
        </w:tblGridChange>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1385" w:author="Palash Pandit" w:date="2021-05-05T15:39:00Z">
            <w:tblPrEx>
              <w:tblCellMar>
                <w:top w:w="0" w:type="dxa"/>
                <w:left w:w="108" w:type="dxa"/>
                <w:bottom w:w="0" w:type="dxa"/>
                <w:right w:w="108" w:type="dxa"/>
              </w:tblCellMar>
            </w:tblPrEx>
          </w:tblPrExChange>
        </w:tblPrEx>
        <w:trPr>
          <w:trHeight w:val="300" w:hRule="atLeast"/>
          <w:trPrChange w:id="1385" w:author="Palash Pandit" w:date="2021-05-05T15:39:00Z">
            <w:trPr>
              <w:trHeight w:val="300" w:hRule="atLeast"/>
            </w:trPr>
          </w:trPrChange>
        </w:trPr>
        <w:tc>
          <w:tcPr>
            <w:tcW w:w="1617" w:type="dxa"/>
            <w:vMerge w:val="restart"/>
            <w:shd w:val="clear" w:color="auto" w:fill="8DB3E2" w:themeFill="text2" w:themeFillTint="66"/>
            <w:noWrap/>
            <w:vAlign w:val="center"/>
            <w:tcPrChange w:id="1386" w:author="Palash Pandit" w:date="2021-05-05T15:39:00Z">
              <w:tcPr>
                <w:tcW w:w="1617" w:type="dxa"/>
                <w:vMerge w:val="restart"/>
                <w:tcBorders>
                  <w:top w:val="single" w:color="auto" w:sz="4" w:space="0"/>
                  <w:left w:val="single" w:color="auto" w:sz="4" w:space="0"/>
                  <w:bottom w:val="single" w:color="auto" w:sz="4" w:space="0"/>
                  <w:right w:val="single" w:color="auto" w:sz="4" w:space="0"/>
                </w:tcBorders>
                <w:shd w:val="clear" w:color="auto" w:fill="8DB3E2" w:themeFill="text2" w:themeFillTint="66"/>
                <w:noWrap/>
                <w:vAlign w:val="center"/>
              </w:tcPr>
            </w:tcPrChange>
          </w:tcPr>
          <w:p>
            <w:pPr>
              <w:overflowPunct/>
              <w:autoSpaceDE/>
              <w:autoSpaceDN/>
              <w:adjustRightInd/>
              <w:spacing w:before="0"/>
              <w:ind w:left="0" w:right="0"/>
              <w:textAlignment w:val="auto"/>
              <w:rPr>
                <w:rFonts w:cs="Arial"/>
                <w:b/>
                <w:bCs/>
                <w:color w:val="000000"/>
              </w:rPr>
            </w:pPr>
            <w:r>
              <w:rPr>
                <w:rFonts w:cs="Arial"/>
                <w:b/>
                <w:bCs/>
                <w:color w:val="000000"/>
              </w:rPr>
              <w:t>USER TYPE</w:t>
            </w:r>
          </w:p>
        </w:tc>
        <w:tc>
          <w:tcPr>
            <w:tcW w:w="7833" w:type="dxa"/>
            <w:gridSpan w:val="4"/>
            <w:shd w:val="clear" w:color="auto" w:fill="8DB3E2" w:themeFill="text2" w:themeFillTint="66"/>
            <w:noWrap/>
            <w:vAlign w:val="center"/>
            <w:tcPrChange w:id="1387" w:author="Palash Pandit" w:date="2021-05-05T15:39:00Z">
              <w:tcPr>
                <w:tcW w:w="7833" w:type="dxa"/>
                <w:gridSpan w:val="4"/>
                <w:tcBorders>
                  <w:top w:val="single" w:color="auto" w:sz="4" w:space="0"/>
                  <w:left w:val="nil"/>
                  <w:bottom w:val="single" w:color="auto" w:sz="4" w:space="0"/>
                  <w:right w:val="single" w:color="auto" w:sz="4" w:space="0"/>
                </w:tcBorders>
                <w:shd w:val="clear" w:color="auto" w:fill="8DB3E2" w:themeFill="text2" w:themeFillTint="66"/>
                <w:noWrap/>
                <w:vAlign w:val="center"/>
              </w:tcPr>
            </w:tcPrChange>
          </w:tcPr>
          <w:p>
            <w:pPr>
              <w:overflowPunct/>
              <w:autoSpaceDE/>
              <w:autoSpaceDN/>
              <w:adjustRightInd/>
              <w:spacing w:before="0"/>
              <w:ind w:left="0" w:right="0"/>
              <w:jc w:val="center"/>
              <w:textAlignment w:val="auto"/>
              <w:rPr>
                <w:rFonts w:cs="Arial"/>
                <w:b/>
                <w:bCs/>
                <w:color w:val="000000"/>
              </w:rPr>
            </w:pPr>
            <w:r>
              <w:rPr>
                <w:rFonts w:cs="Arial"/>
                <w:b/>
                <w:bCs/>
                <w:color w:val="000000"/>
              </w:rPr>
              <w:t>ACCESS LEVEL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1388" w:author="Palash Pandit" w:date="2021-05-05T15:39:00Z">
            <w:tblPrEx>
              <w:tblCellMar>
                <w:top w:w="0" w:type="dxa"/>
                <w:left w:w="108" w:type="dxa"/>
                <w:bottom w:w="0" w:type="dxa"/>
                <w:right w:w="108" w:type="dxa"/>
              </w:tblCellMar>
            </w:tblPrEx>
          </w:tblPrExChange>
        </w:tblPrEx>
        <w:trPr>
          <w:trHeight w:val="300" w:hRule="atLeast"/>
          <w:trPrChange w:id="1388" w:author="Palash Pandit" w:date="2021-05-05T15:39:00Z">
            <w:trPr>
              <w:trHeight w:val="300" w:hRule="atLeast"/>
            </w:trPr>
          </w:trPrChange>
        </w:trPr>
        <w:tc>
          <w:tcPr>
            <w:tcW w:w="1617" w:type="dxa"/>
            <w:vMerge w:val="continue"/>
            <w:vAlign w:val="center"/>
            <w:tcPrChange w:id="1389" w:author="Palash Pandit" w:date="2021-05-05T15:39:00Z">
              <w:tcPr>
                <w:tcW w:w="1617" w:type="dxa"/>
                <w:vMerge w:val="continue"/>
                <w:vAlign w:val="center"/>
              </w:tcPr>
            </w:tcPrChange>
          </w:tcPr>
          <w:p>
            <w:pPr>
              <w:overflowPunct/>
              <w:autoSpaceDE/>
              <w:autoSpaceDN/>
              <w:adjustRightInd/>
              <w:spacing w:before="0"/>
              <w:ind w:left="0" w:right="0"/>
              <w:textAlignment w:val="auto"/>
              <w:rPr>
                <w:rFonts w:cs="Arial"/>
                <w:b/>
                <w:bCs/>
                <w:color w:val="000000"/>
              </w:rPr>
            </w:pPr>
          </w:p>
        </w:tc>
        <w:tc>
          <w:tcPr>
            <w:tcW w:w="3840" w:type="dxa"/>
            <w:shd w:val="clear" w:color="auto" w:fill="FFFFFF" w:themeFill="background1"/>
            <w:noWrap/>
            <w:vAlign w:val="center"/>
            <w:tcPrChange w:id="1390" w:author="Palash Pandit" w:date="2021-05-05T15:39:00Z">
              <w:tcPr>
                <w:tcW w:w="3840" w:type="dxa"/>
                <w:tcBorders>
                  <w:top w:val="nil"/>
                  <w:left w:val="nil"/>
                  <w:bottom w:val="single" w:color="auto" w:sz="4" w:space="0"/>
                  <w:right w:val="single" w:color="auto" w:sz="4" w:space="0"/>
                </w:tcBorders>
                <w:shd w:val="clear" w:color="auto" w:fill="FFFFFF" w:themeFill="background1"/>
                <w:noWrap/>
                <w:vAlign w:val="center"/>
              </w:tcPr>
            </w:tcPrChange>
          </w:tcPr>
          <w:p>
            <w:pPr>
              <w:overflowPunct/>
              <w:autoSpaceDE/>
              <w:autoSpaceDN/>
              <w:adjustRightInd/>
              <w:spacing w:before="0"/>
              <w:ind w:left="0" w:right="0"/>
              <w:jc w:val="center"/>
              <w:textAlignment w:val="auto"/>
              <w:rPr>
                <w:rFonts w:cs="Arial"/>
                <w:b/>
                <w:bCs/>
                <w:color w:val="000000"/>
              </w:rPr>
            </w:pPr>
            <w:r>
              <w:rPr>
                <w:rFonts w:cs="Arial"/>
                <w:b/>
                <w:bCs/>
                <w:color w:val="000000"/>
              </w:rPr>
              <w:t>Submit</w:t>
            </w:r>
          </w:p>
        </w:tc>
        <w:tc>
          <w:tcPr>
            <w:tcW w:w="672" w:type="dxa"/>
            <w:shd w:val="clear" w:color="auto" w:fill="FFFFFF" w:themeFill="background1"/>
            <w:noWrap/>
            <w:vAlign w:val="center"/>
            <w:tcPrChange w:id="1391" w:author="Palash Pandit" w:date="2021-05-05T15:39:00Z">
              <w:tcPr>
                <w:tcW w:w="672" w:type="dxa"/>
                <w:tcBorders>
                  <w:top w:val="nil"/>
                  <w:left w:val="nil"/>
                  <w:bottom w:val="single" w:color="auto" w:sz="4" w:space="0"/>
                  <w:right w:val="single" w:color="auto" w:sz="4" w:space="0"/>
                </w:tcBorders>
                <w:shd w:val="clear" w:color="auto" w:fill="FFFFFF" w:themeFill="background1"/>
                <w:noWrap/>
                <w:vAlign w:val="center"/>
              </w:tcPr>
            </w:tcPrChange>
          </w:tcPr>
          <w:p>
            <w:pPr>
              <w:overflowPunct/>
              <w:autoSpaceDE/>
              <w:autoSpaceDN/>
              <w:adjustRightInd/>
              <w:spacing w:before="0"/>
              <w:ind w:left="0" w:right="0"/>
              <w:jc w:val="center"/>
              <w:textAlignment w:val="auto"/>
              <w:rPr>
                <w:rFonts w:cs="Arial"/>
                <w:b/>
                <w:bCs/>
                <w:color w:val="000000"/>
              </w:rPr>
            </w:pPr>
            <w:r>
              <w:rPr>
                <w:rFonts w:cs="Arial"/>
                <w:b/>
                <w:bCs/>
                <w:color w:val="000000"/>
              </w:rPr>
              <w:t>View</w:t>
            </w:r>
          </w:p>
        </w:tc>
        <w:tc>
          <w:tcPr>
            <w:tcW w:w="894" w:type="dxa"/>
            <w:shd w:val="clear" w:color="auto" w:fill="FFFFFF" w:themeFill="background1"/>
            <w:noWrap/>
            <w:vAlign w:val="center"/>
            <w:tcPrChange w:id="1392" w:author="Palash Pandit" w:date="2021-05-05T15:39:00Z">
              <w:tcPr>
                <w:tcW w:w="894" w:type="dxa"/>
                <w:tcBorders>
                  <w:top w:val="nil"/>
                  <w:left w:val="nil"/>
                  <w:bottom w:val="single" w:color="auto" w:sz="4" w:space="0"/>
                  <w:right w:val="single" w:color="auto" w:sz="4" w:space="0"/>
                </w:tcBorders>
                <w:shd w:val="clear" w:color="auto" w:fill="FFFFFF" w:themeFill="background1"/>
                <w:noWrap/>
                <w:vAlign w:val="center"/>
              </w:tcPr>
            </w:tcPrChange>
          </w:tcPr>
          <w:p>
            <w:pPr>
              <w:overflowPunct/>
              <w:autoSpaceDE/>
              <w:autoSpaceDN/>
              <w:adjustRightInd/>
              <w:spacing w:before="0"/>
              <w:ind w:left="0" w:right="0"/>
              <w:jc w:val="center"/>
              <w:textAlignment w:val="auto"/>
              <w:rPr>
                <w:rFonts w:cs="Arial"/>
                <w:b/>
                <w:bCs/>
                <w:color w:val="000000"/>
              </w:rPr>
            </w:pPr>
            <w:r>
              <w:rPr>
                <w:rFonts w:cs="Arial"/>
                <w:b/>
                <w:bCs/>
                <w:color w:val="000000"/>
              </w:rPr>
              <w:t>Update</w:t>
            </w:r>
          </w:p>
        </w:tc>
        <w:tc>
          <w:tcPr>
            <w:tcW w:w="2427" w:type="dxa"/>
            <w:shd w:val="clear" w:color="auto" w:fill="FFFFFF" w:themeFill="background1"/>
            <w:noWrap/>
            <w:vAlign w:val="center"/>
            <w:tcPrChange w:id="1393" w:author="Palash Pandit" w:date="2021-05-05T15:39:00Z">
              <w:tcPr>
                <w:tcW w:w="2427" w:type="dxa"/>
                <w:tcBorders>
                  <w:top w:val="nil"/>
                  <w:left w:val="nil"/>
                  <w:bottom w:val="single" w:color="auto" w:sz="4" w:space="0"/>
                  <w:right w:val="single" w:color="auto" w:sz="4" w:space="0"/>
                </w:tcBorders>
                <w:shd w:val="clear" w:color="auto" w:fill="FFFFFF" w:themeFill="background1"/>
                <w:noWrap/>
                <w:vAlign w:val="center"/>
              </w:tcPr>
            </w:tcPrChange>
          </w:tcPr>
          <w:p>
            <w:pPr>
              <w:overflowPunct/>
              <w:autoSpaceDE/>
              <w:autoSpaceDN/>
              <w:adjustRightInd/>
              <w:spacing w:before="0"/>
              <w:ind w:left="0" w:right="0"/>
              <w:jc w:val="center"/>
              <w:textAlignment w:val="auto"/>
              <w:rPr>
                <w:rFonts w:cs="Arial"/>
                <w:b/>
                <w:bCs/>
                <w:color w:val="000000"/>
              </w:rPr>
            </w:pPr>
            <w:r>
              <w:rPr>
                <w:rFonts w:cs="Arial"/>
                <w:b/>
                <w:bCs/>
                <w:color w:val="000000"/>
              </w:rPr>
              <w:t>Delete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1394" w:author="Palash Pandit" w:date="2021-05-05T15:39:00Z">
            <w:tblPrEx>
              <w:tblCellMar>
                <w:top w:w="0" w:type="dxa"/>
                <w:left w:w="108" w:type="dxa"/>
                <w:bottom w:w="0" w:type="dxa"/>
                <w:right w:w="108" w:type="dxa"/>
              </w:tblCellMar>
            </w:tblPrEx>
          </w:tblPrExChange>
        </w:tblPrEx>
        <w:trPr>
          <w:trHeight w:val="300" w:hRule="atLeast"/>
          <w:trPrChange w:id="1394" w:author="Palash Pandit" w:date="2021-05-05T15:39:00Z">
            <w:trPr>
              <w:trHeight w:val="300" w:hRule="atLeast"/>
            </w:trPr>
          </w:trPrChange>
        </w:trPr>
        <w:tc>
          <w:tcPr>
            <w:tcW w:w="1617" w:type="dxa"/>
            <w:shd w:val="clear" w:color="auto" w:fill="auto"/>
            <w:noWrap/>
            <w:vAlign w:val="center"/>
            <w:tcPrChange w:id="1395" w:author="Palash Pandit" w:date="2021-05-05T15:39:00Z">
              <w:tcPr>
                <w:tcW w:w="1617" w:type="dxa"/>
                <w:tcBorders>
                  <w:top w:val="nil"/>
                  <w:left w:val="single" w:color="auto" w:sz="4" w:space="0"/>
                  <w:bottom w:val="single" w:color="auto" w:sz="4" w:space="0"/>
                  <w:right w:val="single" w:color="auto" w:sz="4" w:space="0"/>
                </w:tcBorders>
                <w:shd w:val="clear" w:color="auto" w:fill="auto"/>
                <w:noWrap/>
                <w:vAlign w:val="center"/>
              </w:tcPr>
            </w:tcPrChange>
          </w:tcPr>
          <w:p>
            <w:pPr>
              <w:overflowPunct/>
              <w:autoSpaceDE/>
              <w:autoSpaceDN/>
              <w:adjustRightInd/>
              <w:spacing w:before="0"/>
              <w:ind w:left="0" w:right="0"/>
              <w:textAlignment w:val="auto"/>
              <w:rPr>
                <w:rFonts w:cs="Arial"/>
                <w:color w:val="000000"/>
              </w:rPr>
            </w:pPr>
            <w:r>
              <w:rPr>
                <w:rFonts w:cs="Arial"/>
                <w:color w:val="000000"/>
              </w:rPr>
              <w:t>Super Admin</w:t>
            </w:r>
          </w:p>
        </w:tc>
        <w:tc>
          <w:tcPr>
            <w:tcW w:w="3840" w:type="dxa"/>
            <w:shd w:val="clear" w:color="auto" w:fill="auto"/>
            <w:noWrap/>
            <w:vAlign w:val="center"/>
            <w:tcPrChange w:id="1396" w:author="Palash Pandit" w:date="2021-05-05T15:39:00Z">
              <w:tcPr>
                <w:tcW w:w="3840" w:type="dxa"/>
                <w:tcBorders>
                  <w:top w:val="nil"/>
                  <w:left w:val="nil"/>
                  <w:bottom w:val="single" w:color="auto" w:sz="4" w:space="0"/>
                  <w:right w:val="single" w:color="auto" w:sz="4" w:space="0"/>
                </w:tcBorders>
                <w:shd w:val="clear" w:color="auto" w:fill="auto"/>
                <w:noWrap/>
                <w:vAlign w:val="center"/>
              </w:tcPr>
            </w:tcPrChange>
          </w:tcPr>
          <w:p>
            <w:pPr>
              <w:overflowPunct/>
              <w:autoSpaceDE/>
              <w:autoSpaceDN/>
              <w:adjustRightInd/>
              <w:spacing w:before="0"/>
              <w:ind w:left="0" w:right="0"/>
              <w:jc w:val="center"/>
              <w:textAlignment w:val="auto"/>
              <w:rPr>
                <w:rFonts w:cs="Arial"/>
                <w:color w:val="000000"/>
              </w:rPr>
            </w:pPr>
            <w:r>
              <w:rPr>
                <w:rFonts w:eastAsia="Arial" w:cs="Arial"/>
              </w:rPr>
              <w:t>N.A</w:t>
            </w:r>
          </w:p>
        </w:tc>
        <w:tc>
          <w:tcPr>
            <w:tcW w:w="672" w:type="dxa"/>
            <w:shd w:val="clear" w:color="auto" w:fill="auto"/>
            <w:noWrap/>
            <w:vAlign w:val="center"/>
            <w:tcPrChange w:id="1397" w:author="Palash Pandit" w:date="2021-05-05T15:39:00Z">
              <w:tcPr>
                <w:tcW w:w="672" w:type="dxa"/>
                <w:tcBorders>
                  <w:top w:val="nil"/>
                  <w:left w:val="nil"/>
                  <w:bottom w:val="single" w:color="auto" w:sz="4" w:space="0"/>
                  <w:right w:val="single" w:color="auto" w:sz="4" w:space="0"/>
                </w:tcBorders>
                <w:shd w:val="clear" w:color="auto" w:fill="auto"/>
                <w:noWrap/>
                <w:vAlign w:val="center"/>
              </w:tcPr>
            </w:tcPrChange>
          </w:tcPr>
          <w:p>
            <w:pPr>
              <w:overflowPunct/>
              <w:autoSpaceDE/>
              <w:autoSpaceDN/>
              <w:adjustRightInd/>
              <w:spacing w:before="0"/>
              <w:ind w:left="0" w:right="0"/>
              <w:jc w:val="center"/>
              <w:textAlignment w:val="auto"/>
              <w:rPr>
                <w:rFonts w:cs="Arial"/>
                <w:color w:val="000000"/>
              </w:rPr>
            </w:pPr>
            <w:r>
              <w:rPr>
                <w:rFonts w:eastAsia="Arial" w:cs="Arial"/>
              </w:rPr>
              <w:t>N.A</w:t>
            </w:r>
          </w:p>
        </w:tc>
        <w:tc>
          <w:tcPr>
            <w:tcW w:w="894" w:type="dxa"/>
            <w:shd w:val="clear" w:color="auto" w:fill="auto"/>
            <w:noWrap/>
            <w:vAlign w:val="center"/>
            <w:tcPrChange w:id="1398" w:author="Palash Pandit" w:date="2021-05-05T15:39:00Z">
              <w:tcPr>
                <w:tcW w:w="894" w:type="dxa"/>
                <w:tcBorders>
                  <w:top w:val="nil"/>
                  <w:left w:val="nil"/>
                  <w:bottom w:val="single" w:color="auto" w:sz="4" w:space="0"/>
                  <w:right w:val="single" w:color="auto" w:sz="4" w:space="0"/>
                </w:tcBorders>
                <w:shd w:val="clear" w:color="auto" w:fill="auto"/>
                <w:noWrap/>
                <w:vAlign w:val="center"/>
              </w:tcPr>
            </w:tcPrChange>
          </w:tcPr>
          <w:p>
            <w:pPr>
              <w:overflowPunct/>
              <w:autoSpaceDE/>
              <w:autoSpaceDN/>
              <w:adjustRightInd/>
              <w:spacing w:before="0"/>
              <w:ind w:left="0" w:right="0"/>
              <w:jc w:val="center"/>
              <w:textAlignment w:val="auto"/>
              <w:rPr>
                <w:rFonts w:cs="Arial"/>
                <w:color w:val="000000"/>
              </w:rPr>
            </w:pPr>
            <w:r>
              <w:rPr>
                <w:rFonts w:eastAsia="Arial" w:cs="Arial"/>
              </w:rPr>
              <w:t>N.A</w:t>
            </w:r>
          </w:p>
        </w:tc>
        <w:tc>
          <w:tcPr>
            <w:tcW w:w="2427" w:type="dxa"/>
            <w:shd w:val="clear" w:color="auto" w:fill="auto"/>
            <w:noWrap/>
            <w:vAlign w:val="center"/>
            <w:tcPrChange w:id="1399" w:author="Palash Pandit" w:date="2021-05-05T15:39:00Z">
              <w:tcPr>
                <w:tcW w:w="2427" w:type="dxa"/>
                <w:tcBorders>
                  <w:top w:val="nil"/>
                  <w:left w:val="nil"/>
                  <w:bottom w:val="single" w:color="auto" w:sz="4" w:space="0"/>
                  <w:right w:val="single" w:color="auto" w:sz="4" w:space="0"/>
                </w:tcBorders>
                <w:shd w:val="clear" w:color="auto" w:fill="auto"/>
                <w:noWrap/>
                <w:vAlign w:val="center"/>
              </w:tcPr>
            </w:tcPrChange>
          </w:tcPr>
          <w:p>
            <w:pPr>
              <w:overflowPunct/>
              <w:autoSpaceDE/>
              <w:autoSpaceDN/>
              <w:adjustRightInd/>
              <w:spacing w:before="0"/>
              <w:ind w:left="0" w:right="0"/>
              <w:jc w:val="center"/>
              <w:textAlignment w:val="auto"/>
              <w:rPr>
                <w:rFonts w:cs="Arial"/>
                <w:color w:val="000000"/>
              </w:rPr>
            </w:pPr>
            <w:r>
              <w:rPr>
                <w:rFonts w:eastAsia="Arial" w:cs="Arial"/>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1400" w:author="Palash Pandit" w:date="2021-05-05T15:39:00Z">
            <w:tblPrEx>
              <w:tblCellMar>
                <w:top w:w="0" w:type="dxa"/>
                <w:left w:w="108" w:type="dxa"/>
                <w:bottom w:w="0" w:type="dxa"/>
                <w:right w:w="108" w:type="dxa"/>
              </w:tblCellMar>
            </w:tblPrEx>
          </w:tblPrExChange>
        </w:tblPrEx>
        <w:trPr>
          <w:trHeight w:val="300" w:hRule="atLeast"/>
          <w:trPrChange w:id="1400" w:author="Palash Pandit" w:date="2021-05-05T15:39:00Z">
            <w:trPr>
              <w:trHeight w:val="300" w:hRule="atLeast"/>
            </w:trPr>
          </w:trPrChange>
        </w:trPr>
        <w:tc>
          <w:tcPr>
            <w:tcW w:w="1617" w:type="dxa"/>
            <w:shd w:val="clear" w:color="auto" w:fill="auto"/>
            <w:noWrap/>
            <w:vAlign w:val="center"/>
            <w:tcPrChange w:id="1401" w:author="Palash Pandit" w:date="2021-05-05T15:39:00Z">
              <w:tcPr>
                <w:tcW w:w="1617" w:type="dxa"/>
                <w:tcBorders>
                  <w:top w:val="nil"/>
                  <w:left w:val="single" w:color="auto" w:sz="4" w:space="0"/>
                  <w:bottom w:val="single" w:color="auto" w:sz="4" w:space="0"/>
                  <w:right w:val="single" w:color="auto" w:sz="4" w:space="0"/>
                </w:tcBorders>
                <w:shd w:val="clear" w:color="auto" w:fill="auto"/>
                <w:noWrap/>
                <w:vAlign w:val="center"/>
              </w:tcPr>
            </w:tcPrChange>
          </w:tcPr>
          <w:p>
            <w:pPr>
              <w:overflowPunct/>
              <w:autoSpaceDE/>
              <w:autoSpaceDN/>
              <w:adjustRightInd/>
              <w:spacing w:before="0"/>
              <w:ind w:left="0" w:right="0"/>
              <w:textAlignment w:val="auto"/>
              <w:rPr>
                <w:rFonts w:cs="Arial"/>
                <w:color w:val="000000"/>
              </w:rPr>
            </w:pPr>
            <w:r>
              <w:rPr>
                <w:rFonts w:cs="Arial"/>
                <w:color w:val="000000"/>
              </w:rPr>
              <w:t>Admin</w:t>
            </w:r>
          </w:p>
        </w:tc>
        <w:tc>
          <w:tcPr>
            <w:tcW w:w="3840" w:type="dxa"/>
            <w:shd w:val="clear" w:color="auto" w:fill="auto"/>
            <w:noWrap/>
            <w:vAlign w:val="center"/>
            <w:tcPrChange w:id="1402" w:author="Palash Pandit" w:date="2021-05-05T15:39:00Z">
              <w:tcPr>
                <w:tcW w:w="3840" w:type="dxa"/>
                <w:tcBorders>
                  <w:top w:val="nil"/>
                  <w:left w:val="nil"/>
                  <w:bottom w:val="single" w:color="auto" w:sz="4" w:space="0"/>
                  <w:right w:val="single" w:color="auto" w:sz="4" w:space="0"/>
                </w:tcBorders>
                <w:shd w:val="clear" w:color="auto" w:fill="auto"/>
                <w:noWrap/>
                <w:vAlign w:val="center"/>
              </w:tcPr>
            </w:tcPrChange>
          </w:tcPr>
          <w:p>
            <w:pPr>
              <w:overflowPunct/>
              <w:autoSpaceDE/>
              <w:autoSpaceDN/>
              <w:adjustRightInd/>
              <w:spacing w:before="0"/>
              <w:ind w:left="0" w:right="0"/>
              <w:jc w:val="center"/>
              <w:textAlignment w:val="auto"/>
              <w:rPr>
                <w:rFonts w:cs="Arial"/>
                <w:color w:val="000000"/>
              </w:rPr>
            </w:pPr>
            <w:r>
              <w:rPr>
                <w:rFonts w:eastAsia="Arial" w:cs="Arial"/>
              </w:rPr>
              <w:t>N.A</w:t>
            </w:r>
          </w:p>
        </w:tc>
        <w:tc>
          <w:tcPr>
            <w:tcW w:w="672" w:type="dxa"/>
            <w:shd w:val="clear" w:color="auto" w:fill="auto"/>
            <w:noWrap/>
            <w:vAlign w:val="center"/>
            <w:tcPrChange w:id="1403" w:author="Palash Pandit" w:date="2021-05-05T15:39:00Z">
              <w:tcPr>
                <w:tcW w:w="672" w:type="dxa"/>
                <w:tcBorders>
                  <w:top w:val="nil"/>
                  <w:left w:val="nil"/>
                  <w:bottom w:val="single" w:color="auto" w:sz="4" w:space="0"/>
                  <w:right w:val="single" w:color="auto" w:sz="4" w:space="0"/>
                </w:tcBorders>
                <w:shd w:val="clear" w:color="auto" w:fill="auto"/>
                <w:noWrap/>
                <w:vAlign w:val="center"/>
              </w:tcPr>
            </w:tcPrChange>
          </w:tcPr>
          <w:p>
            <w:pPr>
              <w:overflowPunct/>
              <w:autoSpaceDE/>
              <w:autoSpaceDN/>
              <w:adjustRightInd/>
              <w:spacing w:before="0"/>
              <w:ind w:left="0" w:right="0"/>
              <w:jc w:val="center"/>
              <w:textAlignment w:val="auto"/>
              <w:rPr>
                <w:rFonts w:cs="Arial"/>
                <w:color w:val="000000"/>
              </w:rPr>
            </w:pPr>
            <w:r>
              <w:rPr>
                <w:rFonts w:eastAsia="Arial" w:cs="Arial"/>
              </w:rPr>
              <w:t>N.A</w:t>
            </w:r>
          </w:p>
        </w:tc>
        <w:tc>
          <w:tcPr>
            <w:tcW w:w="894" w:type="dxa"/>
            <w:shd w:val="clear" w:color="auto" w:fill="auto"/>
            <w:noWrap/>
            <w:vAlign w:val="center"/>
            <w:tcPrChange w:id="1404" w:author="Palash Pandit" w:date="2021-05-05T15:39:00Z">
              <w:tcPr>
                <w:tcW w:w="894" w:type="dxa"/>
                <w:tcBorders>
                  <w:top w:val="nil"/>
                  <w:left w:val="nil"/>
                  <w:bottom w:val="single" w:color="auto" w:sz="4" w:space="0"/>
                  <w:right w:val="single" w:color="auto" w:sz="4" w:space="0"/>
                </w:tcBorders>
                <w:shd w:val="clear" w:color="auto" w:fill="auto"/>
                <w:noWrap/>
                <w:vAlign w:val="center"/>
              </w:tcPr>
            </w:tcPrChange>
          </w:tcPr>
          <w:p>
            <w:pPr>
              <w:overflowPunct/>
              <w:autoSpaceDE/>
              <w:autoSpaceDN/>
              <w:adjustRightInd/>
              <w:spacing w:before="0"/>
              <w:ind w:left="0" w:right="0"/>
              <w:jc w:val="center"/>
              <w:textAlignment w:val="auto"/>
              <w:rPr>
                <w:rFonts w:cs="Arial"/>
                <w:color w:val="000000"/>
              </w:rPr>
            </w:pPr>
            <w:r>
              <w:rPr>
                <w:rFonts w:eastAsia="Arial" w:cs="Arial"/>
              </w:rPr>
              <w:t>N.A</w:t>
            </w:r>
          </w:p>
        </w:tc>
        <w:tc>
          <w:tcPr>
            <w:tcW w:w="2427" w:type="dxa"/>
            <w:shd w:val="clear" w:color="auto" w:fill="auto"/>
            <w:noWrap/>
            <w:vAlign w:val="center"/>
            <w:tcPrChange w:id="1405" w:author="Palash Pandit" w:date="2021-05-05T15:39:00Z">
              <w:tcPr>
                <w:tcW w:w="2427" w:type="dxa"/>
                <w:tcBorders>
                  <w:top w:val="nil"/>
                  <w:left w:val="nil"/>
                  <w:bottom w:val="single" w:color="auto" w:sz="4" w:space="0"/>
                  <w:right w:val="single" w:color="auto" w:sz="4" w:space="0"/>
                </w:tcBorders>
                <w:shd w:val="clear" w:color="auto" w:fill="auto"/>
                <w:noWrap/>
                <w:vAlign w:val="center"/>
              </w:tcPr>
            </w:tcPrChange>
          </w:tcPr>
          <w:p>
            <w:pPr>
              <w:overflowPunct/>
              <w:autoSpaceDE/>
              <w:autoSpaceDN/>
              <w:adjustRightInd/>
              <w:spacing w:before="0"/>
              <w:ind w:left="0" w:right="0"/>
              <w:jc w:val="center"/>
              <w:textAlignment w:val="auto"/>
              <w:rPr>
                <w:rFonts w:cs="Arial"/>
                <w:color w:val="000000"/>
              </w:rPr>
            </w:pPr>
            <w:r>
              <w:rPr>
                <w:rFonts w:cs="Arial"/>
                <w:color w:val="000000"/>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1406" w:author="Palash Pandit" w:date="2021-05-05T15:39:00Z">
            <w:tblPrEx>
              <w:tblCellMar>
                <w:top w:w="0" w:type="dxa"/>
                <w:left w:w="108" w:type="dxa"/>
                <w:bottom w:w="0" w:type="dxa"/>
                <w:right w:w="108" w:type="dxa"/>
              </w:tblCellMar>
            </w:tblPrEx>
          </w:tblPrExChange>
        </w:tblPrEx>
        <w:trPr>
          <w:trHeight w:val="300" w:hRule="atLeast"/>
          <w:trPrChange w:id="1406" w:author="Palash Pandit" w:date="2021-05-05T15:39:00Z">
            <w:trPr>
              <w:trHeight w:val="300" w:hRule="atLeast"/>
            </w:trPr>
          </w:trPrChange>
        </w:trPr>
        <w:tc>
          <w:tcPr>
            <w:tcW w:w="1617" w:type="dxa"/>
            <w:shd w:val="clear" w:color="auto" w:fill="auto"/>
            <w:noWrap/>
            <w:vAlign w:val="center"/>
            <w:tcPrChange w:id="1407" w:author="Palash Pandit" w:date="2021-05-05T15:39:00Z">
              <w:tcPr>
                <w:tcW w:w="1617" w:type="dxa"/>
                <w:tcBorders>
                  <w:top w:val="nil"/>
                  <w:left w:val="single" w:color="auto" w:sz="4" w:space="0"/>
                  <w:bottom w:val="single" w:color="auto" w:sz="4" w:space="0"/>
                  <w:right w:val="single" w:color="auto" w:sz="4" w:space="0"/>
                </w:tcBorders>
                <w:shd w:val="clear" w:color="auto" w:fill="auto"/>
                <w:noWrap/>
                <w:vAlign w:val="center"/>
              </w:tcPr>
            </w:tcPrChange>
          </w:tcPr>
          <w:p>
            <w:pPr>
              <w:overflowPunct/>
              <w:autoSpaceDE/>
              <w:autoSpaceDN/>
              <w:adjustRightInd/>
              <w:spacing w:before="0"/>
              <w:ind w:left="0" w:right="0"/>
              <w:textAlignment w:val="auto"/>
              <w:rPr>
                <w:rFonts w:cs="Arial"/>
                <w:color w:val="000000"/>
              </w:rPr>
            </w:pPr>
            <w:r>
              <w:rPr>
                <w:rFonts w:cs="Arial"/>
                <w:color w:val="000000"/>
              </w:rPr>
              <w:t>User</w:t>
            </w:r>
          </w:p>
        </w:tc>
        <w:tc>
          <w:tcPr>
            <w:tcW w:w="3840" w:type="dxa"/>
            <w:shd w:val="clear" w:color="auto" w:fill="auto"/>
            <w:noWrap/>
            <w:vAlign w:val="center"/>
            <w:tcPrChange w:id="1408" w:author="Palash Pandit" w:date="2021-05-05T15:39:00Z">
              <w:tcPr>
                <w:tcW w:w="3840" w:type="dxa"/>
                <w:tcBorders>
                  <w:top w:val="nil"/>
                  <w:left w:val="nil"/>
                  <w:bottom w:val="single" w:color="auto" w:sz="4" w:space="0"/>
                  <w:right w:val="single" w:color="auto" w:sz="4" w:space="0"/>
                </w:tcBorders>
                <w:shd w:val="clear" w:color="auto" w:fill="auto"/>
                <w:noWrap/>
                <w:vAlign w:val="center"/>
              </w:tcPr>
            </w:tcPrChange>
          </w:tcPr>
          <w:p>
            <w:pPr>
              <w:overflowPunct/>
              <w:autoSpaceDE/>
              <w:autoSpaceDN/>
              <w:adjustRightInd/>
              <w:spacing w:before="0"/>
              <w:ind w:left="0" w:right="0"/>
              <w:jc w:val="center"/>
              <w:textAlignment w:val="auto"/>
              <w:rPr>
                <w:rFonts w:cs="Arial"/>
                <w:color w:val="000000"/>
              </w:rPr>
            </w:pPr>
            <w:r>
              <w:rPr>
                <w:rFonts w:cs="Arial"/>
                <w:color w:val="000000"/>
              </w:rPr>
              <w:t>X</w:t>
            </w:r>
          </w:p>
        </w:tc>
        <w:tc>
          <w:tcPr>
            <w:tcW w:w="672" w:type="dxa"/>
            <w:shd w:val="clear" w:color="auto" w:fill="auto"/>
            <w:noWrap/>
            <w:vAlign w:val="center"/>
            <w:tcPrChange w:id="1409" w:author="Palash Pandit" w:date="2021-05-05T15:39:00Z">
              <w:tcPr>
                <w:tcW w:w="672" w:type="dxa"/>
                <w:tcBorders>
                  <w:top w:val="nil"/>
                  <w:left w:val="nil"/>
                  <w:bottom w:val="single" w:color="auto" w:sz="4" w:space="0"/>
                  <w:right w:val="single" w:color="auto" w:sz="4" w:space="0"/>
                </w:tcBorders>
                <w:shd w:val="clear" w:color="auto" w:fill="auto"/>
                <w:noWrap/>
                <w:vAlign w:val="center"/>
              </w:tcPr>
            </w:tcPrChange>
          </w:tcPr>
          <w:p>
            <w:pPr>
              <w:overflowPunct/>
              <w:autoSpaceDE/>
              <w:autoSpaceDN/>
              <w:adjustRightInd/>
              <w:spacing w:before="0"/>
              <w:ind w:left="0" w:right="0"/>
              <w:jc w:val="center"/>
              <w:textAlignment w:val="auto"/>
              <w:rPr>
                <w:rFonts w:cs="Arial"/>
                <w:color w:val="000000"/>
              </w:rPr>
            </w:pPr>
            <w:r>
              <w:rPr>
                <w:rFonts w:cs="Arial"/>
                <w:color w:val="000000"/>
              </w:rPr>
              <w:t>X</w:t>
            </w:r>
          </w:p>
        </w:tc>
        <w:tc>
          <w:tcPr>
            <w:tcW w:w="894" w:type="dxa"/>
            <w:shd w:val="clear" w:color="auto" w:fill="auto"/>
            <w:noWrap/>
            <w:vAlign w:val="center"/>
            <w:tcPrChange w:id="1410" w:author="Palash Pandit" w:date="2021-05-05T15:39:00Z">
              <w:tcPr>
                <w:tcW w:w="894" w:type="dxa"/>
                <w:tcBorders>
                  <w:top w:val="nil"/>
                  <w:left w:val="nil"/>
                  <w:bottom w:val="single" w:color="auto" w:sz="4" w:space="0"/>
                  <w:right w:val="single" w:color="auto" w:sz="4" w:space="0"/>
                </w:tcBorders>
                <w:shd w:val="clear" w:color="auto" w:fill="auto"/>
                <w:noWrap/>
                <w:vAlign w:val="center"/>
              </w:tcPr>
            </w:tcPrChange>
          </w:tcPr>
          <w:p>
            <w:pPr>
              <w:overflowPunct/>
              <w:autoSpaceDE/>
              <w:autoSpaceDN/>
              <w:adjustRightInd/>
              <w:spacing w:before="0"/>
              <w:ind w:left="0" w:right="0"/>
              <w:jc w:val="center"/>
              <w:textAlignment w:val="auto"/>
              <w:rPr>
                <w:rFonts w:cs="Arial"/>
                <w:color w:val="000000"/>
              </w:rPr>
            </w:pPr>
            <w:r>
              <w:rPr>
                <w:rFonts w:cs="Arial"/>
                <w:color w:val="000000"/>
              </w:rPr>
              <w:t> </w:t>
            </w:r>
          </w:p>
        </w:tc>
        <w:tc>
          <w:tcPr>
            <w:tcW w:w="2427" w:type="dxa"/>
            <w:shd w:val="clear" w:color="auto" w:fill="auto"/>
            <w:noWrap/>
            <w:vAlign w:val="center"/>
            <w:tcPrChange w:id="1411" w:author="Palash Pandit" w:date="2021-05-05T15:39:00Z">
              <w:tcPr>
                <w:tcW w:w="2427" w:type="dxa"/>
                <w:tcBorders>
                  <w:top w:val="nil"/>
                  <w:left w:val="nil"/>
                  <w:bottom w:val="single" w:color="auto" w:sz="4" w:space="0"/>
                  <w:right w:val="single" w:color="auto" w:sz="4" w:space="0"/>
                </w:tcBorders>
                <w:shd w:val="clear" w:color="auto" w:fill="auto"/>
                <w:noWrap/>
                <w:vAlign w:val="center"/>
              </w:tcPr>
            </w:tcPrChange>
          </w:tcPr>
          <w:p>
            <w:pPr>
              <w:keepNext/>
              <w:overflowPunct/>
              <w:autoSpaceDE/>
              <w:autoSpaceDN/>
              <w:adjustRightInd/>
              <w:spacing w:before="0"/>
              <w:ind w:left="0" w:right="0"/>
              <w:jc w:val="center"/>
              <w:textAlignment w:val="auto"/>
              <w:rPr>
                <w:rFonts w:cs="Arial"/>
                <w:color w:val="000000"/>
              </w:rPr>
            </w:pPr>
            <w:r>
              <w:rPr>
                <w:rFonts w:cs="Arial"/>
                <w:color w:val="000000"/>
              </w:rPr>
              <w:t> </w:t>
            </w:r>
          </w:p>
        </w:tc>
      </w:tr>
    </w:tbl>
    <w:p>
      <w:pPr>
        <w:pStyle w:val="21"/>
        <w:jc w:val="center"/>
        <w:rPr>
          <w:del w:id="1412" w:author="Palash Pandit" w:date="2021-05-05T15:38:00Z"/>
        </w:rPr>
      </w:pPr>
      <w:r>
        <w:t xml:space="preserve">Table </w:t>
      </w:r>
      <w:r>
        <w:fldChar w:fldCharType="begin"/>
      </w:r>
      <w:r>
        <w:rPr>
          <w:i w:val="0"/>
          <w:iCs w:val="0"/>
        </w:rPr>
        <w:instrText xml:space="preserve"> SEQ Table \* ARABIC </w:instrText>
      </w:r>
      <w:r>
        <w:fldChar w:fldCharType="separate"/>
      </w:r>
      <w:r>
        <w:t>21</w:t>
      </w:r>
      <w:r>
        <w:fldChar w:fldCharType="end"/>
      </w:r>
    </w:p>
    <w:p>
      <w:pPr>
        <w:rPr>
          <w:del w:id="1413" w:author="Palash Pandit" w:date="2021-05-05T15:38:00Z"/>
        </w:rPr>
      </w:pPr>
    </w:p>
    <w:p>
      <w:pPr>
        <w:pStyle w:val="21"/>
        <w:jc w:val="center"/>
        <w:pPrChange w:id="1414" w:author="Palash Pandit" w:date="2021-05-05T15:38:00Z">
          <w:pPr/>
        </w:pPrChange>
      </w:pPr>
    </w:p>
    <w:p/>
    <w:p/>
    <w:p/>
    <w:p>
      <w:pPr>
        <w:rPr>
          <w:ins w:id="1415" w:author="Palash Pandit" w:date="2021-05-06T16:25:00Z"/>
        </w:rPr>
      </w:pPr>
    </w:p>
    <w:p>
      <w:pPr>
        <w:rPr>
          <w:ins w:id="1416" w:author="Palash Pandit" w:date="2021-05-06T16:25:00Z"/>
        </w:rPr>
      </w:pPr>
    </w:p>
    <w:p>
      <w:pPr>
        <w:rPr>
          <w:ins w:id="1417" w:author="Palash Pandit" w:date="2021-05-06T16:25:00Z"/>
        </w:rPr>
      </w:pPr>
    </w:p>
    <w:p/>
    <w:p>
      <w:pPr>
        <w:pStyle w:val="2"/>
        <w:ind w:left="0" w:firstLine="0"/>
      </w:pPr>
      <w:bookmarkStart w:id="269" w:name="_Toc502738168"/>
      <w:bookmarkStart w:id="270" w:name="_Toc449860863"/>
      <w:bookmarkStart w:id="271" w:name="_Toc449860957"/>
      <w:r>
        <w:t>DOCUMENTATION AND REFERENCES</w:t>
      </w:r>
      <w:bookmarkEnd w:id="269"/>
      <w:bookmarkEnd w:id="270"/>
      <w:bookmarkEnd w:id="271"/>
    </w:p>
    <w:p>
      <w:pPr>
        <w:pStyle w:val="15"/>
        <w:rPr>
          <w:rFonts w:cs="Arial"/>
          <w:caps/>
          <w:sz w:val="20"/>
        </w:rPr>
      </w:pPr>
    </w:p>
    <w:tbl>
      <w:tblPr>
        <w:tblStyle w:val="12"/>
        <w:tblW w:w="0" w:type="auto"/>
        <w:tblInd w:w="55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2"/>
        <w:gridCol w:w="1848"/>
        <w:gridCol w:w="70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2" w:type="dxa"/>
            <w:tcBorders>
              <w:top w:val="single" w:color="auto" w:sz="4" w:space="0"/>
              <w:left w:val="single" w:color="auto" w:sz="4" w:space="0"/>
              <w:bottom w:val="single" w:color="auto" w:sz="4" w:space="0"/>
              <w:right w:val="single" w:color="auto" w:sz="4" w:space="0"/>
            </w:tcBorders>
            <w:shd w:val="clear" w:color="auto" w:fill="8DB3E2" w:themeFill="text2" w:themeFillTint="66"/>
          </w:tcPr>
          <w:p>
            <w:pPr>
              <w:pStyle w:val="15"/>
              <w:spacing w:before="60" w:after="60"/>
              <w:ind w:left="0"/>
              <w:rPr>
                <w:rFonts w:cs="Arial"/>
                <w:b/>
                <w:bCs/>
                <w:sz w:val="20"/>
              </w:rPr>
            </w:pPr>
          </w:p>
        </w:tc>
        <w:tc>
          <w:tcPr>
            <w:tcW w:w="1848" w:type="dxa"/>
            <w:tcBorders>
              <w:top w:val="single" w:color="auto" w:sz="4" w:space="0"/>
              <w:left w:val="single" w:color="auto" w:sz="4" w:space="0"/>
              <w:bottom w:val="single" w:color="auto" w:sz="4" w:space="0"/>
              <w:right w:val="single" w:color="auto" w:sz="4" w:space="0"/>
            </w:tcBorders>
            <w:shd w:val="clear" w:color="auto" w:fill="8DB3E2" w:themeFill="text2" w:themeFillTint="66"/>
          </w:tcPr>
          <w:p>
            <w:pPr>
              <w:pStyle w:val="15"/>
              <w:spacing w:before="60" w:after="60"/>
              <w:ind w:left="0"/>
              <w:rPr>
                <w:rFonts w:cs="Arial"/>
                <w:b/>
                <w:bCs/>
                <w:sz w:val="20"/>
              </w:rPr>
            </w:pPr>
            <w:r>
              <w:rPr>
                <w:rFonts w:cs="Arial"/>
                <w:b/>
                <w:bCs/>
                <w:sz w:val="20"/>
              </w:rPr>
              <w:t>Document</w:t>
            </w:r>
          </w:p>
        </w:tc>
        <w:tc>
          <w:tcPr>
            <w:tcW w:w="7013" w:type="dxa"/>
            <w:tcBorders>
              <w:top w:val="single" w:color="auto" w:sz="4" w:space="0"/>
              <w:left w:val="single" w:color="auto" w:sz="4" w:space="0"/>
              <w:bottom w:val="single" w:color="auto" w:sz="4" w:space="0"/>
              <w:right w:val="single" w:color="auto" w:sz="4" w:space="0"/>
            </w:tcBorders>
            <w:shd w:val="clear" w:color="auto" w:fill="8DB3E2" w:themeFill="text2" w:themeFillTint="66"/>
          </w:tcPr>
          <w:p>
            <w:pPr>
              <w:pStyle w:val="15"/>
              <w:spacing w:before="60" w:after="60"/>
              <w:ind w:left="0"/>
              <w:jc w:val="center"/>
              <w:rPr>
                <w:rFonts w:cs="Arial"/>
                <w:b/>
                <w:bCs/>
                <w:sz w:val="20"/>
              </w:rPr>
            </w:pPr>
            <w:r>
              <w:rPr>
                <w:rFonts w:cs="Arial"/>
                <w:b/>
                <w:bCs/>
                <w:sz w:val="20"/>
              </w:rPr>
              <w:t>Location of source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2" w:type="dxa"/>
            <w:tcBorders>
              <w:top w:val="single" w:color="auto" w:sz="4" w:space="0"/>
              <w:left w:val="single" w:color="auto" w:sz="4" w:space="0"/>
              <w:bottom w:val="single" w:color="auto" w:sz="4" w:space="0"/>
              <w:right w:val="single" w:color="auto" w:sz="4" w:space="0"/>
            </w:tcBorders>
          </w:tcPr>
          <w:p>
            <w:pPr>
              <w:pStyle w:val="15"/>
              <w:spacing w:before="60" w:after="60"/>
              <w:ind w:left="0"/>
              <w:rPr>
                <w:rFonts w:cs="Arial"/>
                <w:sz w:val="20"/>
              </w:rPr>
            </w:pPr>
            <w:r>
              <w:rPr>
                <w:rFonts w:cs="Arial"/>
                <w:sz w:val="20"/>
              </w:rPr>
              <w:t>1</w:t>
            </w:r>
          </w:p>
        </w:tc>
        <w:tc>
          <w:tcPr>
            <w:tcW w:w="1848" w:type="dxa"/>
            <w:tcBorders>
              <w:top w:val="single" w:color="auto" w:sz="4" w:space="0"/>
              <w:left w:val="single" w:color="auto" w:sz="4" w:space="0"/>
              <w:bottom w:val="single" w:color="auto" w:sz="4" w:space="0"/>
              <w:right w:val="single" w:color="auto" w:sz="4" w:space="0"/>
            </w:tcBorders>
          </w:tcPr>
          <w:p>
            <w:pPr>
              <w:pStyle w:val="62"/>
              <w:spacing w:before="60" w:after="60"/>
              <w:rPr>
                <w:sz w:val="20"/>
                <w:szCs w:val="20"/>
              </w:rPr>
            </w:pPr>
            <w:r>
              <w:rPr>
                <w:sz w:val="20"/>
                <w:szCs w:val="20"/>
              </w:rPr>
              <w:t xml:space="preserve">System Operation Document </w:t>
            </w:r>
          </w:p>
        </w:tc>
        <w:tc>
          <w:tcPr>
            <w:tcW w:w="7013" w:type="dxa"/>
            <w:tcBorders>
              <w:top w:val="single" w:color="auto" w:sz="4" w:space="0"/>
              <w:left w:val="single" w:color="auto" w:sz="4" w:space="0"/>
              <w:bottom w:val="single" w:color="auto" w:sz="4" w:space="0"/>
              <w:right w:val="single" w:color="auto" w:sz="4" w:space="0"/>
            </w:tcBorders>
          </w:tcPr>
          <w:p>
            <w:pPr>
              <w:pStyle w:val="62"/>
              <w:spacing w:before="60" w:after="60"/>
              <w:rPr>
                <w:sz w:val="20"/>
              </w:rPr>
            </w:pPr>
            <w:r>
              <w:fldChar w:fldCharType="begin"/>
            </w:r>
            <w:r>
              <w:instrText xml:space="preserve"> HYPERLINK "https://mabitdept.sharepoint.com/sites/MyPulse/InformationTechnology/ServiceDeliveryManagement" \t "_blank" </w:instrText>
            </w:r>
            <w:r>
              <w:fldChar w:fldCharType="separate"/>
            </w:r>
            <w:r>
              <w:rPr>
                <w:sz w:val="20"/>
                <w:szCs w:val="20"/>
              </w:rPr>
              <w:t>https://mabitdept.sharepoint.com/sites/MyPulse/InformationTechnology/ServiceDeliveryManagement/</w:t>
            </w:r>
            <w:r>
              <w:rPr>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2" w:type="dxa"/>
            <w:tcBorders>
              <w:top w:val="single" w:color="auto" w:sz="4" w:space="0"/>
              <w:left w:val="single" w:color="auto" w:sz="4" w:space="0"/>
              <w:bottom w:val="single" w:color="auto" w:sz="4" w:space="0"/>
              <w:right w:val="single" w:color="auto" w:sz="4" w:space="0"/>
            </w:tcBorders>
          </w:tcPr>
          <w:p>
            <w:pPr>
              <w:pStyle w:val="15"/>
              <w:spacing w:before="60" w:after="60"/>
              <w:ind w:left="0"/>
              <w:rPr>
                <w:rFonts w:cs="Arial"/>
                <w:sz w:val="20"/>
              </w:rPr>
            </w:pPr>
            <w:r>
              <w:rPr>
                <w:rFonts w:cs="Arial"/>
                <w:sz w:val="20"/>
              </w:rPr>
              <w:t>2</w:t>
            </w:r>
          </w:p>
        </w:tc>
        <w:tc>
          <w:tcPr>
            <w:tcW w:w="1848" w:type="dxa"/>
            <w:tcBorders>
              <w:top w:val="single" w:color="auto" w:sz="4" w:space="0"/>
              <w:left w:val="single" w:color="auto" w:sz="4" w:space="0"/>
              <w:bottom w:val="single" w:color="auto" w:sz="4" w:space="0"/>
              <w:right w:val="single" w:color="auto" w:sz="4" w:space="0"/>
            </w:tcBorders>
          </w:tcPr>
          <w:p>
            <w:pPr>
              <w:pStyle w:val="62"/>
              <w:spacing w:before="60" w:after="60"/>
              <w:rPr>
                <w:sz w:val="20"/>
                <w:szCs w:val="20"/>
              </w:rPr>
            </w:pPr>
            <w:r>
              <w:rPr>
                <w:sz w:val="20"/>
                <w:szCs w:val="20"/>
              </w:rPr>
              <w:t>User Guide</w:t>
            </w:r>
          </w:p>
        </w:tc>
        <w:tc>
          <w:tcPr>
            <w:tcW w:w="7013" w:type="dxa"/>
            <w:tcBorders>
              <w:top w:val="single" w:color="auto" w:sz="4" w:space="0"/>
              <w:left w:val="single" w:color="auto" w:sz="4" w:space="0"/>
              <w:bottom w:val="single" w:color="auto" w:sz="4" w:space="0"/>
              <w:right w:val="single" w:color="auto" w:sz="4" w:space="0"/>
            </w:tcBorders>
          </w:tcPr>
          <w:p>
            <w:pPr>
              <w:pStyle w:val="62"/>
              <w:spacing w:before="60" w:after="60"/>
              <w:rPr>
                <w:sz w:val="20"/>
              </w:rPr>
            </w:pPr>
            <w:r>
              <w:fldChar w:fldCharType="begin"/>
            </w:r>
            <w:r>
              <w:instrText xml:space="preserve"> HYPERLINK "https://mabitdept.sharepoint.com/sites/MyPulse/InformationTechnology/ServiceDeliveryManagement" \t "_blank" </w:instrText>
            </w:r>
            <w:r>
              <w:fldChar w:fldCharType="separate"/>
            </w:r>
            <w:r>
              <w:rPr>
                <w:sz w:val="20"/>
                <w:szCs w:val="20"/>
              </w:rPr>
              <w:t>https://mabitdept.sharepoint.com/sites/MyPulse/InformationTechnology/ServiceDeliveryManagement/</w:t>
            </w:r>
            <w:r>
              <w:rPr>
                <w:sz w:val="20"/>
                <w:szCs w:val="20"/>
              </w:rPr>
              <w:fldChar w:fldCharType="end"/>
            </w:r>
          </w:p>
        </w:tc>
      </w:tr>
    </w:tbl>
    <w:p>
      <w:pPr>
        <w:pStyle w:val="21"/>
        <w:jc w:val="center"/>
      </w:pPr>
      <w:r>
        <w:t xml:space="preserve">Table </w:t>
      </w:r>
      <w:r>
        <w:fldChar w:fldCharType="begin"/>
      </w:r>
      <w:r>
        <w:instrText xml:space="preserve"> SEQ Table \* ARABIC </w:instrText>
      </w:r>
      <w:r>
        <w:fldChar w:fldCharType="separate"/>
      </w:r>
      <w:r>
        <w:t>22</w:t>
      </w:r>
      <w:r>
        <w:fldChar w:fldCharType="end"/>
      </w:r>
    </w:p>
    <w:p/>
    <w:p/>
    <w:p/>
    <w:p/>
    <w:p/>
    <w:p>
      <w:pPr>
        <w:rPr>
          <w:del w:id="1418" w:author="Palash Pandit" w:date="2021-05-05T15:38:00Z"/>
        </w:rPr>
      </w:pPr>
      <w:del w:id="1419" w:author="Palash Pandit" w:date="2021-05-05T15:38:00Z">
        <w:r>
          <w:rPr/>
          <w:br w:type="page"/>
        </w:r>
      </w:del>
    </w:p>
    <w:p>
      <w:pPr>
        <w:ind w:left="0"/>
        <w:pPrChange w:id="1420" w:author="Palash Pandit" w:date="2021-05-05T15:38:00Z">
          <w:pPr/>
        </w:pPrChange>
      </w:pPr>
    </w:p>
    <w:p/>
    <w:p/>
    <w:p/>
    <w:p/>
    <w:p/>
    <w:p/>
    <w:p/>
    <w:p/>
    <w:p/>
    <w:p/>
    <w:p/>
    <w:p/>
    <w:p/>
    <w:p/>
    <w:p/>
    <w:p/>
    <w:p/>
    <w:p/>
    <w:p>
      <w:pPr>
        <w:pStyle w:val="10"/>
        <w:numPr>
          <w:ilvl w:val="0"/>
          <w:numId w:val="0"/>
        </w:numPr>
        <w:ind w:left="720"/>
      </w:pPr>
      <w:r>
        <w:t>INTENTIONALLY LEFT BLANK</w:t>
      </w:r>
    </w:p>
    <w:p/>
    <w:p/>
    <w:p/>
    <w:p/>
    <w:p/>
    <w:p/>
    <w:p/>
    <w:p/>
    <w:p/>
    <w:p>
      <w:pPr>
        <w:sectPr>
          <w:headerReference r:id="rId21" w:type="even"/>
          <w:footerReference r:id="rId22" w:type="even"/>
          <w:pgSz w:w="11909" w:h="16834"/>
          <w:pgMar w:top="360" w:right="648" w:bottom="360" w:left="1296" w:header="360" w:footer="360" w:gutter="0"/>
          <w:pgNumType w:chapStyle="9"/>
          <w:cols w:space="720" w:num="1"/>
        </w:sectPr>
      </w:pPr>
    </w:p>
    <w:p>
      <w:pPr>
        <w:pStyle w:val="2"/>
      </w:pPr>
      <w:bookmarkStart w:id="272" w:name="_Toc502738169"/>
      <w:bookmarkStart w:id="273" w:name="_Toc449860958"/>
      <w:bookmarkStart w:id="274" w:name="_Toc449860864"/>
      <w:r>
        <w:t>APPENDIX</w:t>
      </w:r>
      <w:bookmarkEnd w:id="272"/>
      <w:bookmarkEnd w:id="273"/>
      <w:bookmarkEnd w:id="274"/>
    </w:p>
    <w:p>
      <w:pPr>
        <w:ind w:left="540"/>
        <w:rPr>
          <w:rFonts w:cs="Arial"/>
        </w:rPr>
      </w:pPr>
      <w:r>
        <w:rPr>
          <w:rFonts w:cs="Arial"/>
        </w:rPr>
        <w:object>
          <v:shape id="_x0000_i1027" o:spt="75" type="#_x0000_t75" style="height:49.9pt;width:76.8pt;" o:ole="t" filled="f" o:preferrelative="t" stroked="f" coordsize="21600,21600">
            <v:path/>
            <v:fill on="f" focussize="0,0"/>
            <v:stroke on="f" joinstyle="miter"/>
            <v:imagedata r:id="rId65" o:title=""/>
            <o:lock v:ext="edit" aspectratio="t"/>
            <w10:wrap type="none"/>
            <w10:anchorlock/>
          </v:shape>
          <o:OLEObject Type="Embed" ProgID="Word.Document.8" ShapeID="_x0000_i1027" DrawAspect="Icon" ObjectID="_1468075727" r:id="rId64">
            <o:LockedField>false</o:LockedField>
          </o:OLEObject>
        </w:object>
      </w:r>
    </w:p>
    <w:p>
      <w:pPr>
        <w:ind w:left="0"/>
        <w:rPr>
          <w:rFonts w:cs="Arial"/>
          <w:b/>
        </w:rPr>
      </w:pPr>
      <w:r>
        <w:rPr>
          <w:rFonts w:cs="Arial"/>
          <w:b/>
        </w:rPr>
        <w:t>Change Requests:</w:t>
      </w:r>
    </w:p>
    <w:tbl>
      <w:tblPr>
        <w:tblStyle w:val="12"/>
        <w:tblW w:w="9540" w:type="dxa"/>
        <w:tblInd w:w="108" w:type="dxa"/>
        <w:tblLayout w:type="fixed"/>
        <w:tblCellMar>
          <w:top w:w="0" w:type="dxa"/>
          <w:left w:w="108" w:type="dxa"/>
          <w:bottom w:w="0" w:type="dxa"/>
          <w:right w:w="108" w:type="dxa"/>
        </w:tblCellMar>
        <w:tblPrChange w:id="1421" w:author="RajashekarReddy Kasireddy" w:date="2020-05-29T14:04:00Z">
          <w:tblPr>
            <w:tblStyle w:val="12"/>
            <w:tblW w:w="9540" w:type="dxa"/>
            <w:tblInd w:w="108" w:type="dxa"/>
            <w:tblLayout w:type="fixed"/>
            <w:tblCellMar>
              <w:top w:w="0" w:type="dxa"/>
              <w:left w:w="108" w:type="dxa"/>
              <w:bottom w:w="0" w:type="dxa"/>
              <w:right w:w="108" w:type="dxa"/>
            </w:tblCellMar>
          </w:tblPr>
        </w:tblPrChange>
      </w:tblPr>
      <w:tblGrid>
        <w:gridCol w:w="718"/>
        <w:gridCol w:w="2702"/>
        <w:gridCol w:w="1890"/>
        <w:gridCol w:w="1800"/>
        <w:gridCol w:w="1078"/>
        <w:gridCol w:w="1352"/>
        <w:tblGridChange w:id="1422">
          <w:tblGrid>
            <w:gridCol w:w="118"/>
            <w:gridCol w:w="600"/>
            <w:gridCol w:w="118"/>
            <w:gridCol w:w="2584"/>
            <w:gridCol w:w="118"/>
            <w:gridCol w:w="1772"/>
            <w:gridCol w:w="1800"/>
            <w:gridCol w:w="1078"/>
            <w:gridCol w:w="1352"/>
          </w:tblGrid>
        </w:tblGridChange>
      </w:tblGrid>
      <w:tr>
        <w:tblPrEx>
          <w:tblCellMar>
            <w:top w:w="0" w:type="dxa"/>
            <w:left w:w="108" w:type="dxa"/>
            <w:bottom w:w="0" w:type="dxa"/>
            <w:right w:w="108" w:type="dxa"/>
          </w:tblCellMar>
          <w:tblPrExChange w:id="1423" w:author="RajashekarReddy Kasireddy" w:date="2020-05-29T14:04:00Z">
            <w:tblPrEx>
              <w:tblCellMar>
                <w:top w:w="0" w:type="dxa"/>
                <w:left w:w="108" w:type="dxa"/>
                <w:bottom w:w="0" w:type="dxa"/>
                <w:right w:w="108" w:type="dxa"/>
              </w:tblCellMar>
            </w:tblPrEx>
          </w:tblPrExChange>
        </w:tblPrEx>
        <w:trPr>
          <w:trHeight w:val="915" w:hRule="atLeast"/>
          <w:trPrChange w:id="1423" w:author="RajashekarReddy Kasireddy" w:date="2020-05-29T14:04:00Z">
            <w:trPr>
              <w:trHeight w:val="915" w:hRule="atLeast"/>
            </w:trPr>
          </w:trPrChange>
        </w:trPr>
        <w:tc>
          <w:tcPr>
            <w:tcW w:w="718" w:type="dxa"/>
            <w:tcBorders>
              <w:top w:val="single" w:color="auto" w:sz="8" w:space="0"/>
              <w:left w:val="single" w:color="auto" w:sz="8" w:space="0"/>
              <w:bottom w:val="single" w:color="auto" w:sz="4" w:space="0"/>
              <w:right w:val="single" w:color="auto" w:sz="8" w:space="0"/>
            </w:tcBorders>
            <w:shd w:val="clear" w:color="000000" w:fill="8DB3E2"/>
            <w:vAlign w:val="center"/>
            <w:tcPrChange w:id="1424" w:author="RajashekarReddy Kasireddy" w:date="2020-05-29T14:04:00Z">
              <w:tcPr>
                <w:tcW w:w="718" w:type="dxa"/>
                <w:gridSpan w:val="2"/>
                <w:tcBorders>
                  <w:top w:val="single" w:color="auto" w:sz="8" w:space="0"/>
                  <w:left w:val="single" w:color="auto" w:sz="8" w:space="0"/>
                  <w:bottom w:val="single" w:color="auto" w:sz="8" w:space="0"/>
                  <w:right w:val="single" w:color="auto" w:sz="8" w:space="0"/>
                </w:tcBorders>
                <w:shd w:val="clear" w:color="000000" w:fill="8DB3E2"/>
                <w:vAlign w:val="center"/>
              </w:tcPr>
            </w:tcPrChange>
          </w:tcPr>
          <w:p>
            <w:pPr>
              <w:overflowPunct/>
              <w:autoSpaceDE/>
              <w:autoSpaceDN/>
              <w:adjustRightInd/>
              <w:spacing w:before="0"/>
              <w:ind w:left="0" w:right="0"/>
              <w:textAlignment w:val="auto"/>
              <w:rPr>
                <w:rFonts w:cs="Arial"/>
                <w:b/>
                <w:bCs/>
                <w:color w:val="000000"/>
              </w:rPr>
            </w:pPr>
            <w:r>
              <w:rPr>
                <w:rFonts w:cs="Arial"/>
                <w:b/>
                <w:bCs/>
                <w:iCs/>
                <w:color w:val="000000" w:themeColor="text1"/>
                <w14:textFill>
                  <w14:solidFill>
                    <w14:schemeClr w14:val="tx1"/>
                  </w14:solidFill>
                </w14:textFill>
              </w:rPr>
              <w:t>S.No</w:t>
            </w:r>
          </w:p>
        </w:tc>
        <w:tc>
          <w:tcPr>
            <w:tcW w:w="2702" w:type="dxa"/>
            <w:tcBorders>
              <w:top w:val="single" w:color="auto" w:sz="8" w:space="0"/>
              <w:left w:val="nil"/>
              <w:bottom w:val="single" w:color="auto" w:sz="4" w:space="0"/>
              <w:right w:val="single" w:color="auto" w:sz="8" w:space="0"/>
            </w:tcBorders>
            <w:shd w:val="clear" w:color="000000" w:fill="8DB3E2"/>
            <w:vAlign w:val="center"/>
            <w:tcPrChange w:id="1425" w:author="RajashekarReddy Kasireddy" w:date="2020-05-29T14:04:00Z">
              <w:tcPr>
                <w:tcW w:w="2702" w:type="dxa"/>
                <w:gridSpan w:val="2"/>
                <w:tcBorders>
                  <w:top w:val="single" w:color="auto" w:sz="8" w:space="0"/>
                  <w:left w:val="nil"/>
                  <w:bottom w:val="single" w:color="auto" w:sz="8" w:space="0"/>
                  <w:right w:val="single" w:color="auto" w:sz="8" w:space="0"/>
                </w:tcBorders>
                <w:shd w:val="clear" w:color="000000" w:fill="8DB3E2"/>
                <w:vAlign w:val="center"/>
              </w:tcPr>
            </w:tcPrChange>
          </w:tcPr>
          <w:p>
            <w:pPr>
              <w:overflowPunct/>
              <w:autoSpaceDE/>
              <w:autoSpaceDN/>
              <w:adjustRightInd/>
              <w:spacing w:before="0"/>
              <w:ind w:left="0" w:right="0"/>
              <w:textAlignment w:val="auto"/>
              <w:rPr>
                <w:rFonts w:cs="Arial"/>
                <w:b/>
                <w:bCs/>
                <w:color w:val="000000"/>
              </w:rPr>
            </w:pPr>
            <w:r>
              <w:rPr>
                <w:rFonts w:cs="Arial"/>
                <w:b/>
                <w:bCs/>
                <w:iCs/>
                <w:color w:val="000000" w:themeColor="text1"/>
                <w14:textFill>
                  <w14:solidFill>
                    <w14:schemeClr w14:val="tx1"/>
                  </w14:solidFill>
                </w14:textFill>
              </w:rPr>
              <w:t>Change Request#</w:t>
            </w:r>
          </w:p>
        </w:tc>
        <w:tc>
          <w:tcPr>
            <w:tcW w:w="1890" w:type="dxa"/>
            <w:tcBorders>
              <w:top w:val="single" w:color="auto" w:sz="8" w:space="0"/>
              <w:left w:val="nil"/>
              <w:bottom w:val="single" w:color="auto" w:sz="4" w:space="0"/>
              <w:right w:val="single" w:color="auto" w:sz="8" w:space="0"/>
            </w:tcBorders>
            <w:shd w:val="clear" w:color="000000" w:fill="8DB3E2"/>
            <w:vAlign w:val="center"/>
            <w:tcPrChange w:id="1426" w:author="RajashekarReddy Kasireddy" w:date="2020-05-29T14:04:00Z">
              <w:tcPr>
                <w:tcW w:w="1890" w:type="dxa"/>
                <w:gridSpan w:val="2"/>
                <w:tcBorders>
                  <w:top w:val="single" w:color="auto" w:sz="8" w:space="0"/>
                  <w:left w:val="nil"/>
                  <w:bottom w:val="single" w:color="auto" w:sz="8" w:space="0"/>
                  <w:right w:val="single" w:color="auto" w:sz="8" w:space="0"/>
                </w:tcBorders>
                <w:shd w:val="clear" w:color="000000" w:fill="8DB3E2"/>
                <w:vAlign w:val="center"/>
              </w:tcPr>
            </w:tcPrChange>
          </w:tcPr>
          <w:p>
            <w:pPr>
              <w:overflowPunct/>
              <w:autoSpaceDE/>
              <w:autoSpaceDN/>
              <w:adjustRightInd/>
              <w:spacing w:before="0"/>
              <w:ind w:left="0" w:right="0"/>
              <w:jc w:val="both"/>
              <w:textAlignment w:val="auto"/>
              <w:rPr>
                <w:rFonts w:cs="Arial"/>
                <w:b/>
                <w:bCs/>
                <w:color w:val="000000"/>
              </w:rPr>
            </w:pPr>
            <w:r>
              <w:rPr>
                <w:rFonts w:cs="Arial"/>
                <w:b/>
                <w:bCs/>
                <w:iCs/>
                <w:color w:val="000000" w:themeColor="text1"/>
                <w14:textFill>
                  <w14:solidFill>
                    <w14:schemeClr w14:val="tx1"/>
                  </w14:solidFill>
                </w14:textFill>
              </w:rPr>
              <w:t>Implementation Date</w:t>
            </w:r>
          </w:p>
        </w:tc>
        <w:tc>
          <w:tcPr>
            <w:tcW w:w="1800" w:type="dxa"/>
            <w:tcBorders>
              <w:top w:val="single" w:color="auto" w:sz="8" w:space="0"/>
              <w:left w:val="nil"/>
              <w:bottom w:val="single" w:color="auto" w:sz="4" w:space="0"/>
              <w:right w:val="single" w:color="auto" w:sz="8" w:space="0"/>
            </w:tcBorders>
            <w:shd w:val="clear" w:color="000000" w:fill="8DB3E2"/>
            <w:vAlign w:val="center"/>
            <w:tcPrChange w:id="1427" w:author="RajashekarReddy Kasireddy" w:date="2020-05-29T14:04:00Z">
              <w:tcPr>
                <w:tcW w:w="1800" w:type="dxa"/>
                <w:tcBorders>
                  <w:top w:val="single" w:color="auto" w:sz="8" w:space="0"/>
                  <w:left w:val="nil"/>
                  <w:bottom w:val="single" w:color="auto" w:sz="8" w:space="0"/>
                  <w:right w:val="single" w:color="auto" w:sz="8" w:space="0"/>
                </w:tcBorders>
                <w:shd w:val="clear" w:color="000000" w:fill="8DB3E2"/>
                <w:vAlign w:val="center"/>
              </w:tcPr>
            </w:tcPrChange>
          </w:tcPr>
          <w:p>
            <w:pPr>
              <w:overflowPunct/>
              <w:autoSpaceDE/>
              <w:autoSpaceDN/>
              <w:adjustRightInd/>
              <w:spacing w:before="0"/>
              <w:ind w:left="0" w:right="0"/>
              <w:jc w:val="center"/>
              <w:textAlignment w:val="auto"/>
              <w:rPr>
                <w:rFonts w:cs="Arial"/>
                <w:b/>
                <w:bCs/>
                <w:color w:val="000000"/>
              </w:rPr>
            </w:pPr>
            <w:r>
              <w:rPr>
                <w:rFonts w:cs="Arial"/>
                <w:b/>
                <w:bCs/>
                <w:iCs/>
                <w:color w:val="000000" w:themeColor="text1"/>
                <w14:textFill>
                  <w14:solidFill>
                    <w14:schemeClr w14:val="tx1"/>
                  </w14:solidFill>
                </w14:textFill>
              </w:rPr>
              <w:t>Change Title</w:t>
            </w:r>
          </w:p>
        </w:tc>
        <w:tc>
          <w:tcPr>
            <w:tcW w:w="1078" w:type="dxa"/>
            <w:tcBorders>
              <w:top w:val="single" w:color="auto" w:sz="8" w:space="0"/>
              <w:left w:val="nil"/>
              <w:bottom w:val="single" w:color="auto" w:sz="4" w:space="0"/>
              <w:right w:val="single" w:color="auto" w:sz="8" w:space="0"/>
            </w:tcBorders>
            <w:shd w:val="clear" w:color="000000" w:fill="8DB3E2"/>
            <w:vAlign w:val="center"/>
            <w:tcPrChange w:id="1428" w:author="RajashekarReddy Kasireddy" w:date="2020-05-29T14:04:00Z">
              <w:tcPr>
                <w:tcW w:w="1078" w:type="dxa"/>
                <w:tcBorders>
                  <w:top w:val="single" w:color="auto" w:sz="8" w:space="0"/>
                  <w:left w:val="nil"/>
                  <w:bottom w:val="single" w:color="auto" w:sz="8" w:space="0"/>
                  <w:right w:val="single" w:color="auto" w:sz="8" w:space="0"/>
                </w:tcBorders>
                <w:shd w:val="clear" w:color="000000" w:fill="8DB3E2"/>
                <w:vAlign w:val="center"/>
              </w:tcPr>
            </w:tcPrChange>
          </w:tcPr>
          <w:p>
            <w:pPr>
              <w:overflowPunct/>
              <w:autoSpaceDE/>
              <w:autoSpaceDN/>
              <w:adjustRightInd/>
              <w:spacing w:before="0"/>
              <w:ind w:left="0" w:right="0"/>
              <w:jc w:val="center"/>
              <w:textAlignment w:val="auto"/>
              <w:rPr>
                <w:rFonts w:cs="Arial"/>
                <w:b/>
                <w:bCs/>
                <w:color w:val="000000"/>
              </w:rPr>
            </w:pPr>
            <w:r>
              <w:rPr>
                <w:rFonts w:cs="Arial"/>
                <w:b/>
                <w:bCs/>
                <w:iCs/>
                <w:color w:val="000000" w:themeColor="text1"/>
                <w14:textFill>
                  <w14:solidFill>
                    <w14:schemeClr w14:val="tx1"/>
                  </w14:solidFill>
                </w14:textFill>
              </w:rPr>
              <w:t>Fix Included?</w:t>
            </w:r>
          </w:p>
        </w:tc>
        <w:tc>
          <w:tcPr>
            <w:tcW w:w="1352" w:type="dxa"/>
            <w:tcBorders>
              <w:top w:val="single" w:color="auto" w:sz="8" w:space="0"/>
              <w:left w:val="nil"/>
              <w:bottom w:val="single" w:color="auto" w:sz="4" w:space="0"/>
              <w:right w:val="single" w:color="auto" w:sz="8" w:space="0"/>
            </w:tcBorders>
            <w:shd w:val="clear" w:color="000000" w:fill="8DB3E2"/>
            <w:vAlign w:val="center"/>
            <w:tcPrChange w:id="1429" w:author="RajashekarReddy Kasireddy" w:date="2020-05-29T14:04:00Z">
              <w:tcPr>
                <w:tcW w:w="1352" w:type="dxa"/>
                <w:tcBorders>
                  <w:top w:val="single" w:color="auto" w:sz="8" w:space="0"/>
                  <w:left w:val="nil"/>
                  <w:bottom w:val="single" w:color="auto" w:sz="8" w:space="0"/>
                  <w:right w:val="single" w:color="auto" w:sz="8" w:space="0"/>
                </w:tcBorders>
                <w:shd w:val="clear" w:color="000000" w:fill="8DB3E2"/>
                <w:vAlign w:val="center"/>
              </w:tcPr>
            </w:tcPrChange>
          </w:tcPr>
          <w:p>
            <w:pPr>
              <w:overflowPunct/>
              <w:autoSpaceDE/>
              <w:autoSpaceDN/>
              <w:adjustRightInd/>
              <w:spacing w:before="0"/>
              <w:ind w:left="0" w:right="0"/>
              <w:jc w:val="center"/>
              <w:textAlignment w:val="auto"/>
              <w:rPr>
                <w:rFonts w:cs="Arial"/>
                <w:b/>
                <w:bCs/>
                <w:color w:val="000000"/>
              </w:rPr>
            </w:pPr>
            <w:r>
              <w:rPr>
                <w:rFonts w:cs="Arial"/>
                <w:b/>
                <w:bCs/>
                <w:iCs/>
                <w:color w:val="000000" w:themeColor="text1"/>
                <w14:textFill>
                  <w14:solidFill>
                    <w14:schemeClr w14:val="tx1"/>
                  </w14:solidFill>
                </w14:textFill>
              </w:rPr>
              <w:t>Impacted Version</w:t>
            </w:r>
          </w:p>
        </w:tc>
      </w:tr>
      <w:tr>
        <w:tblPrEx>
          <w:tblCellMar>
            <w:top w:w="0" w:type="dxa"/>
            <w:left w:w="108" w:type="dxa"/>
            <w:bottom w:w="0" w:type="dxa"/>
            <w:right w:w="108" w:type="dxa"/>
          </w:tblCellMar>
          <w:tblPrExChange w:id="1430" w:author="RajashekarReddy Kasireddy" w:date="2020-05-29T14:04:00Z">
            <w:tblPrEx>
              <w:tblCellMar>
                <w:top w:w="0" w:type="dxa"/>
                <w:left w:w="108" w:type="dxa"/>
                <w:bottom w:w="0" w:type="dxa"/>
                <w:right w:w="108" w:type="dxa"/>
              </w:tblCellMar>
            </w:tblPrEx>
          </w:tblPrExChange>
        </w:tblPrEx>
        <w:trPr>
          <w:trHeight w:val="315" w:hRule="atLeast"/>
          <w:trPrChange w:id="1430" w:author="RajashekarReddy Kasireddy" w:date="2020-05-29T14:04:00Z">
            <w:trPr>
              <w:trHeight w:val="315" w:hRule="atLeast"/>
            </w:trPr>
          </w:trPrChange>
        </w:trPr>
        <w:tc>
          <w:tcPr>
            <w:tcW w:w="718" w:type="dxa"/>
            <w:tcBorders>
              <w:top w:val="single" w:color="auto" w:sz="4" w:space="0"/>
              <w:left w:val="single" w:color="auto" w:sz="4" w:space="0"/>
              <w:bottom w:val="single" w:color="auto" w:sz="4" w:space="0"/>
              <w:right w:val="single" w:color="auto" w:sz="4" w:space="0"/>
            </w:tcBorders>
            <w:shd w:val="clear" w:color="auto" w:fill="auto"/>
            <w:vAlign w:val="center"/>
            <w:tcPrChange w:id="1431" w:author="RajashekarReddy Kasireddy" w:date="2020-05-29T14:04:00Z">
              <w:tcPr>
                <w:tcW w:w="718" w:type="dxa"/>
                <w:gridSpan w:val="2"/>
                <w:tcBorders>
                  <w:top w:val="nil"/>
                  <w:left w:val="single" w:color="auto" w:sz="8" w:space="0"/>
                  <w:bottom w:val="single" w:color="auto" w:sz="8" w:space="0"/>
                  <w:right w:val="single" w:color="auto" w:sz="8" w:space="0"/>
                </w:tcBorders>
                <w:shd w:val="clear" w:color="auto" w:fill="auto"/>
                <w:vAlign w:val="center"/>
              </w:tcPr>
            </w:tcPrChange>
          </w:tcPr>
          <w:p>
            <w:pPr>
              <w:overflowPunct/>
              <w:autoSpaceDE/>
              <w:autoSpaceDN/>
              <w:adjustRightInd/>
              <w:spacing w:before="0"/>
              <w:ind w:left="0" w:right="0"/>
              <w:textAlignment w:val="auto"/>
              <w:rPr>
                <w:rFonts w:cs="Arial"/>
                <w:color w:val="000000"/>
              </w:rPr>
            </w:pPr>
            <w:r>
              <w:rPr>
                <w:rFonts w:cs="Arial"/>
                <w:color w:val="000000"/>
              </w:rPr>
              <w:t>1</w:t>
            </w:r>
          </w:p>
        </w:tc>
        <w:tc>
          <w:tcPr>
            <w:tcW w:w="2702" w:type="dxa"/>
            <w:tcBorders>
              <w:top w:val="single" w:color="auto" w:sz="4" w:space="0"/>
              <w:left w:val="single" w:color="auto" w:sz="4" w:space="0"/>
              <w:bottom w:val="single" w:color="auto" w:sz="4" w:space="0"/>
              <w:right w:val="single" w:color="auto" w:sz="4" w:space="0"/>
            </w:tcBorders>
            <w:shd w:val="clear" w:color="auto" w:fill="auto"/>
            <w:vAlign w:val="center"/>
            <w:tcPrChange w:id="1432" w:author="RajashekarReddy Kasireddy" w:date="2020-05-29T14:04:00Z">
              <w:tcPr>
                <w:tcW w:w="2702" w:type="dxa"/>
                <w:gridSpan w:val="2"/>
                <w:tcBorders>
                  <w:top w:val="nil"/>
                  <w:left w:val="nil"/>
                  <w:bottom w:val="single" w:color="auto" w:sz="8" w:space="0"/>
                  <w:right w:val="single" w:color="auto" w:sz="8" w:space="0"/>
                </w:tcBorders>
                <w:shd w:val="clear" w:color="auto" w:fill="auto"/>
                <w:vAlign w:val="center"/>
              </w:tcPr>
            </w:tcPrChange>
          </w:tcPr>
          <w:p>
            <w:pPr>
              <w:overflowPunct/>
              <w:autoSpaceDE/>
              <w:autoSpaceDN/>
              <w:adjustRightInd/>
              <w:spacing w:before="0"/>
              <w:ind w:left="0" w:right="0"/>
              <w:textAlignment w:val="auto"/>
              <w:rPr>
                <w:rFonts w:cs="Arial"/>
                <w:color w:val="000000"/>
              </w:rPr>
            </w:pPr>
            <w:r>
              <w:rPr>
                <w:rFonts w:cs="Arial"/>
                <w:color w:val="000000"/>
              </w:rPr>
              <w:t>NCR4545 (EVR-TCF)</w:t>
            </w:r>
          </w:p>
        </w:tc>
        <w:tc>
          <w:tcPr>
            <w:tcW w:w="1890" w:type="dxa"/>
            <w:tcBorders>
              <w:top w:val="single" w:color="auto" w:sz="4" w:space="0"/>
              <w:left w:val="single" w:color="auto" w:sz="4" w:space="0"/>
              <w:bottom w:val="single" w:color="auto" w:sz="4" w:space="0"/>
              <w:right w:val="single" w:color="auto" w:sz="4" w:space="0"/>
            </w:tcBorders>
            <w:shd w:val="clear" w:color="auto" w:fill="auto"/>
            <w:vAlign w:val="center"/>
            <w:tcPrChange w:id="1433" w:author="RajashekarReddy Kasireddy" w:date="2020-05-29T14:04:00Z">
              <w:tcPr>
                <w:tcW w:w="1890" w:type="dxa"/>
                <w:gridSpan w:val="2"/>
                <w:tcBorders>
                  <w:top w:val="nil"/>
                  <w:left w:val="nil"/>
                  <w:bottom w:val="single" w:color="auto" w:sz="8" w:space="0"/>
                  <w:right w:val="single" w:color="auto" w:sz="8" w:space="0"/>
                </w:tcBorders>
                <w:shd w:val="clear" w:color="auto" w:fill="auto"/>
                <w:vAlign w:val="center"/>
              </w:tcPr>
            </w:tcPrChange>
          </w:tcPr>
          <w:p>
            <w:pPr>
              <w:overflowPunct/>
              <w:autoSpaceDE/>
              <w:autoSpaceDN/>
              <w:adjustRightInd/>
              <w:spacing w:before="0"/>
              <w:ind w:left="0" w:right="0"/>
              <w:textAlignment w:val="auto"/>
              <w:rPr>
                <w:rFonts w:cs="Arial"/>
                <w:color w:val="000000"/>
              </w:rPr>
            </w:pPr>
            <w:r>
              <w:rPr>
                <w:rFonts w:cs="Arial"/>
                <w:color w:val="000000"/>
              </w:rPr>
              <w:t>12-Dec-17</w:t>
            </w:r>
          </w:p>
        </w:tc>
        <w:tc>
          <w:tcPr>
            <w:tcW w:w="1800" w:type="dxa"/>
            <w:tcBorders>
              <w:top w:val="single" w:color="auto" w:sz="4" w:space="0"/>
              <w:left w:val="single" w:color="auto" w:sz="4" w:space="0"/>
              <w:bottom w:val="single" w:color="auto" w:sz="4" w:space="0"/>
              <w:right w:val="single" w:color="auto" w:sz="4" w:space="0"/>
            </w:tcBorders>
            <w:shd w:val="clear" w:color="auto" w:fill="auto"/>
            <w:vAlign w:val="center"/>
            <w:tcPrChange w:id="1434" w:author="RajashekarReddy Kasireddy" w:date="2020-05-29T14:04:00Z">
              <w:tcPr>
                <w:tcW w:w="1800" w:type="dxa"/>
                <w:tcBorders>
                  <w:top w:val="nil"/>
                  <w:left w:val="nil"/>
                  <w:bottom w:val="single" w:color="auto" w:sz="8" w:space="0"/>
                  <w:right w:val="single" w:color="auto" w:sz="8" w:space="0"/>
                </w:tcBorders>
                <w:shd w:val="clear" w:color="auto" w:fill="auto"/>
                <w:vAlign w:val="center"/>
              </w:tcPr>
            </w:tcPrChange>
          </w:tcPr>
          <w:p>
            <w:pPr>
              <w:overflowPunct/>
              <w:autoSpaceDE/>
              <w:autoSpaceDN/>
              <w:adjustRightInd/>
              <w:spacing w:before="0"/>
              <w:ind w:left="0" w:right="0"/>
              <w:textAlignment w:val="auto"/>
              <w:rPr>
                <w:rFonts w:cs="Arial"/>
                <w:color w:val="000000"/>
              </w:rPr>
            </w:pPr>
            <w:r>
              <w:rPr>
                <w:rFonts w:cs="Arial"/>
                <w:color w:val="000000"/>
              </w:rPr>
              <w:t xml:space="preserve">Load Form changes </w:t>
            </w:r>
          </w:p>
        </w:tc>
        <w:tc>
          <w:tcPr>
            <w:tcW w:w="1078" w:type="dxa"/>
            <w:tcBorders>
              <w:top w:val="single" w:color="auto" w:sz="4" w:space="0"/>
              <w:left w:val="single" w:color="auto" w:sz="4" w:space="0"/>
              <w:bottom w:val="single" w:color="auto" w:sz="4" w:space="0"/>
              <w:right w:val="single" w:color="auto" w:sz="4" w:space="0"/>
            </w:tcBorders>
            <w:shd w:val="clear" w:color="auto" w:fill="auto"/>
            <w:vAlign w:val="center"/>
            <w:tcPrChange w:id="1435" w:author="RajashekarReddy Kasireddy" w:date="2020-05-29T14:04:00Z">
              <w:tcPr>
                <w:tcW w:w="1078" w:type="dxa"/>
                <w:tcBorders>
                  <w:top w:val="nil"/>
                  <w:left w:val="nil"/>
                  <w:bottom w:val="single" w:color="auto" w:sz="8" w:space="0"/>
                  <w:right w:val="single" w:color="auto" w:sz="8" w:space="0"/>
                </w:tcBorders>
                <w:shd w:val="clear" w:color="auto" w:fill="auto"/>
                <w:vAlign w:val="center"/>
              </w:tcPr>
            </w:tcPrChange>
          </w:tcPr>
          <w:p>
            <w:pPr>
              <w:overflowPunct/>
              <w:autoSpaceDE/>
              <w:autoSpaceDN/>
              <w:adjustRightInd/>
              <w:spacing w:before="0"/>
              <w:ind w:left="0" w:right="0"/>
              <w:textAlignment w:val="auto"/>
              <w:rPr>
                <w:rFonts w:cs="Arial"/>
                <w:color w:val="000000"/>
              </w:rPr>
            </w:pPr>
            <w:r>
              <w:rPr>
                <w:rFonts w:cs="Arial"/>
                <w:color w:val="000000"/>
              </w:rPr>
              <w:t>Yes</w:t>
            </w:r>
          </w:p>
        </w:tc>
        <w:tc>
          <w:tcPr>
            <w:tcW w:w="1352" w:type="dxa"/>
            <w:tcBorders>
              <w:top w:val="single" w:color="auto" w:sz="4" w:space="0"/>
              <w:left w:val="single" w:color="auto" w:sz="4" w:space="0"/>
              <w:bottom w:val="single" w:color="auto" w:sz="4" w:space="0"/>
              <w:right w:val="single" w:color="auto" w:sz="4" w:space="0"/>
            </w:tcBorders>
            <w:shd w:val="clear" w:color="auto" w:fill="auto"/>
            <w:vAlign w:val="center"/>
            <w:tcPrChange w:id="1436" w:author="RajashekarReddy Kasireddy" w:date="2020-05-29T14:04:00Z">
              <w:tcPr>
                <w:tcW w:w="1352" w:type="dxa"/>
                <w:tcBorders>
                  <w:top w:val="nil"/>
                  <w:left w:val="nil"/>
                  <w:bottom w:val="single" w:color="auto" w:sz="8" w:space="0"/>
                  <w:right w:val="single" w:color="auto" w:sz="8" w:space="0"/>
                </w:tcBorders>
                <w:shd w:val="clear" w:color="auto" w:fill="auto"/>
                <w:vAlign w:val="center"/>
              </w:tcPr>
            </w:tcPrChange>
          </w:tcPr>
          <w:p>
            <w:pPr>
              <w:overflowPunct/>
              <w:autoSpaceDE/>
              <w:autoSpaceDN/>
              <w:adjustRightInd/>
              <w:spacing w:before="0"/>
              <w:ind w:left="0" w:right="0"/>
              <w:textAlignment w:val="auto"/>
              <w:rPr>
                <w:rFonts w:cs="Arial"/>
                <w:color w:val="000000"/>
              </w:rPr>
            </w:pPr>
            <w:r>
              <w:rPr>
                <w:rFonts w:cs="Arial"/>
                <w:color w:val="000000"/>
              </w:rPr>
              <w:t>V1.4</w:t>
            </w:r>
          </w:p>
        </w:tc>
      </w:tr>
      <w:tr>
        <w:tblPrEx>
          <w:tblCellMar>
            <w:top w:w="0" w:type="dxa"/>
            <w:left w:w="108" w:type="dxa"/>
            <w:bottom w:w="0" w:type="dxa"/>
            <w:right w:w="108" w:type="dxa"/>
          </w:tblCellMar>
          <w:tblPrExChange w:id="1437" w:author="RajashekarReddy Kasireddy" w:date="2020-05-29T14:04:00Z">
            <w:tblPrEx>
              <w:tblCellMar>
                <w:top w:w="0" w:type="dxa"/>
                <w:left w:w="108" w:type="dxa"/>
                <w:bottom w:w="0" w:type="dxa"/>
                <w:right w:w="108" w:type="dxa"/>
              </w:tblCellMar>
            </w:tblPrEx>
          </w:tblPrExChange>
        </w:tblPrEx>
        <w:trPr>
          <w:trHeight w:val="315" w:hRule="atLeast"/>
          <w:trPrChange w:id="1437" w:author="RajashekarReddy Kasireddy" w:date="2020-05-29T14:04:00Z">
            <w:trPr>
              <w:trHeight w:val="315" w:hRule="atLeast"/>
            </w:trPr>
          </w:trPrChange>
        </w:trPr>
        <w:tc>
          <w:tcPr>
            <w:tcW w:w="718" w:type="dxa"/>
            <w:tcBorders>
              <w:top w:val="single" w:color="auto" w:sz="4" w:space="0"/>
              <w:left w:val="single" w:color="auto" w:sz="4" w:space="0"/>
              <w:bottom w:val="single" w:color="auto" w:sz="4" w:space="0"/>
              <w:right w:val="single" w:color="auto" w:sz="4" w:space="0"/>
            </w:tcBorders>
            <w:shd w:val="clear" w:color="auto" w:fill="auto"/>
            <w:vAlign w:val="center"/>
            <w:tcPrChange w:id="1438" w:author="RajashekarReddy Kasireddy" w:date="2020-05-29T14:04:00Z">
              <w:tcPr>
                <w:tcW w:w="718" w:type="dxa"/>
                <w:gridSpan w:val="2"/>
                <w:tcBorders>
                  <w:top w:val="nil"/>
                  <w:left w:val="single" w:color="auto" w:sz="8" w:space="0"/>
                  <w:bottom w:val="single" w:color="auto" w:sz="8" w:space="0"/>
                  <w:right w:val="single" w:color="auto" w:sz="8" w:space="0"/>
                </w:tcBorders>
                <w:shd w:val="clear" w:color="auto" w:fill="auto"/>
                <w:vAlign w:val="center"/>
              </w:tcPr>
            </w:tcPrChange>
          </w:tcPr>
          <w:p>
            <w:pPr>
              <w:overflowPunct/>
              <w:autoSpaceDE/>
              <w:autoSpaceDN/>
              <w:adjustRightInd/>
              <w:spacing w:before="0"/>
              <w:ind w:left="0" w:right="0"/>
              <w:textAlignment w:val="auto"/>
              <w:rPr>
                <w:rFonts w:cs="Arial"/>
                <w:color w:val="000000"/>
              </w:rPr>
            </w:pPr>
            <w:r>
              <w:rPr>
                <w:rFonts w:cs="Arial"/>
                <w:color w:val="000000"/>
              </w:rPr>
              <w:t>2</w:t>
            </w:r>
          </w:p>
        </w:tc>
        <w:tc>
          <w:tcPr>
            <w:tcW w:w="2702" w:type="dxa"/>
            <w:tcBorders>
              <w:top w:val="single" w:color="auto" w:sz="4" w:space="0"/>
              <w:left w:val="single" w:color="auto" w:sz="4" w:space="0"/>
              <w:bottom w:val="single" w:color="auto" w:sz="4" w:space="0"/>
              <w:right w:val="single" w:color="auto" w:sz="4" w:space="0"/>
            </w:tcBorders>
            <w:shd w:val="clear" w:color="auto" w:fill="auto"/>
            <w:vAlign w:val="center"/>
            <w:tcPrChange w:id="1439" w:author="RajashekarReddy Kasireddy" w:date="2020-05-29T14:04:00Z">
              <w:tcPr>
                <w:tcW w:w="2702" w:type="dxa"/>
                <w:gridSpan w:val="2"/>
                <w:tcBorders>
                  <w:top w:val="nil"/>
                  <w:left w:val="nil"/>
                  <w:bottom w:val="single" w:color="auto" w:sz="8" w:space="0"/>
                  <w:right w:val="single" w:color="auto" w:sz="8" w:space="0"/>
                </w:tcBorders>
                <w:shd w:val="clear" w:color="auto" w:fill="auto"/>
                <w:vAlign w:val="center"/>
              </w:tcPr>
            </w:tcPrChange>
          </w:tcPr>
          <w:p>
            <w:pPr>
              <w:overflowPunct/>
              <w:autoSpaceDE/>
              <w:autoSpaceDN/>
              <w:adjustRightInd/>
              <w:spacing w:before="0"/>
              <w:ind w:left="0" w:right="0"/>
              <w:textAlignment w:val="auto"/>
              <w:rPr>
                <w:rFonts w:cs="Arial"/>
                <w:color w:val="000000"/>
              </w:rPr>
            </w:pPr>
            <w:r>
              <w:rPr>
                <w:rFonts w:cs="Arial"/>
                <w:color w:val="000000"/>
              </w:rPr>
              <w:t>CHG0011941(EVR-TCF)</w:t>
            </w:r>
          </w:p>
        </w:tc>
        <w:tc>
          <w:tcPr>
            <w:tcW w:w="1890" w:type="dxa"/>
            <w:tcBorders>
              <w:top w:val="single" w:color="auto" w:sz="4" w:space="0"/>
              <w:left w:val="single" w:color="auto" w:sz="4" w:space="0"/>
              <w:bottom w:val="single" w:color="auto" w:sz="4" w:space="0"/>
              <w:right w:val="single" w:color="auto" w:sz="4" w:space="0"/>
            </w:tcBorders>
            <w:shd w:val="clear" w:color="auto" w:fill="auto"/>
            <w:vAlign w:val="center"/>
            <w:tcPrChange w:id="1440" w:author="RajashekarReddy Kasireddy" w:date="2020-05-29T14:04:00Z">
              <w:tcPr>
                <w:tcW w:w="1890" w:type="dxa"/>
                <w:gridSpan w:val="2"/>
                <w:tcBorders>
                  <w:top w:val="nil"/>
                  <w:left w:val="nil"/>
                  <w:bottom w:val="single" w:color="auto" w:sz="8" w:space="0"/>
                  <w:right w:val="single" w:color="auto" w:sz="8" w:space="0"/>
                </w:tcBorders>
                <w:shd w:val="clear" w:color="auto" w:fill="auto"/>
                <w:vAlign w:val="center"/>
              </w:tcPr>
            </w:tcPrChange>
          </w:tcPr>
          <w:p>
            <w:pPr>
              <w:overflowPunct/>
              <w:autoSpaceDE/>
              <w:autoSpaceDN/>
              <w:adjustRightInd/>
              <w:spacing w:before="0"/>
              <w:ind w:left="0" w:right="0"/>
              <w:textAlignment w:val="auto"/>
              <w:rPr>
                <w:rFonts w:cs="Arial"/>
                <w:color w:val="000000"/>
              </w:rPr>
            </w:pPr>
            <w:r>
              <w:rPr>
                <w:rFonts w:cs="Arial"/>
                <w:color w:val="000000"/>
              </w:rPr>
              <w:t>28-Feb-18</w:t>
            </w:r>
          </w:p>
        </w:tc>
        <w:tc>
          <w:tcPr>
            <w:tcW w:w="1800" w:type="dxa"/>
            <w:tcBorders>
              <w:top w:val="single" w:color="auto" w:sz="4" w:space="0"/>
              <w:left w:val="single" w:color="auto" w:sz="4" w:space="0"/>
              <w:bottom w:val="single" w:color="auto" w:sz="4" w:space="0"/>
              <w:right w:val="single" w:color="auto" w:sz="4" w:space="0"/>
            </w:tcBorders>
            <w:shd w:val="clear" w:color="auto" w:fill="auto"/>
            <w:vAlign w:val="center"/>
            <w:tcPrChange w:id="1441" w:author="RajashekarReddy Kasireddy" w:date="2020-05-29T14:04:00Z">
              <w:tcPr>
                <w:tcW w:w="1800" w:type="dxa"/>
                <w:tcBorders>
                  <w:top w:val="nil"/>
                  <w:left w:val="nil"/>
                  <w:bottom w:val="single" w:color="auto" w:sz="8" w:space="0"/>
                  <w:right w:val="single" w:color="auto" w:sz="8" w:space="0"/>
                </w:tcBorders>
                <w:shd w:val="clear" w:color="auto" w:fill="auto"/>
                <w:vAlign w:val="center"/>
              </w:tcPr>
            </w:tcPrChange>
          </w:tcPr>
          <w:p>
            <w:pPr>
              <w:overflowPunct/>
              <w:autoSpaceDE/>
              <w:autoSpaceDN/>
              <w:adjustRightInd/>
              <w:spacing w:before="0"/>
              <w:ind w:left="0" w:right="0"/>
              <w:textAlignment w:val="auto"/>
              <w:rPr>
                <w:rFonts w:cs="Arial"/>
                <w:color w:val="000000"/>
              </w:rPr>
            </w:pPr>
            <w:r>
              <w:rPr>
                <w:rFonts w:cs="Arial"/>
                <w:color w:val="000000"/>
              </w:rPr>
              <w:t>E-Logbook Changes</w:t>
            </w:r>
          </w:p>
        </w:tc>
        <w:tc>
          <w:tcPr>
            <w:tcW w:w="1078" w:type="dxa"/>
            <w:tcBorders>
              <w:top w:val="single" w:color="auto" w:sz="4" w:space="0"/>
              <w:left w:val="single" w:color="auto" w:sz="4" w:space="0"/>
              <w:bottom w:val="single" w:color="auto" w:sz="4" w:space="0"/>
              <w:right w:val="single" w:color="auto" w:sz="4" w:space="0"/>
            </w:tcBorders>
            <w:shd w:val="clear" w:color="auto" w:fill="auto"/>
            <w:vAlign w:val="center"/>
            <w:tcPrChange w:id="1442" w:author="RajashekarReddy Kasireddy" w:date="2020-05-29T14:04:00Z">
              <w:tcPr>
                <w:tcW w:w="1078" w:type="dxa"/>
                <w:tcBorders>
                  <w:top w:val="nil"/>
                  <w:left w:val="nil"/>
                  <w:bottom w:val="single" w:color="auto" w:sz="8" w:space="0"/>
                  <w:right w:val="single" w:color="auto" w:sz="8" w:space="0"/>
                </w:tcBorders>
                <w:shd w:val="clear" w:color="auto" w:fill="auto"/>
                <w:vAlign w:val="center"/>
              </w:tcPr>
            </w:tcPrChange>
          </w:tcPr>
          <w:p>
            <w:pPr>
              <w:overflowPunct/>
              <w:autoSpaceDE/>
              <w:autoSpaceDN/>
              <w:adjustRightInd/>
              <w:spacing w:before="0"/>
              <w:ind w:left="0" w:right="0"/>
              <w:textAlignment w:val="auto"/>
              <w:rPr>
                <w:rFonts w:cs="Arial"/>
                <w:color w:val="000000"/>
              </w:rPr>
            </w:pPr>
            <w:r>
              <w:rPr>
                <w:rFonts w:cs="Arial"/>
                <w:color w:val="000000"/>
              </w:rPr>
              <w:t>Yes</w:t>
            </w:r>
          </w:p>
        </w:tc>
        <w:tc>
          <w:tcPr>
            <w:tcW w:w="1352" w:type="dxa"/>
            <w:tcBorders>
              <w:top w:val="single" w:color="auto" w:sz="4" w:space="0"/>
              <w:left w:val="single" w:color="auto" w:sz="4" w:space="0"/>
              <w:bottom w:val="single" w:color="auto" w:sz="4" w:space="0"/>
              <w:right w:val="single" w:color="auto" w:sz="4" w:space="0"/>
            </w:tcBorders>
            <w:shd w:val="clear" w:color="auto" w:fill="auto"/>
            <w:vAlign w:val="center"/>
            <w:tcPrChange w:id="1443" w:author="RajashekarReddy Kasireddy" w:date="2020-05-29T14:04:00Z">
              <w:tcPr>
                <w:tcW w:w="1352" w:type="dxa"/>
                <w:tcBorders>
                  <w:top w:val="nil"/>
                  <w:left w:val="nil"/>
                  <w:bottom w:val="single" w:color="auto" w:sz="8" w:space="0"/>
                  <w:right w:val="single" w:color="auto" w:sz="8" w:space="0"/>
                </w:tcBorders>
                <w:shd w:val="clear" w:color="auto" w:fill="auto"/>
                <w:vAlign w:val="center"/>
              </w:tcPr>
            </w:tcPrChange>
          </w:tcPr>
          <w:p>
            <w:pPr>
              <w:overflowPunct/>
              <w:autoSpaceDE/>
              <w:autoSpaceDN/>
              <w:adjustRightInd/>
              <w:spacing w:before="0"/>
              <w:ind w:left="0" w:right="0"/>
              <w:textAlignment w:val="auto"/>
              <w:rPr>
                <w:rFonts w:cs="Arial"/>
                <w:color w:val="000000"/>
              </w:rPr>
            </w:pPr>
            <w:r>
              <w:rPr>
                <w:rFonts w:cs="Arial"/>
                <w:color w:val="000000"/>
              </w:rPr>
              <w:t>V1.4</w:t>
            </w:r>
          </w:p>
        </w:tc>
      </w:tr>
      <w:tr>
        <w:tblPrEx>
          <w:tblCellMar>
            <w:top w:w="0" w:type="dxa"/>
            <w:left w:w="108" w:type="dxa"/>
            <w:bottom w:w="0" w:type="dxa"/>
            <w:right w:w="108" w:type="dxa"/>
          </w:tblCellMar>
          <w:tblPrExChange w:id="1444" w:author="RajashekarReddy Kasireddy" w:date="2020-05-29T14:04:00Z">
            <w:tblPrEx>
              <w:tblCellMar>
                <w:top w:w="0" w:type="dxa"/>
                <w:left w:w="108" w:type="dxa"/>
                <w:bottom w:w="0" w:type="dxa"/>
                <w:right w:w="108" w:type="dxa"/>
              </w:tblCellMar>
            </w:tblPrEx>
          </w:tblPrExChange>
        </w:tblPrEx>
        <w:trPr>
          <w:trHeight w:val="315" w:hRule="atLeast"/>
          <w:trPrChange w:id="1444" w:author="RajashekarReddy Kasireddy" w:date="2020-05-29T14:04:00Z">
            <w:trPr>
              <w:trHeight w:val="315" w:hRule="atLeast"/>
            </w:trPr>
          </w:trPrChange>
        </w:trPr>
        <w:tc>
          <w:tcPr>
            <w:tcW w:w="718" w:type="dxa"/>
            <w:tcBorders>
              <w:top w:val="single" w:color="auto" w:sz="4" w:space="0"/>
              <w:left w:val="single" w:color="auto" w:sz="4" w:space="0"/>
              <w:bottom w:val="single" w:color="auto" w:sz="4" w:space="0"/>
              <w:right w:val="single" w:color="auto" w:sz="4" w:space="0"/>
            </w:tcBorders>
            <w:shd w:val="clear" w:color="auto" w:fill="auto"/>
            <w:vAlign w:val="center"/>
            <w:tcPrChange w:id="1445" w:author="RajashekarReddy Kasireddy" w:date="2020-05-29T14:04:00Z">
              <w:tcPr>
                <w:tcW w:w="718" w:type="dxa"/>
                <w:gridSpan w:val="2"/>
                <w:tcBorders>
                  <w:top w:val="nil"/>
                  <w:left w:val="single" w:color="auto" w:sz="8" w:space="0"/>
                  <w:bottom w:val="single" w:color="auto" w:sz="8" w:space="0"/>
                  <w:right w:val="single" w:color="auto" w:sz="8" w:space="0"/>
                </w:tcBorders>
                <w:shd w:val="clear" w:color="auto" w:fill="auto"/>
                <w:vAlign w:val="center"/>
              </w:tcPr>
            </w:tcPrChange>
          </w:tcPr>
          <w:p>
            <w:pPr>
              <w:overflowPunct/>
              <w:autoSpaceDE/>
              <w:autoSpaceDN/>
              <w:adjustRightInd/>
              <w:spacing w:before="0"/>
              <w:ind w:left="0" w:right="0"/>
              <w:textAlignment w:val="auto"/>
              <w:rPr>
                <w:rFonts w:cs="Arial"/>
                <w:color w:val="000000"/>
              </w:rPr>
            </w:pPr>
            <w:r>
              <w:rPr>
                <w:rFonts w:cs="Arial"/>
                <w:color w:val="000000"/>
              </w:rPr>
              <w:t>3</w:t>
            </w:r>
          </w:p>
        </w:tc>
        <w:tc>
          <w:tcPr>
            <w:tcW w:w="2702" w:type="dxa"/>
            <w:tcBorders>
              <w:top w:val="single" w:color="auto" w:sz="4" w:space="0"/>
              <w:left w:val="single" w:color="auto" w:sz="4" w:space="0"/>
              <w:bottom w:val="single" w:color="auto" w:sz="4" w:space="0"/>
              <w:right w:val="single" w:color="auto" w:sz="4" w:space="0"/>
            </w:tcBorders>
            <w:shd w:val="clear" w:color="auto" w:fill="auto"/>
            <w:vAlign w:val="center"/>
            <w:tcPrChange w:id="1446" w:author="RajashekarReddy Kasireddy" w:date="2020-05-29T14:04:00Z">
              <w:tcPr>
                <w:tcW w:w="2702" w:type="dxa"/>
                <w:gridSpan w:val="2"/>
                <w:tcBorders>
                  <w:top w:val="nil"/>
                  <w:left w:val="nil"/>
                  <w:bottom w:val="single" w:color="auto" w:sz="8" w:space="0"/>
                  <w:right w:val="single" w:color="auto" w:sz="8" w:space="0"/>
                </w:tcBorders>
                <w:shd w:val="clear" w:color="auto" w:fill="auto"/>
                <w:vAlign w:val="center"/>
              </w:tcPr>
            </w:tcPrChange>
          </w:tcPr>
          <w:p>
            <w:pPr>
              <w:overflowPunct/>
              <w:autoSpaceDE/>
              <w:autoSpaceDN/>
              <w:adjustRightInd/>
              <w:spacing w:before="0"/>
              <w:ind w:left="0" w:right="0"/>
              <w:textAlignment w:val="auto"/>
              <w:rPr>
                <w:rFonts w:cs="Arial"/>
                <w:color w:val="000000"/>
              </w:rPr>
            </w:pPr>
            <w:r>
              <w:rPr>
                <w:rFonts w:cs="Arial"/>
                <w:color w:val="000000"/>
              </w:rPr>
              <w:t>CHG0011895(EVR-CCF)</w:t>
            </w:r>
          </w:p>
        </w:tc>
        <w:tc>
          <w:tcPr>
            <w:tcW w:w="1890" w:type="dxa"/>
            <w:tcBorders>
              <w:top w:val="single" w:color="auto" w:sz="4" w:space="0"/>
              <w:left w:val="single" w:color="auto" w:sz="4" w:space="0"/>
              <w:bottom w:val="single" w:color="auto" w:sz="4" w:space="0"/>
              <w:right w:val="single" w:color="auto" w:sz="4" w:space="0"/>
            </w:tcBorders>
            <w:shd w:val="clear" w:color="auto" w:fill="auto"/>
            <w:vAlign w:val="center"/>
            <w:tcPrChange w:id="1447" w:author="RajashekarReddy Kasireddy" w:date="2020-05-29T14:04:00Z">
              <w:tcPr>
                <w:tcW w:w="1890" w:type="dxa"/>
                <w:gridSpan w:val="2"/>
                <w:tcBorders>
                  <w:top w:val="nil"/>
                  <w:left w:val="nil"/>
                  <w:bottom w:val="single" w:color="auto" w:sz="8" w:space="0"/>
                  <w:right w:val="single" w:color="auto" w:sz="8" w:space="0"/>
                </w:tcBorders>
                <w:shd w:val="clear" w:color="auto" w:fill="auto"/>
                <w:vAlign w:val="center"/>
              </w:tcPr>
            </w:tcPrChange>
          </w:tcPr>
          <w:p>
            <w:pPr>
              <w:overflowPunct/>
              <w:autoSpaceDE/>
              <w:autoSpaceDN/>
              <w:adjustRightInd/>
              <w:spacing w:before="0"/>
              <w:ind w:left="0" w:right="0"/>
              <w:textAlignment w:val="auto"/>
              <w:rPr>
                <w:rFonts w:cs="Arial"/>
                <w:color w:val="000000"/>
              </w:rPr>
            </w:pPr>
            <w:r>
              <w:rPr>
                <w:rFonts w:cs="Arial"/>
                <w:color w:val="000000"/>
              </w:rPr>
              <w:t>14-Feb-18</w:t>
            </w:r>
          </w:p>
        </w:tc>
        <w:tc>
          <w:tcPr>
            <w:tcW w:w="1800" w:type="dxa"/>
            <w:tcBorders>
              <w:top w:val="single" w:color="auto" w:sz="4" w:space="0"/>
              <w:left w:val="single" w:color="auto" w:sz="4" w:space="0"/>
              <w:bottom w:val="single" w:color="auto" w:sz="4" w:space="0"/>
              <w:right w:val="single" w:color="auto" w:sz="4" w:space="0"/>
            </w:tcBorders>
            <w:shd w:val="clear" w:color="auto" w:fill="auto"/>
            <w:vAlign w:val="center"/>
            <w:tcPrChange w:id="1448" w:author="RajashekarReddy Kasireddy" w:date="2020-05-29T14:04:00Z">
              <w:tcPr>
                <w:tcW w:w="1800" w:type="dxa"/>
                <w:tcBorders>
                  <w:top w:val="nil"/>
                  <w:left w:val="nil"/>
                  <w:bottom w:val="single" w:color="auto" w:sz="8" w:space="0"/>
                  <w:right w:val="single" w:color="auto" w:sz="8" w:space="0"/>
                </w:tcBorders>
                <w:shd w:val="clear" w:color="auto" w:fill="auto"/>
                <w:vAlign w:val="center"/>
              </w:tcPr>
            </w:tcPrChange>
          </w:tcPr>
          <w:p>
            <w:pPr>
              <w:overflowPunct/>
              <w:autoSpaceDE/>
              <w:autoSpaceDN/>
              <w:adjustRightInd/>
              <w:spacing w:before="0"/>
              <w:ind w:left="0" w:right="0"/>
              <w:textAlignment w:val="auto"/>
              <w:rPr>
                <w:rFonts w:cs="Arial"/>
                <w:color w:val="000000"/>
              </w:rPr>
            </w:pPr>
            <w:r>
              <w:rPr>
                <w:rFonts w:cs="Arial"/>
                <w:color w:val="000000"/>
              </w:rPr>
              <w:t>Database query change</w:t>
            </w:r>
          </w:p>
        </w:tc>
        <w:tc>
          <w:tcPr>
            <w:tcW w:w="1078" w:type="dxa"/>
            <w:tcBorders>
              <w:top w:val="single" w:color="auto" w:sz="4" w:space="0"/>
              <w:left w:val="single" w:color="auto" w:sz="4" w:space="0"/>
              <w:bottom w:val="single" w:color="auto" w:sz="4" w:space="0"/>
              <w:right w:val="single" w:color="auto" w:sz="4" w:space="0"/>
            </w:tcBorders>
            <w:shd w:val="clear" w:color="auto" w:fill="auto"/>
            <w:vAlign w:val="center"/>
            <w:tcPrChange w:id="1449" w:author="RajashekarReddy Kasireddy" w:date="2020-05-29T14:04:00Z">
              <w:tcPr>
                <w:tcW w:w="1078" w:type="dxa"/>
                <w:tcBorders>
                  <w:top w:val="nil"/>
                  <w:left w:val="nil"/>
                  <w:bottom w:val="single" w:color="auto" w:sz="8" w:space="0"/>
                  <w:right w:val="single" w:color="auto" w:sz="8" w:space="0"/>
                </w:tcBorders>
                <w:shd w:val="clear" w:color="auto" w:fill="auto"/>
                <w:vAlign w:val="center"/>
              </w:tcPr>
            </w:tcPrChange>
          </w:tcPr>
          <w:p>
            <w:pPr>
              <w:overflowPunct/>
              <w:autoSpaceDE/>
              <w:autoSpaceDN/>
              <w:adjustRightInd/>
              <w:spacing w:before="0"/>
              <w:ind w:left="0" w:right="0"/>
              <w:textAlignment w:val="auto"/>
              <w:rPr>
                <w:rFonts w:cs="Arial"/>
                <w:color w:val="000000"/>
              </w:rPr>
            </w:pPr>
            <w:ins w:id="1450" w:author="RajashekarReddy Kasireddy" w:date="2020-05-29T14:12:00Z">
              <w:r>
                <w:rPr>
                  <w:rFonts w:cs="Arial"/>
                  <w:color w:val="000000"/>
                </w:rPr>
                <w:t>Yes</w:t>
              </w:r>
            </w:ins>
            <w:del w:id="1451" w:author="RajashekarReddy Kasireddy" w:date="2020-05-29T14:12:00Z">
              <w:r>
                <w:rPr>
                  <w:rFonts w:cs="Arial"/>
                  <w:color w:val="000000"/>
                </w:rPr>
                <w:delText>Yes</w:delText>
              </w:r>
            </w:del>
          </w:p>
        </w:tc>
        <w:tc>
          <w:tcPr>
            <w:tcW w:w="1352" w:type="dxa"/>
            <w:tcBorders>
              <w:top w:val="single" w:color="auto" w:sz="4" w:space="0"/>
              <w:left w:val="single" w:color="auto" w:sz="4" w:space="0"/>
              <w:bottom w:val="single" w:color="auto" w:sz="4" w:space="0"/>
              <w:right w:val="single" w:color="auto" w:sz="4" w:space="0"/>
            </w:tcBorders>
            <w:shd w:val="clear" w:color="auto" w:fill="auto"/>
            <w:vAlign w:val="center"/>
            <w:tcPrChange w:id="1452" w:author="RajashekarReddy Kasireddy" w:date="2020-05-29T14:04:00Z">
              <w:tcPr>
                <w:tcW w:w="1352" w:type="dxa"/>
                <w:tcBorders>
                  <w:top w:val="nil"/>
                  <w:left w:val="nil"/>
                  <w:bottom w:val="single" w:color="auto" w:sz="8" w:space="0"/>
                  <w:right w:val="single" w:color="auto" w:sz="8" w:space="0"/>
                </w:tcBorders>
                <w:shd w:val="clear" w:color="auto" w:fill="auto"/>
                <w:vAlign w:val="center"/>
              </w:tcPr>
            </w:tcPrChange>
          </w:tcPr>
          <w:p>
            <w:pPr>
              <w:overflowPunct/>
              <w:autoSpaceDE/>
              <w:autoSpaceDN/>
              <w:adjustRightInd/>
              <w:spacing w:before="0"/>
              <w:ind w:left="0" w:right="0"/>
              <w:textAlignment w:val="auto"/>
              <w:rPr>
                <w:rFonts w:cs="Arial"/>
                <w:color w:val="000000"/>
              </w:rPr>
            </w:pPr>
            <w:r>
              <w:rPr>
                <w:rFonts w:cs="Arial"/>
                <w:color w:val="000000"/>
              </w:rPr>
              <w:t>V1.4</w:t>
            </w:r>
          </w:p>
        </w:tc>
      </w:tr>
      <w:tr>
        <w:tblPrEx>
          <w:tblCellMar>
            <w:top w:w="0" w:type="dxa"/>
            <w:left w:w="108" w:type="dxa"/>
            <w:bottom w:w="0" w:type="dxa"/>
            <w:right w:w="108" w:type="dxa"/>
          </w:tblCellMar>
        </w:tblPrEx>
        <w:trPr>
          <w:trHeight w:val="315" w:hRule="atLeast"/>
        </w:trPr>
        <w:tc>
          <w:tcPr>
            <w:tcW w:w="718" w:type="dxa"/>
            <w:tcBorders>
              <w:top w:val="single" w:color="auto" w:sz="4" w:space="0"/>
              <w:left w:val="single" w:color="auto" w:sz="4" w:space="0"/>
              <w:bottom w:val="single" w:color="auto" w:sz="4" w:space="0"/>
              <w:right w:val="single" w:color="auto" w:sz="4" w:space="0"/>
            </w:tcBorders>
            <w:shd w:val="clear" w:color="auto" w:fill="auto"/>
            <w:vAlign w:val="center"/>
          </w:tcPr>
          <w:p>
            <w:pPr>
              <w:overflowPunct/>
              <w:autoSpaceDE/>
              <w:autoSpaceDN/>
              <w:adjustRightInd/>
              <w:spacing w:before="0"/>
              <w:ind w:left="0" w:right="0"/>
              <w:textAlignment w:val="auto"/>
              <w:rPr>
                <w:rFonts w:cs="Arial"/>
                <w:color w:val="000000"/>
              </w:rPr>
            </w:pPr>
            <w:r>
              <w:rPr>
                <w:rFonts w:cs="Arial"/>
                <w:color w:val="000000"/>
              </w:rPr>
              <w:t>4</w:t>
            </w:r>
          </w:p>
        </w:tc>
        <w:tc>
          <w:tcPr>
            <w:tcW w:w="2702" w:type="dxa"/>
            <w:tcBorders>
              <w:top w:val="single" w:color="auto" w:sz="4" w:space="0"/>
              <w:left w:val="single" w:color="auto" w:sz="4" w:space="0"/>
              <w:bottom w:val="single" w:color="auto" w:sz="4" w:space="0"/>
              <w:right w:val="single" w:color="auto" w:sz="4" w:space="0"/>
            </w:tcBorders>
            <w:shd w:val="clear" w:color="auto" w:fill="auto"/>
            <w:vAlign w:val="center"/>
          </w:tcPr>
          <w:p>
            <w:pPr>
              <w:overflowPunct/>
              <w:autoSpaceDE/>
              <w:autoSpaceDN/>
              <w:adjustRightInd/>
              <w:spacing w:before="0"/>
              <w:ind w:left="0" w:right="0"/>
              <w:textAlignment w:val="auto"/>
              <w:rPr>
                <w:rFonts w:ascii="Calibri" w:hAnsi="Calibri" w:cs="Calibri"/>
                <w:color w:val="000000"/>
                <w:sz w:val="22"/>
                <w:szCs w:val="22"/>
              </w:rPr>
            </w:pPr>
            <w:r>
              <w:rPr>
                <w:rFonts w:ascii="Calibri" w:hAnsi="Calibri" w:cs="Calibri"/>
                <w:color w:val="000000"/>
                <w:sz w:val="22"/>
                <w:szCs w:val="22"/>
              </w:rPr>
              <w:t>CHG0016966</w:t>
            </w:r>
          </w:p>
        </w:tc>
        <w:tc>
          <w:tcPr>
            <w:tcW w:w="1890" w:type="dxa"/>
            <w:tcBorders>
              <w:top w:val="single" w:color="auto" w:sz="4" w:space="0"/>
              <w:left w:val="single" w:color="auto" w:sz="4" w:space="0"/>
              <w:bottom w:val="single" w:color="auto" w:sz="4" w:space="0"/>
              <w:right w:val="single" w:color="auto" w:sz="4" w:space="0"/>
            </w:tcBorders>
            <w:shd w:val="clear" w:color="auto" w:fill="auto"/>
            <w:vAlign w:val="center"/>
          </w:tcPr>
          <w:p>
            <w:pPr>
              <w:overflowPunct/>
              <w:autoSpaceDE/>
              <w:autoSpaceDN/>
              <w:adjustRightInd/>
              <w:spacing w:before="0"/>
              <w:ind w:left="0" w:right="0"/>
              <w:textAlignment w:val="auto"/>
              <w:rPr>
                <w:rFonts w:cs="Arial"/>
                <w:color w:val="000000"/>
              </w:rPr>
            </w:pPr>
            <w:r>
              <w:rPr>
                <w:rFonts w:cs="Arial"/>
                <w:color w:val="000000"/>
              </w:rPr>
              <w:t>25-Jan-2020</w:t>
            </w:r>
          </w:p>
        </w:tc>
        <w:tc>
          <w:tcPr>
            <w:tcW w:w="1800" w:type="dxa"/>
            <w:tcBorders>
              <w:top w:val="single" w:color="auto" w:sz="4" w:space="0"/>
              <w:left w:val="single" w:color="auto" w:sz="4" w:space="0"/>
              <w:bottom w:val="single" w:color="auto" w:sz="4" w:space="0"/>
              <w:right w:val="single" w:color="auto" w:sz="4" w:space="0"/>
            </w:tcBorders>
            <w:shd w:val="clear" w:color="auto" w:fill="auto"/>
            <w:vAlign w:val="center"/>
          </w:tcPr>
          <w:p>
            <w:pPr>
              <w:overflowPunct/>
              <w:autoSpaceDE/>
              <w:autoSpaceDN/>
              <w:adjustRightInd/>
              <w:spacing w:before="0"/>
              <w:ind w:left="0" w:right="0"/>
              <w:textAlignment w:val="auto"/>
              <w:rPr>
                <w:rFonts w:ascii="Calibri" w:hAnsi="Calibri" w:cs="Calibri"/>
                <w:color w:val="000000"/>
                <w:sz w:val="22"/>
                <w:szCs w:val="22"/>
              </w:rPr>
            </w:pPr>
            <w:r>
              <w:rPr>
                <w:rFonts w:ascii="Calibri" w:hAnsi="Calibri" w:cs="Calibri"/>
                <w:color w:val="000000"/>
                <w:sz w:val="22"/>
                <w:szCs w:val="22"/>
              </w:rPr>
              <w:t>Include MH5000 series flights into EVR</w:t>
            </w:r>
          </w:p>
        </w:tc>
        <w:tc>
          <w:tcPr>
            <w:tcW w:w="1078" w:type="dxa"/>
            <w:tcBorders>
              <w:top w:val="single" w:color="auto" w:sz="4" w:space="0"/>
              <w:left w:val="single" w:color="auto" w:sz="4" w:space="0"/>
              <w:bottom w:val="single" w:color="auto" w:sz="4" w:space="0"/>
              <w:right w:val="single" w:color="auto" w:sz="4" w:space="0"/>
            </w:tcBorders>
            <w:shd w:val="clear" w:color="auto" w:fill="auto"/>
            <w:vAlign w:val="center"/>
          </w:tcPr>
          <w:p>
            <w:pPr>
              <w:overflowPunct/>
              <w:autoSpaceDE/>
              <w:autoSpaceDN/>
              <w:adjustRightInd/>
              <w:spacing w:before="0"/>
              <w:ind w:left="0" w:right="0"/>
              <w:textAlignment w:val="auto"/>
              <w:rPr>
                <w:rFonts w:cs="Arial"/>
                <w:color w:val="000000"/>
              </w:rPr>
            </w:pPr>
            <w:r>
              <w:rPr>
                <w:rFonts w:cs="Arial"/>
                <w:color w:val="000000"/>
              </w:rPr>
              <w:t>Yes</w:t>
            </w:r>
          </w:p>
        </w:tc>
        <w:tc>
          <w:tcPr>
            <w:tcW w:w="1352" w:type="dxa"/>
            <w:tcBorders>
              <w:top w:val="single" w:color="auto" w:sz="4" w:space="0"/>
              <w:left w:val="single" w:color="auto" w:sz="4" w:space="0"/>
              <w:bottom w:val="single" w:color="auto" w:sz="4" w:space="0"/>
              <w:right w:val="single" w:color="auto" w:sz="4" w:space="0"/>
            </w:tcBorders>
            <w:shd w:val="clear" w:color="auto" w:fill="auto"/>
            <w:vAlign w:val="center"/>
          </w:tcPr>
          <w:p>
            <w:pPr>
              <w:overflowPunct/>
              <w:autoSpaceDE/>
              <w:autoSpaceDN/>
              <w:adjustRightInd/>
              <w:spacing w:before="0"/>
              <w:ind w:left="0" w:right="0"/>
              <w:textAlignment w:val="auto"/>
              <w:rPr>
                <w:rFonts w:cs="Arial"/>
                <w:color w:val="000000"/>
              </w:rPr>
            </w:pPr>
            <w:r>
              <w:rPr>
                <w:rFonts w:cs="Arial"/>
                <w:color w:val="000000"/>
              </w:rPr>
              <w:t>V1.5</w:t>
            </w:r>
          </w:p>
        </w:tc>
      </w:tr>
      <w:tr>
        <w:tblPrEx>
          <w:tblCellMar>
            <w:top w:w="0" w:type="dxa"/>
            <w:left w:w="108" w:type="dxa"/>
            <w:bottom w:w="0" w:type="dxa"/>
            <w:right w:w="108" w:type="dxa"/>
          </w:tblCellMar>
        </w:tblPrEx>
        <w:trPr>
          <w:trHeight w:val="315" w:hRule="atLeast"/>
        </w:trPr>
        <w:tc>
          <w:tcPr>
            <w:tcW w:w="718" w:type="dxa"/>
            <w:tcBorders>
              <w:top w:val="single" w:color="auto" w:sz="4" w:space="0"/>
              <w:left w:val="single" w:color="auto" w:sz="4" w:space="0"/>
              <w:bottom w:val="single" w:color="auto" w:sz="4" w:space="0"/>
              <w:right w:val="single" w:color="auto" w:sz="4" w:space="0"/>
            </w:tcBorders>
            <w:shd w:val="clear" w:color="auto" w:fill="auto"/>
            <w:vAlign w:val="center"/>
          </w:tcPr>
          <w:p>
            <w:pPr>
              <w:overflowPunct/>
              <w:autoSpaceDE/>
              <w:autoSpaceDN/>
              <w:adjustRightInd/>
              <w:spacing w:before="0"/>
              <w:ind w:left="0" w:right="0"/>
              <w:textAlignment w:val="auto"/>
              <w:rPr>
                <w:rFonts w:cs="Arial"/>
                <w:color w:val="000000"/>
              </w:rPr>
            </w:pPr>
            <w:r>
              <w:rPr>
                <w:rFonts w:cs="Arial"/>
                <w:color w:val="000000"/>
              </w:rPr>
              <w:t>5</w:t>
            </w:r>
          </w:p>
        </w:tc>
        <w:tc>
          <w:tcPr>
            <w:tcW w:w="2702" w:type="dxa"/>
            <w:tcBorders>
              <w:top w:val="single" w:color="auto" w:sz="4" w:space="0"/>
              <w:left w:val="single" w:color="auto" w:sz="4" w:space="0"/>
              <w:bottom w:val="single" w:color="auto" w:sz="4" w:space="0"/>
              <w:right w:val="single" w:color="auto" w:sz="4" w:space="0"/>
            </w:tcBorders>
            <w:shd w:val="clear" w:color="auto" w:fill="auto"/>
            <w:vAlign w:val="center"/>
          </w:tcPr>
          <w:p>
            <w:pPr>
              <w:overflowPunct/>
              <w:autoSpaceDE/>
              <w:autoSpaceDN/>
              <w:adjustRightInd/>
              <w:spacing w:before="0"/>
              <w:ind w:left="0" w:right="0"/>
              <w:textAlignment w:val="auto"/>
              <w:rPr>
                <w:rFonts w:ascii="Calibri" w:hAnsi="Calibri" w:cs="Calibri"/>
                <w:color w:val="000000"/>
                <w:sz w:val="22"/>
                <w:szCs w:val="22"/>
              </w:rPr>
            </w:pPr>
            <w:r>
              <w:rPr>
                <w:rFonts w:cs="Arial"/>
                <w:color w:val="000000"/>
              </w:rPr>
              <w:t>CHG0017796</w:t>
            </w:r>
          </w:p>
        </w:tc>
        <w:tc>
          <w:tcPr>
            <w:tcW w:w="1890" w:type="dxa"/>
            <w:tcBorders>
              <w:top w:val="single" w:color="auto" w:sz="4" w:space="0"/>
              <w:left w:val="single" w:color="auto" w:sz="4" w:space="0"/>
              <w:bottom w:val="single" w:color="auto" w:sz="4" w:space="0"/>
              <w:right w:val="single" w:color="auto" w:sz="4" w:space="0"/>
            </w:tcBorders>
            <w:shd w:val="clear" w:color="auto" w:fill="auto"/>
            <w:vAlign w:val="center"/>
          </w:tcPr>
          <w:p>
            <w:pPr>
              <w:overflowPunct/>
              <w:autoSpaceDE/>
              <w:autoSpaceDN/>
              <w:adjustRightInd/>
              <w:spacing w:before="0"/>
              <w:ind w:left="0" w:right="0"/>
              <w:textAlignment w:val="auto"/>
              <w:rPr>
                <w:rFonts w:cs="Arial"/>
                <w:color w:val="000000"/>
              </w:rPr>
            </w:pPr>
            <w:r>
              <w:rPr>
                <w:rFonts w:cs="Arial"/>
                <w:color w:val="000000"/>
              </w:rPr>
              <w:t>02-April-2020</w:t>
            </w:r>
          </w:p>
        </w:tc>
        <w:tc>
          <w:tcPr>
            <w:tcW w:w="1800" w:type="dxa"/>
            <w:tcBorders>
              <w:top w:val="single" w:color="auto" w:sz="4" w:space="0"/>
              <w:left w:val="single" w:color="auto" w:sz="4" w:space="0"/>
              <w:bottom w:val="single" w:color="auto" w:sz="4" w:space="0"/>
              <w:right w:val="single" w:color="auto" w:sz="4" w:space="0"/>
            </w:tcBorders>
            <w:shd w:val="clear" w:color="auto" w:fill="auto"/>
            <w:vAlign w:val="center"/>
          </w:tcPr>
          <w:p>
            <w:pPr>
              <w:overflowPunct/>
              <w:autoSpaceDE/>
              <w:autoSpaceDN/>
              <w:adjustRightInd/>
              <w:spacing w:before="0"/>
              <w:ind w:left="0" w:right="0"/>
              <w:textAlignment w:val="auto"/>
              <w:rPr>
                <w:rFonts w:ascii="Calibri" w:hAnsi="Calibri" w:cs="Calibri"/>
                <w:color w:val="000000"/>
                <w:sz w:val="22"/>
                <w:szCs w:val="22"/>
              </w:rPr>
            </w:pPr>
            <w:r>
              <w:rPr>
                <w:rFonts w:cs="Arial"/>
                <w:color w:val="000000"/>
              </w:rPr>
              <w:t>EVR- mandatory Arrival Fuel value in the EVR form submission</w:t>
            </w:r>
          </w:p>
        </w:tc>
        <w:tc>
          <w:tcPr>
            <w:tcW w:w="1078" w:type="dxa"/>
            <w:tcBorders>
              <w:top w:val="single" w:color="auto" w:sz="4" w:space="0"/>
              <w:left w:val="single" w:color="auto" w:sz="4" w:space="0"/>
              <w:bottom w:val="single" w:color="auto" w:sz="4" w:space="0"/>
              <w:right w:val="single" w:color="auto" w:sz="4" w:space="0"/>
            </w:tcBorders>
            <w:shd w:val="clear" w:color="auto" w:fill="auto"/>
            <w:vAlign w:val="center"/>
          </w:tcPr>
          <w:p>
            <w:pPr>
              <w:overflowPunct/>
              <w:autoSpaceDE/>
              <w:autoSpaceDN/>
              <w:adjustRightInd/>
              <w:spacing w:before="0"/>
              <w:ind w:left="0" w:right="0"/>
              <w:textAlignment w:val="auto"/>
              <w:rPr>
                <w:rFonts w:cs="Arial"/>
                <w:color w:val="000000"/>
              </w:rPr>
            </w:pPr>
            <w:r>
              <w:rPr>
                <w:rFonts w:cs="Arial"/>
                <w:color w:val="000000"/>
              </w:rPr>
              <w:t>Yes</w:t>
            </w:r>
          </w:p>
        </w:tc>
        <w:tc>
          <w:tcPr>
            <w:tcW w:w="1352" w:type="dxa"/>
            <w:tcBorders>
              <w:top w:val="single" w:color="auto" w:sz="4" w:space="0"/>
              <w:left w:val="single" w:color="auto" w:sz="4" w:space="0"/>
              <w:bottom w:val="single" w:color="auto" w:sz="4" w:space="0"/>
              <w:right w:val="single" w:color="auto" w:sz="4" w:space="0"/>
            </w:tcBorders>
            <w:shd w:val="clear" w:color="auto" w:fill="auto"/>
            <w:vAlign w:val="center"/>
          </w:tcPr>
          <w:p>
            <w:pPr>
              <w:overflowPunct/>
              <w:autoSpaceDE/>
              <w:autoSpaceDN/>
              <w:adjustRightInd/>
              <w:spacing w:before="0"/>
              <w:ind w:left="0" w:right="0"/>
              <w:textAlignment w:val="auto"/>
              <w:rPr>
                <w:rFonts w:cs="Arial"/>
                <w:color w:val="000000"/>
              </w:rPr>
            </w:pPr>
            <w:r>
              <w:rPr>
                <w:rFonts w:cs="Arial"/>
                <w:color w:val="000000"/>
              </w:rPr>
              <w:t>V1.5</w:t>
            </w:r>
          </w:p>
        </w:tc>
      </w:tr>
      <w:tr>
        <w:tblPrEx>
          <w:tblCellMar>
            <w:top w:w="0" w:type="dxa"/>
            <w:left w:w="108" w:type="dxa"/>
            <w:bottom w:w="0" w:type="dxa"/>
            <w:right w:w="108" w:type="dxa"/>
          </w:tblCellMar>
        </w:tblPrEx>
        <w:trPr>
          <w:trHeight w:val="315" w:hRule="atLeast"/>
        </w:trPr>
        <w:tc>
          <w:tcPr>
            <w:tcW w:w="718" w:type="dxa"/>
            <w:tcBorders>
              <w:top w:val="single" w:color="auto" w:sz="4" w:space="0"/>
              <w:left w:val="single" w:color="auto" w:sz="4" w:space="0"/>
              <w:bottom w:val="single" w:color="auto" w:sz="4" w:space="0"/>
              <w:right w:val="single" w:color="auto" w:sz="4" w:space="0"/>
            </w:tcBorders>
            <w:shd w:val="clear" w:color="auto" w:fill="auto"/>
            <w:vAlign w:val="center"/>
          </w:tcPr>
          <w:p>
            <w:pPr>
              <w:overflowPunct/>
              <w:autoSpaceDE/>
              <w:autoSpaceDN/>
              <w:adjustRightInd/>
              <w:spacing w:before="0"/>
              <w:ind w:left="0" w:right="0"/>
              <w:textAlignment w:val="auto"/>
              <w:rPr>
                <w:rFonts w:cs="Arial"/>
                <w:color w:val="000000"/>
              </w:rPr>
            </w:pPr>
            <w:r>
              <w:rPr>
                <w:rFonts w:cs="Arial"/>
                <w:color w:val="000000"/>
              </w:rPr>
              <w:t>6</w:t>
            </w:r>
          </w:p>
        </w:tc>
        <w:tc>
          <w:tcPr>
            <w:tcW w:w="2702" w:type="dxa"/>
            <w:tcBorders>
              <w:top w:val="single" w:color="auto" w:sz="4" w:space="0"/>
              <w:left w:val="single" w:color="auto" w:sz="4" w:space="0"/>
              <w:bottom w:val="single" w:color="auto" w:sz="4" w:space="0"/>
              <w:right w:val="single" w:color="auto" w:sz="4" w:space="0"/>
            </w:tcBorders>
            <w:shd w:val="clear" w:color="auto" w:fill="auto"/>
            <w:vAlign w:val="center"/>
          </w:tcPr>
          <w:p>
            <w:pPr>
              <w:overflowPunct/>
              <w:autoSpaceDE/>
              <w:autoSpaceDN/>
              <w:adjustRightInd/>
              <w:spacing w:before="0"/>
              <w:ind w:left="0" w:right="0"/>
              <w:textAlignment w:val="auto"/>
              <w:rPr>
                <w:rFonts w:ascii="Calibri" w:hAnsi="Calibri" w:cs="Calibri"/>
                <w:color w:val="000000"/>
                <w:sz w:val="22"/>
                <w:szCs w:val="22"/>
              </w:rPr>
            </w:pPr>
            <w:r>
              <w:rPr>
                <w:rFonts w:ascii="Calibri" w:hAnsi="Calibri" w:cs="Calibri"/>
                <w:color w:val="000000"/>
                <w:sz w:val="22"/>
                <w:szCs w:val="22"/>
              </w:rPr>
              <w:t>CHG0018159(EVR-TCF)</w:t>
            </w:r>
          </w:p>
          <w:p>
            <w:pPr>
              <w:overflowPunct/>
              <w:autoSpaceDE/>
              <w:autoSpaceDN/>
              <w:adjustRightInd/>
              <w:spacing w:before="0"/>
              <w:ind w:left="0" w:right="0"/>
              <w:textAlignment w:val="auto"/>
              <w:rPr>
                <w:rFonts w:ascii="Calibri" w:hAnsi="Calibri" w:cs="Calibri"/>
                <w:color w:val="000000"/>
                <w:sz w:val="22"/>
                <w:szCs w:val="22"/>
              </w:rPr>
            </w:pPr>
          </w:p>
        </w:tc>
        <w:tc>
          <w:tcPr>
            <w:tcW w:w="1890" w:type="dxa"/>
            <w:tcBorders>
              <w:top w:val="single" w:color="auto" w:sz="4" w:space="0"/>
              <w:left w:val="single" w:color="auto" w:sz="4" w:space="0"/>
              <w:bottom w:val="single" w:color="auto" w:sz="4" w:space="0"/>
              <w:right w:val="single" w:color="auto" w:sz="4" w:space="0"/>
            </w:tcBorders>
            <w:shd w:val="clear" w:color="auto" w:fill="auto"/>
            <w:vAlign w:val="center"/>
          </w:tcPr>
          <w:p>
            <w:pPr>
              <w:overflowPunct/>
              <w:autoSpaceDE/>
              <w:autoSpaceDN/>
              <w:adjustRightInd/>
              <w:spacing w:before="0"/>
              <w:ind w:left="0" w:right="0"/>
              <w:textAlignment w:val="auto"/>
              <w:rPr>
                <w:rFonts w:cs="Arial"/>
                <w:color w:val="000000"/>
              </w:rPr>
            </w:pPr>
            <w:r>
              <w:rPr>
                <w:rFonts w:cs="Arial"/>
                <w:color w:val="000000"/>
              </w:rPr>
              <w:t>21-May-2020</w:t>
            </w:r>
          </w:p>
        </w:tc>
        <w:tc>
          <w:tcPr>
            <w:tcW w:w="1800" w:type="dxa"/>
            <w:tcBorders>
              <w:top w:val="single" w:color="auto" w:sz="4" w:space="0"/>
              <w:left w:val="single" w:color="auto" w:sz="4" w:space="0"/>
              <w:bottom w:val="single" w:color="auto" w:sz="4" w:space="0"/>
              <w:right w:val="single" w:color="auto" w:sz="4" w:space="0"/>
            </w:tcBorders>
            <w:shd w:val="clear" w:color="auto" w:fill="auto"/>
            <w:vAlign w:val="center"/>
          </w:tcPr>
          <w:p>
            <w:pPr>
              <w:overflowPunct/>
              <w:autoSpaceDE/>
              <w:autoSpaceDN/>
              <w:adjustRightInd/>
              <w:spacing w:before="0"/>
              <w:ind w:left="0" w:right="0"/>
              <w:textAlignment w:val="auto"/>
              <w:rPr>
                <w:rFonts w:ascii="Calibri" w:hAnsi="Calibri" w:cs="Calibri"/>
                <w:color w:val="000000"/>
                <w:sz w:val="22"/>
                <w:szCs w:val="22"/>
              </w:rPr>
            </w:pPr>
            <w:r>
              <w:rPr>
                <w:rFonts w:ascii="Calibri" w:hAnsi="Calibri" w:cs="Calibri"/>
                <w:color w:val="000000"/>
                <w:sz w:val="22"/>
                <w:szCs w:val="22"/>
              </w:rPr>
              <w:t>EVR Submission Graph</w:t>
            </w:r>
          </w:p>
          <w:p>
            <w:pPr>
              <w:overflowPunct/>
              <w:autoSpaceDE/>
              <w:autoSpaceDN/>
              <w:adjustRightInd/>
              <w:spacing w:before="0"/>
              <w:ind w:left="0" w:right="0"/>
              <w:textAlignment w:val="auto"/>
              <w:rPr>
                <w:rFonts w:ascii="Calibri" w:hAnsi="Calibri" w:cs="Calibri"/>
                <w:color w:val="000000"/>
                <w:sz w:val="22"/>
                <w:szCs w:val="22"/>
              </w:rPr>
            </w:pPr>
          </w:p>
        </w:tc>
        <w:tc>
          <w:tcPr>
            <w:tcW w:w="1078" w:type="dxa"/>
            <w:tcBorders>
              <w:top w:val="single" w:color="auto" w:sz="4" w:space="0"/>
              <w:left w:val="single" w:color="auto" w:sz="4" w:space="0"/>
              <w:bottom w:val="single" w:color="auto" w:sz="4" w:space="0"/>
              <w:right w:val="single" w:color="auto" w:sz="4" w:space="0"/>
            </w:tcBorders>
            <w:shd w:val="clear" w:color="auto" w:fill="auto"/>
            <w:vAlign w:val="center"/>
          </w:tcPr>
          <w:p>
            <w:pPr>
              <w:overflowPunct/>
              <w:autoSpaceDE/>
              <w:autoSpaceDN/>
              <w:adjustRightInd/>
              <w:spacing w:before="0"/>
              <w:ind w:left="0" w:right="0"/>
              <w:textAlignment w:val="auto"/>
              <w:rPr>
                <w:rFonts w:cs="Arial"/>
                <w:color w:val="000000"/>
              </w:rPr>
            </w:pPr>
            <w:r>
              <w:rPr>
                <w:rFonts w:cs="Arial"/>
                <w:color w:val="000000"/>
              </w:rPr>
              <w:t>yes</w:t>
            </w:r>
          </w:p>
        </w:tc>
        <w:tc>
          <w:tcPr>
            <w:tcW w:w="1352" w:type="dxa"/>
            <w:tcBorders>
              <w:top w:val="single" w:color="auto" w:sz="4" w:space="0"/>
              <w:left w:val="single" w:color="auto" w:sz="4" w:space="0"/>
              <w:bottom w:val="single" w:color="auto" w:sz="4" w:space="0"/>
              <w:right w:val="single" w:color="auto" w:sz="4" w:space="0"/>
            </w:tcBorders>
            <w:shd w:val="clear" w:color="auto" w:fill="auto"/>
            <w:vAlign w:val="center"/>
          </w:tcPr>
          <w:p>
            <w:pPr>
              <w:overflowPunct/>
              <w:autoSpaceDE/>
              <w:autoSpaceDN/>
              <w:adjustRightInd/>
              <w:spacing w:before="0"/>
              <w:ind w:left="0" w:right="0"/>
              <w:textAlignment w:val="auto"/>
              <w:rPr>
                <w:rFonts w:cs="Arial"/>
                <w:color w:val="000000"/>
              </w:rPr>
            </w:pPr>
            <w:r>
              <w:rPr>
                <w:rFonts w:cs="Arial"/>
                <w:color w:val="000000"/>
              </w:rPr>
              <w:t>V1.5</w:t>
            </w:r>
          </w:p>
        </w:tc>
      </w:tr>
      <w:tr>
        <w:tblPrEx>
          <w:tblCellMar>
            <w:top w:w="0" w:type="dxa"/>
            <w:left w:w="108" w:type="dxa"/>
            <w:bottom w:w="0" w:type="dxa"/>
            <w:right w:w="108" w:type="dxa"/>
          </w:tblCellMar>
        </w:tblPrEx>
        <w:trPr>
          <w:trHeight w:val="315" w:hRule="atLeast"/>
        </w:trPr>
        <w:tc>
          <w:tcPr>
            <w:tcW w:w="718" w:type="dxa"/>
            <w:tcBorders>
              <w:top w:val="single" w:color="auto" w:sz="4" w:space="0"/>
              <w:left w:val="single" w:color="auto" w:sz="4" w:space="0"/>
              <w:bottom w:val="single" w:color="auto" w:sz="4" w:space="0"/>
              <w:right w:val="single" w:color="auto" w:sz="4" w:space="0"/>
            </w:tcBorders>
            <w:shd w:val="clear" w:color="auto" w:fill="auto"/>
            <w:vAlign w:val="center"/>
          </w:tcPr>
          <w:p>
            <w:pPr>
              <w:overflowPunct/>
              <w:autoSpaceDE/>
              <w:autoSpaceDN/>
              <w:adjustRightInd/>
              <w:spacing w:before="0"/>
              <w:ind w:left="0" w:right="0"/>
              <w:textAlignment w:val="auto"/>
              <w:rPr>
                <w:rFonts w:cs="Arial"/>
                <w:color w:val="000000"/>
              </w:rPr>
            </w:pPr>
            <w:r>
              <w:rPr>
                <w:rFonts w:cs="Arial"/>
                <w:color w:val="000000"/>
              </w:rPr>
              <w:t>7</w:t>
            </w:r>
          </w:p>
        </w:tc>
        <w:tc>
          <w:tcPr>
            <w:tcW w:w="2702" w:type="dxa"/>
            <w:tcBorders>
              <w:top w:val="single" w:color="auto" w:sz="4" w:space="0"/>
              <w:left w:val="single" w:color="auto" w:sz="4" w:space="0"/>
              <w:bottom w:val="single" w:color="auto" w:sz="4" w:space="0"/>
              <w:right w:val="single" w:color="auto" w:sz="4" w:space="0"/>
            </w:tcBorders>
            <w:shd w:val="clear" w:color="auto" w:fill="auto"/>
            <w:vAlign w:val="center"/>
          </w:tcPr>
          <w:p>
            <w:pPr>
              <w:overflowPunct/>
              <w:autoSpaceDE/>
              <w:autoSpaceDN/>
              <w:adjustRightInd/>
              <w:spacing w:before="0"/>
              <w:ind w:left="0" w:right="0"/>
              <w:textAlignment w:val="auto"/>
              <w:rPr>
                <w:rFonts w:ascii="Calibri" w:hAnsi="Calibri" w:cs="Calibri"/>
                <w:color w:val="000000"/>
                <w:sz w:val="22"/>
                <w:szCs w:val="22"/>
              </w:rPr>
            </w:pPr>
            <w:r>
              <w:rPr>
                <w:rFonts w:ascii="Calibri" w:hAnsi="Calibri" w:cs="Calibri"/>
                <w:color w:val="000000"/>
                <w:sz w:val="22"/>
                <w:szCs w:val="22"/>
              </w:rPr>
              <w:t>CHG0018160(EVR-TCF)</w:t>
            </w:r>
          </w:p>
          <w:p>
            <w:pPr>
              <w:overflowPunct/>
              <w:autoSpaceDE/>
              <w:autoSpaceDN/>
              <w:adjustRightInd/>
              <w:spacing w:before="0"/>
              <w:ind w:left="0" w:right="0"/>
              <w:textAlignment w:val="auto"/>
              <w:rPr>
                <w:rFonts w:cs="Arial"/>
                <w:color w:val="000000"/>
              </w:rPr>
            </w:pPr>
          </w:p>
        </w:tc>
        <w:tc>
          <w:tcPr>
            <w:tcW w:w="1890" w:type="dxa"/>
            <w:tcBorders>
              <w:top w:val="single" w:color="auto" w:sz="4" w:space="0"/>
              <w:left w:val="single" w:color="auto" w:sz="4" w:space="0"/>
              <w:bottom w:val="single" w:color="auto" w:sz="4" w:space="0"/>
              <w:right w:val="single" w:color="auto" w:sz="4" w:space="0"/>
            </w:tcBorders>
            <w:shd w:val="clear" w:color="auto" w:fill="auto"/>
            <w:vAlign w:val="center"/>
          </w:tcPr>
          <w:p>
            <w:pPr>
              <w:overflowPunct/>
              <w:autoSpaceDE/>
              <w:autoSpaceDN/>
              <w:adjustRightInd/>
              <w:spacing w:before="0"/>
              <w:ind w:left="0" w:right="0"/>
              <w:textAlignment w:val="auto"/>
              <w:rPr>
                <w:rFonts w:cs="Arial"/>
                <w:color w:val="000000"/>
              </w:rPr>
            </w:pPr>
            <w:r>
              <w:rPr>
                <w:rFonts w:cs="Arial"/>
                <w:color w:val="000000"/>
              </w:rPr>
              <w:t>21-May-2020</w:t>
            </w:r>
          </w:p>
        </w:tc>
        <w:tc>
          <w:tcPr>
            <w:tcW w:w="1800" w:type="dxa"/>
            <w:tcBorders>
              <w:top w:val="single" w:color="auto" w:sz="4" w:space="0"/>
              <w:left w:val="single" w:color="auto" w:sz="4" w:space="0"/>
              <w:bottom w:val="single" w:color="auto" w:sz="4" w:space="0"/>
              <w:right w:val="single" w:color="auto" w:sz="4" w:space="0"/>
            </w:tcBorders>
            <w:shd w:val="clear" w:color="auto" w:fill="auto"/>
            <w:vAlign w:val="center"/>
          </w:tcPr>
          <w:p>
            <w:pPr>
              <w:overflowPunct/>
              <w:autoSpaceDE/>
              <w:autoSpaceDN/>
              <w:adjustRightInd/>
              <w:spacing w:before="0"/>
              <w:ind w:left="0" w:right="0"/>
              <w:textAlignment w:val="auto"/>
              <w:rPr>
                <w:rFonts w:ascii="Calibri" w:hAnsi="Calibri" w:cs="Calibri"/>
                <w:color w:val="000000"/>
                <w:sz w:val="22"/>
                <w:szCs w:val="22"/>
              </w:rPr>
            </w:pPr>
            <w:r>
              <w:rPr>
                <w:rFonts w:ascii="Calibri" w:hAnsi="Calibri" w:cs="Calibri"/>
                <w:color w:val="000000"/>
                <w:sz w:val="22"/>
                <w:szCs w:val="22"/>
              </w:rPr>
              <w:t>Missing crew Info- Auto Schedule Implementation</w:t>
            </w:r>
          </w:p>
          <w:p>
            <w:pPr>
              <w:overflowPunct/>
              <w:autoSpaceDE/>
              <w:autoSpaceDN/>
              <w:adjustRightInd/>
              <w:spacing w:before="0"/>
              <w:ind w:left="0" w:right="0"/>
              <w:textAlignment w:val="auto"/>
              <w:rPr>
                <w:rFonts w:cs="Arial"/>
                <w:color w:val="000000"/>
              </w:rPr>
            </w:pPr>
          </w:p>
        </w:tc>
        <w:tc>
          <w:tcPr>
            <w:tcW w:w="1078" w:type="dxa"/>
            <w:tcBorders>
              <w:top w:val="single" w:color="auto" w:sz="4" w:space="0"/>
              <w:left w:val="single" w:color="auto" w:sz="4" w:space="0"/>
              <w:bottom w:val="single" w:color="auto" w:sz="4" w:space="0"/>
              <w:right w:val="single" w:color="auto" w:sz="4" w:space="0"/>
            </w:tcBorders>
            <w:shd w:val="clear" w:color="auto" w:fill="auto"/>
            <w:vAlign w:val="center"/>
          </w:tcPr>
          <w:p>
            <w:pPr>
              <w:overflowPunct/>
              <w:autoSpaceDE/>
              <w:autoSpaceDN/>
              <w:adjustRightInd/>
              <w:spacing w:before="0"/>
              <w:ind w:left="0" w:right="0"/>
              <w:textAlignment w:val="auto"/>
              <w:rPr>
                <w:rFonts w:cs="Arial"/>
                <w:color w:val="000000"/>
              </w:rPr>
            </w:pPr>
            <w:r>
              <w:rPr>
                <w:rFonts w:cs="Arial"/>
                <w:color w:val="000000"/>
              </w:rPr>
              <w:t>Yes</w:t>
            </w:r>
          </w:p>
        </w:tc>
        <w:tc>
          <w:tcPr>
            <w:tcW w:w="1352" w:type="dxa"/>
            <w:tcBorders>
              <w:top w:val="single" w:color="auto" w:sz="4" w:space="0"/>
              <w:left w:val="single" w:color="auto" w:sz="4" w:space="0"/>
              <w:bottom w:val="single" w:color="auto" w:sz="4" w:space="0"/>
              <w:right w:val="single" w:color="auto" w:sz="4" w:space="0"/>
            </w:tcBorders>
            <w:shd w:val="clear" w:color="auto" w:fill="auto"/>
            <w:vAlign w:val="center"/>
          </w:tcPr>
          <w:p>
            <w:pPr>
              <w:overflowPunct/>
              <w:autoSpaceDE/>
              <w:autoSpaceDN/>
              <w:adjustRightInd/>
              <w:spacing w:before="0"/>
              <w:ind w:left="0" w:right="0"/>
              <w:textAlignment w:val="auto"/>
              <w:rPr>
                <w:rFonts w:cs="Arial"/>
                <w:color w:val="000000"/>
              </w:rPr>
            </w:pPr>
            <w:r>
              <w:rPr>
                <w:rFonts w:cs="Arial"/>
                <w:color w:val="000000"/>
              </w:rPr>
              <w:t>V1.5</w:t>
            </w:r>
          </w:p>
        </w:tc>
      </w:tr>
      <w:tr>
        <w:tblPrEx>
          <w:tblCellMar>
            <w:top w:w="0" w:type="dxa"/>
            <w:left w:w="108" w:type="dxa"/>
            <w:bottom w:w="0" w:type="dxa"/>
            <w:right w:w="108" w:type="dxa"/>
          </w:tblCellMar>
        </w:tblPrEx>
        <w:trPr>
          <w:trHeight w:val="315" w:hRule="atLeast"/>
          <w:ins w:id="1453" w:author="Palash Pandit" w:date="2021-04-30T12:13:00Z"/>
        </w:trPr>
        <w:tc>
          <w:tcPr>
            <w:tcW w:w="718" w:type="dxa"/>
            <w:tcBorders>
              <w:top w:val="single" w:color="auto" w:sz="4" w:space="0"/>
              <w:left w:val="single" w:color="auto" w:sz="4" w:space="0"/>
              <w:bottom w:val="single" w:color="auto" w:sz="4" w:space="0"/>
              <w:right w:val="single" w:color="auto" w:sz="4" w:space="0"/>
            </w:tcBorders>
            <w:shd w:val="clear" w:color="auto" w:fill="auto"/>
            <w:vAlign w:val="center"/>
          </w:tcPr>
          <w:p>
            <w:pPr>
              <w:overflowPunct/>
              <w:autoSpaceDE/>
              <w:autoSpaceDN/>
              <w:adjustRightInd/>
              <w:spacing w:before="0"/>
              <w:ind w:left="0" w:right="0"/>
              <w:textAlignment w:val="auto"/>
              <w:rPr>
                <w:ins w:id="1454" w:author="Palash Pandit" w:date="2021-04-30T12:13:00Z"/>
                <w:rFonts w:cs="Arial"/>
                <w:color w:val="000000"/>
              </w:rPr>
            </w:pPr>
            <w:ins w:id="1455" w:author="Palash Pandit" w:date="2021-04-30T12:13:00Z">
              <w:r>
                <w:rPr>
                  <w:rFonts w:cs="Arial"/>
                  <w:color w:val="000000"/>
                </w:rPr>
                <w:t>8</w:t>
              </w:r>
            </w:ins>
          </w:p>
        </w:tc>
        <w:tc>
          <w:tcPr>
            <w:tcW w:w="2702" w:type="dxa"/>
            <w:tcBorders>
              <w:top w:val="single" w:color="auto" w:sz="4" w:space="0"/>
              <w:left w:val="single" w:color="auto" w:sz="4" w:space="0"/>
              <w:bottom w:val="single" w:color="auto" w:sz="4" w:space="0"/>
              <w:right w:val="single" w:color="auto" w:sz="4" w:space="0"/>
            </w:tcBorders>
            <w:shd w:val="clear" w:color="auto" w:fill="auto"/>
            <w:vAlign w:val="center"/>
          </w:tcPr>
          <w:p>
            <w:pPr>
              <w:overflowPunct/>
              <w:autoSpaceDE/>
              <w:autoSpaceDN/>
              <w:adjustRightInd/>
              <w:spacing w:before="0"/>
              <w:ind w:left="0" w:right="0"/>
              <w:textAlignment w:val="auto"/>
              <w:rPr>
                <w:ins w:id="1456" w:author="Palash Pandit" w:date="2021-04-30T12:13:00Z"/>
                <w:rFonts w:ascii="Calibri" w:hAnsi="Calibri" w:cs="Calibri"/>
                <w:color w:val="000000"/>
                <w:sz w:val="22"/>
                <w:szCs w:val="22"/>
              </w:rPr>
            </w:pPr>
            <w:ins w:id="1457" w:author="Palash Pandit" w:date="2021-04-30T12:13:00Z">
              <w:r>
                <w:rPr>
                  <w:rFonts w:ascii="Calibri" w:hAnsi="Calibri" w:cs="Calibri"/>
                  <w:color w:val="000000"/>
                  <w:sz w:val="22"/>
                  <w:szCs w:val="22"/>
                </w:rPr>
                <w:t>CHG0020463(EVR-TCF)</w:t>
              </w:r>
            </w:ins>
          </w:p>
        </w:tc>
        <w:tc>
          <w:tcPr>
            <w:tcW w:w="1890" w:type="dxa"/>
            <w:tcBorders>
              <w:top w:val="single" w:color="auto" w:sz="4" w:space="0"/>
              <w:left w:val="single" w:color="auto" w:sz="4" w:space="0"/>
              <w:bottom w:val="single" w:color="auto" w:sz="4" w:space="0"/>
              <w:right w:val="single" w:color="auto" w:sz="4" w:space="0"/>
            </w:tcBorders>
            <w:shd w:val="clear" w:color="auto" w:fill="auto"/>
            <w:vAlign w:val="center"/>
          </w:tcPr>
          <w:p>
            <w:pPr>
              <w:overflowPunct/>
              <w:autoSpaceDE/>
              <w:autoSpaceDN/>
              <w:adjustRightInd/>
              <w:spacing w:before="0"/>
              <w:ind w:left="0" w:right="0"/>
              <w:textAlignment w:val="auto"/>
              <w:rPr>
                <w:ins w:id="1458" w:author="Palash Pandit" w:date="2021-04-30T12:13:00Z"/>
                <w:rFonts w:cs="Arial"/>
                <w:color w:val="000000"/>
              </w:rPr>
            </w:pPr>
            <w:ins w:id="1459" w:author="Palash Pandit" w:date="2021-04-30T12:13:00Z">
              <w:r>
                <w:rPr>
                  <w:rFonts w:cs="Arial"/>
                  <w:color w:val="000000"/>
                </w:rPr>
                <w:t>11-Mar-2021</w:t>
              </w:r>
            </w:ins>
          </w:p>
        </w:tc>
        <w:tc>
          <w:tcPr>
            <w:tcW w:w="1800" w:type="dxa"/>
            <w:tcBorders>
              <w:top w:val="single" w:color="auto" w:sz="4" w:space="0"/>
              <w:left w:val="single" w:color="auto" w:sz="4" w:space="0"/>
              <w:bottom w:val="single" w:color="auto" w:sz="4" w:space="0"/>
              <w:right w:val="single" w:color="auto" w:sz="4" w:space="0"/>
            </w:tcBorders>
            <w:shd w:val="clear" w:color="auto" w:fill="auto"/>
            <w:vAlign w:val="center"/>
          </w:tcPr>
          <w:p>
            <w:pPr>
              <w:overflowPunct/>
              <w:autoSpaceDE/>
              <w:autoSpaceDN/>
              <w:adjustRightInd/>
              <w:spacing w:before="0"/>
              <w:ind w:left="0" w:right="0"/>
              <w:textAlignment w:val="auto"/>
              <w:rPr>
                <w:ins w:id="1460" w:author="Palash Pandit" w:date="2021-04-30T12:13:00Z"/>
                <w:rFonts w:ascii="Calibri" w:hAnsi="Calibri" w:cs="Calibri"/>
                <w:color w:val="000000"/>
                <w:sz w:val="22"/>
                <w:szCs w:val="22"/>
              </w:rPr>
            </w:pPr>
            <w:ins w:id="1461" w:author="Palash Pandit" w:date="2021-04-30T12:13:00Z">
              <w:r>
                <w:rPr>
                  <w:rFonts w:ascii="Calibri" w:hAnsi="Calibri" w:cs="Calibri"/>
                  <w:color w:val="000000"/>
                  <w:sz w:val="22"/>
                  <w:szCs w:val="22"/>
                </w:rPr>
                <w:t>EVR Form Skedid insertion by using UTC instead of MLT</w:t>
              </w:r>
            </w:ins>
          </w:p>
        </w:tc>
        <w:tc>
          <w:tcPr>
            <w:tcW w:w="1078" w:type="dxa"/>
            <w:tcBorders>
              <w:top w:val="single" w:color="auto" w:sz="4" w:space="0"/>
              <w:left w:val="single" w:color="auto" w:sz="4" w:space="0"/>
              <w:bottom w:val="single" w:color="auto" w:sz="4" w:space="0"/>
              <w:right w:val="single" w:color="auto" w:sz="4" w:space="0"/>
            </w:tcBorders>
            <w:shd w:val="clear" w:color="auto" w:fill="auto"/>
            <w:vAlign w:val="center"/>
          </w:tcPr>
          <w:p>
            <w:pPr>
              <w:overflowPunct/>
              <w:autoSpaceDE/>
              <w:autoSpaceDN/>
              <w:adjustRightInd/>
              <w:spacing w:before="0"/>
              <w:ind w:left="0" w:right="0"/>
              <w:textAlignment w:val="auto"/>
              <w:rPr>
                <w:ins w:id="1462" w:author="Palash Pandit" w:date="2021-04-30T12:13:00Z"/>
                <w:rFonts w:cs="Arial"/>
                <w:color w:val="000000"/>
              </w:rPr>
            </w:pPr>
            <w:ins w:id="1463" w:author="Palash Pandit" w:date="2021-04-30T12:13:00Z">
              <w:r>
                <w:rPr>
                  <w:rFonts w:cs="Arial"/>
                  <w:color w:val="000000"/>
                </w:rPr>
                <w:t>Yes</w:t>
              </w:r>
            </w:ins>
          </w:p>
        </w:tc>
        <w:tc>
          <w:tcPr>
            <w:tcW w:w="1352" w:type="dxa"/>
            <w:tcBorders>
              <w:top w:val="single" w:color="auto" w:sz="4" w:space="0"/>
              <w:left w:val="single" w:color="auto" w:sz="4" w:space="0"/>
              <w:bottom w:val="single" w:color="auto" w:sz="4" w:space="0"/>
              <w:right w:val="single" w:color="auto" w:sz="4" w:space="0"/>
            </w:tcBorders>
            <w:shd w:val="clear" w:color="auto" w:fill="auto"/>
            <w:vAlign w:val="center"/>
          </w:tcPr>
          <w:p>
            <w:pPr>
              <w:overflowPunct/>
              <w:autoSpaceDE/>
              <w:autoSpaceDN/>
              <w:adjustRightInd/>
              <w:spacing w:before="0"/>
              <w:ind w:left="0" w:right="0"/>
              <w:textAlignment w:val="auto"/>
              <w:rPr>
                <w:ins w:id="1464" w:author="Palash Pandit" w:date="2021-04-30T12:13:00Z"/>
                <w:rFonts w:cs="Arial"/>
                <w:color w:val="000000"/>
              </w:rPr>
            </w:pPr>
            <w:ins w:id="1465" w:author="Palash Pandit" w:date="2021-04-30T12:13:00Z">
              <w:r>
                <w:rPr>
                  <w:rFonts w:cs="Arial"/>
                  <w:color w:val="000000"/>
                </w:rPr>
                <w:t>V1.5</w:t>
              </w:r>
            </w:ins>
          </w:p>
        </w:tc>
      </w:tr>
      <w:tr>
        <w:tblPrEx>
          <w:tblCellMar>
            <w:top w:w="0" w:type="dxa"/>
            <w:left w:w="108" w:type="dxa"/>
            <w:bottom w:w="0" w:type="dxa"/>
            <w:right w:w="108" w:type="dxa"/>
          </w:tblCellMar>
        </w:tblPrEx>
        <w:trPr>
          <w:trHeight w:val="315" w:hRule="atLeast"/>
          <w:ins w:id="1466" w:author="Palash Pandit" w:date="2021-03-18T14:49:00Z"/>
        </w:trPr>
        <w:tc>
          <w:tcPr>
            <w:tcW w:w="718" w:type="dxa"/>
            <w:tcBorders>
              <w:top w:val="single" w:color="auto" w:sz="4" w:space="0"/>
              <w:left w:val="single" w:color="auto" w:sz="4" w:space="0"/>
              <w:bottom w:val="single" w:color="auto" w:sz="4" w:space="0"/>
              <w:right w:val="single" w:color="auto" w:sz="4" w:space="0"/>
            </w:tcBorders>
            <w:shd w:val="clear" w:color="auto" w:fill="auto"/>
            <w:vAlign w:val="center"/>
          </w:tcPr>
          <w:p>
            <w:pPr>
              <w:overflowPunct/>
              <w:autoSpaceDE/>
              <w:autoSpaceDN/>
              <w:adjustRightInd/>
              <w:spacing w:before="0"/>
              <w:ind w:left="0" w:right="0"/>
              <w:textAlignment w:val="auto"/>
              <w:rPr>
                <w:ins w:id="1467" w:author="Palash Pandit" w:date="2021-03-18T14:49:00Z"/>
                <w:rFonts w:cs="Arial"/>
                <w:color w:val="000000"/>
              </w:rPr>
            </w:pPr>
            <w:ins w:id="1468" w:author="Palash Pandit" w:date="2021-04-30T12:13:00Z">
              <w:r>
                <w:rPr>
                  <w:rFonts w:cs="Arial"/>
                  <w:color w:val="000000"/>
                </w:rPr>
                <w:t>9</w:t>
              </w:r>
            </w:ins>
          </w:p>
        </w:tc>
        <w:tc>
          <w:tcPr>
            <w:tcW w:w="2702" w:type="dxa"/>
            <w:tcBorders>
              <w:top w:val="single" w:color="auto" w:sz="4" w:space="0"/>
              <w:left w:val="single" w:color="auto" w:sz="4" w:space="0"/>
              <w:bottom w:val="single" w:color="auto" w:sz="4" w:space="0"/>
              <w:right w:val="single" w:color="auto" w:sz="4" w:space="0"/>
            </w:tcBorders>
            <w:shd w:val="clear" w:color="auto" w:fill="auto"/>
            <w:vAlign w:val="center"/>
          </w:tcPr>
          <w:p>
            <w:pPr>
              <w:overflowPunct/>
              <w:autoSpaceDE/>
              <w:autoSpaceDN/>
              <w:adjustRightInd/>
              <w:spacing w:before="0"/>
              <w:ind w:left="0" w:right="0"/>
              <w:textAlignment w:val="auto"/>
              <w:rPr>
                <w:ins w:id="1469" w:author="Palash Pandit" w:date="2021-03-18T14:49:00Z"/>
                <w:rFonts w:ascii="Calibri" w:hAnsi="Calibri" w:cs="Calibri"/>
                <w:color w:val="000000"/>
                <w:sz w:val="22"/>
                <w:szCs w:val="22"/>
              </w:rPr>
            </w:pPr>
            <w:ins w:id="1470" w:author="Palash Pandit" w:date="2021-04-30T12:13:00Z">
              <w:r>
                <w:rPr>
                  <w:rFonts w:ascii="Calibri" w:hAnsi="Calibri" w:cs="Calibri"/>
                  <w:color w:val="444444"/>
                  <w:sz w:val="22"/>
                  <w:szCs w:val="22"/>
                  <w:shd w:val="clear" w:color="auto" w:fill="FFFFFF"/>
                </w:rPr>
                <w:t>CHG0020804</w:t>
              </w:r>
            </w:ins>
            <w:ins w:id="1471" w:author="Palash Pandit" w:date="2021-04-30T12:15:00Z">
              <w:r>
                <w:rPr>
                  <w:rFonts w:ascii="Calibri" w:hAnsi="Calibri" w:cs="Calibri"/>
                  <w:color w:val="444444"/>
                  <w:sz w:val="22"/>
                  <w:szCs w:val="22"/>
                  <w:shd w:val="clear" w:color="auto" w:fill="FFFFFF"/>
                </w:rPr>
                <w:t>(EVR-CCF)</w:t>
              </w:r>
            </w:ins>
          </w:p>
        </w:tc>
        <w:tc>
          <w:tcPr>
            <w:tcW w:w="1890" w:type="dxa"/>
            <w:tcBorders>
              <w:top w:val="single" w:color="auto" w:sz="4" w:space="0"/>
              <w:left w:val="single" w:color="auto" w:sz="4" w:space="0"/>
              <w:bottom w:val="single" w:color="auto" w:sz="4" w:space="0"/>
              <w:right w:val="single" w:color="auto" w:sz="4" w:space="0"/>
            </w:tcBorders>
            <w:shd w:val="clear" w:color="auto" w:fill="auto"/>
            <w:vAlign w:val="center"/>
          </w:tcPr>
          <w:p>
            <w:pPr>
              <w:overflowPunct/>
              <w:autoSpaceDE/>
              <w:autoSpaceDN/>
              <w:adjustRightInd/>
              <w:spacing w:before="0"/>
              <w:ind w:left="0" w:right="0"/>
              <w:textAlignment w:val="auto"/>
              <w:rPr>
                <w:ins w:id="1472" w:author="Palash Pandit" w:date="2021-03-18T14:49:00Z"/>
                <w:rFonts w:cs="Arial"/>
                <w:color w:val="000000"/>
              </w:rPr>
            </w:pPr>
            <w:ins w:id="1473" w:author="Palash Pandit" w:date="2021-04-30T12:13:00Z">
              <w:r>
                <w:rPr>
                  <w:rFonts w:cs="Arial"/>
                  <w:color w:val="000000"/>
                </w:rPr>
                <w:t>22-Apr-2021</w:t>
              </w:r>
            </w:ins>
          </w:p>
        </w:tc>
        <w:tc>
          <w:tcPr>
            <w:tcW w:w="1800" w:type="dxa"/>
            <w:tcBorders>
              <w:top w:val="single" w:color="auto" w:sz="4" w:space="0"/>
              <w:left w:val="single" w:color="auto" w:sz="4" w:space="0"/>
              <w:bottom w:val="single" w:color="auto" w:sz="4" w:space="0"/>
              <w:right w:val="single" w:color="auto" w:sz="4" w:space="0"/>
            </w:tcBorders>
            <w:shd w:val="clear" w:color="auto" w:fill="auto"/>
            <w:vAlign w:val="center"/>
          </w:tcPr>
          <w:p>
            <w:pPr>
              <w:overflowPunct/>
              <w:autoSpaceDE/>
              <w:autoSpaceDN/>
              <w:adjustRightInd/>
              <w:spacing w:before="0"/>
              <w:ind w:left="0" w:right="0"/>
              <w:textAlignment w:val="auto"/>
              <w:rPr>
                <w:ins w:id="1474" w:author="Palash Pandit" w:date="2021-03-18T14:49:00Z"/>
                <w:rFonts w:asciiTheme="minorHAnsi" w:hAnsiTheme="minorHAnsi" w:cstheme="minorHAnsi"/>
                <w:color w:val="000000"/>
                <w:sz w:val="22"/>
                <w:szCs w:val="22"/>
                <w:rPrChange w:id="1475" w:author="Palash Pandit" w:date="2021-04-30T12:14:00Z">
                  <w:rPr>
                    <w:ins w:id="1476" w:author="Palash Pandit" w:date="2021-03-18T14:49:00Z"/>
                    <w:rFonts w:ascii="Calibri" w:hAnsi="Calibri" w:cs="Calibri"/>
                    <w:color w:val="000000"/>
                    <w:sz w:val="22"/>
                    <w:szCs w:val="22"/>
                  </w:rPr>
                </w:rPrChange>
              </w:rPr>
            </w:pPr>
            <w:ins w:id="1477" w:author="Palash Pandit" w:date="2021-04-30T12:14:00Z">
              <w:r>
                <w:rPr>
                  <w:rFonts w:asciiTheme="minorHAnsi" w:hAnsiTheme="minorHAnsi" w:cstheme="minorHAnsi"/>
                  <w:color w:val="222222"/>
                  <w:sz w:val="22"/>
                  <w:szCs w:val="22"/>
                  <w:shd w:val="clear" w:color="auto" w:fill="FFFFFF"/>
                  <w:rPrChange w:id="1478" w:author="Palash Pandit" w:date="2021-04-30T12:14:00Z">
                    <w:rPr>
                      <w:rFonts w:ascii="Consolas" w:hAnsi="Consolas"/>
                      <w:color w:val="222222"/>
                      <w:sz w:val="18"/>
                      <w:szCs w:val="18"/>
                      <w:shd w:val="clear" w:color="auto" w:fill="FFFFFF"/>
                    </w:rPr>
                  </w:rPrChange>
                </w:rPr>
                <w:t>EVR Cabin Crew -Report Generation</w:t>
              </w:r>
            </w:ins>
          </w:p>
        </w:tc>
        <w:tc>
          <w:tcPr>
            <w:tcW w:w="1078" w:type="dxa"/>
            <w:tcBorders>
              <w:top w:val="single" w:color="auto" w:sz="4" w:space="0"/>
              <w:left w:val="single" w:color="auto" w:sz="4" w:space="0"/>
              <w:bottom w:val="single" w:color="auto" w:sz="4" w:space="0"/>
              <w:right w:val="single" w:color="auto" w:sz="4" w:space="0"/>
            </w:tcBorders>
            <w:shd w:val="clear" w:color="auto" w:fill="auto"/>
            <w:vAlign w:val="center"/>
          </w:tcPr>
          <w:p>
            <w:pPr>
              <w:overflowPunct/>
              <w:autoSpaceDE/>
              <w:autoSpaceDN/>
              <w:adjustRightInd/>
              <w:spacing w:before="0"/>
              <w:ind w:left="0" w:right="0"/>
              <w:textAlignment w:val="auto"/>
              <w:rPr>
                <w:ins w:id="1479" w:author="Palash Pandit" w:date="2021-03-18T14:49:00Z"/>
                <w:rFonts w:cs="Arial"/>
                <w:color w:val="000000"/>
              </w:rPr>
            </w:pPr>
            <w:ins w:id="1480" w:author="Palash Pandit" w:date="2021-04-30T12:15:00Z">
              <w:r>
                <w:rPr>
                  <w:rFonts w:cs="Arial"/>
                  <w:color w:val="000000"/>
                </w:rPr>
                <w:t>Yes</w:t>
              </w:r>
            </w:ins>
          </w:p>
        </w:tc>
        <w:tc>
          <w:tcPr>
            <w:tcW w:w="1352" w:type="dxa"/>
            <w:tcBorders>
              <w:top w:val="single" w:color="auto" w:sz="4" w:space="0"/>
              <w:left w:val="single" w:color="auto" w:sz="4" w:space="0"/>
              <w:bottom w:val="single" w:color="auto" w:sz="4" w:space="0"/>
              <w:right w:val="single" w:color="auto" w:sz="4" w:space="0"/>
            </w:tcBorders>
            <w:shd w:val="clear" w:color="auto" w:fill="auto"/>
            <w:vAlign w:val="center"/>
          </w:tcPr>
          <w:p>
            <w:pPr>
              <w:overflowPunct/>
              <w:autoSpaceDE/>
              <w:autoSpaceDN/>
              <w:adjustRightInd/>
              <w:spacing w:before="0"/>
              <w:ind w:left="0" w:right="0"/>
              <w:textAlignment w:val="auto"/>
              <w:rPr>
                <w:ins w:id="1481" w:author="Palash Pandit" w:date="2021-03-18T14:49:00Z"/>
                <w:rFonts w:cs="Arial"/>
                <w:color w:val="000000"/>
              </w:rPr>
            </w:pPr>
            <w:ins w:id="1482" w:author="Palash Pandit" w:date="2021-04-30T12:15:00Z">
              <w:r>
                <w:rPr>
                  <w:rFonts w:cs="Arial"/>
                  <w:color w:val="000000"/>
                </w:rPr>
                <w:t>V1.5</w:t>
              </w:r>
            </w:ins>
          </w:p>
        </w:tc>
      </w:tr>
      <w:tr>
        <w:tblPrEx>
          <w:tblCellMar>
            <w:top w:w="0" w:type="dxa"/>
            <w:left w:w="108" w:type="dxa"/>
            <w:bottom w:w="0" w:type="dxa"/>
            <w:right w:w="108" w:type="dxa"/>
          </w:tblCellMar>
        </w:tblPrEx>
        <w:trPr>
          <w:trHeight w:val="315" w:hRule="atLeast"/>
          <w:ins w:id="1483" w:author="Palash" w:date="2022-01-05T14:54:33Z"/>
        </w:trPr>
        <w:tc>
          <w:tcPr>
            <w:tcW w:w="718" w:type="dxa"/>
            <w:tcBorders>
              <w:top w:val="single" w:color="auto" w:sz="4" w:space="0"/>
              <w:left w:val="single" w:color="auto" w:sz="4" w:space="0"/>
              <w:bottom w:val="single" w:color="auto" w:sz="4" w:space="0"/>
              <w:right w:val="single" w:color="auto" w:sz="4" w:space="0"/>
            </w:tcBorders>
            <w:shd w:val="clear" w:color="auto" w:fill="auto"/>
            <w:vAlign w:val="center"/>
          </w:tcPr>
          <w:p>
            <w:pPr>
              <w:overflowPunct/>
              <w:autoSpaceDE/>
              <w:autoSpaceDN/>
              <w:adjustRightInd/>
              <w:spacing w:before="0"/>
              <w:ind w:left="0" w:right="0"/>
              <w:textAlignment w:val="auto"/>
              <w:rPr>
                <w:ins w:id="1484" w:author="Palash" w:date="2022-01-05T14:54:33Z"/>
                <w:rFonts w:hint="default" w:cs="Arial"/>
                <w:color w:val="000000"/>
                <w:lang w:val="en-US"/>
              </w:rPr>
            </w:pPr>
            <w:ins w:id="1485" w:author="Palash" w:date="2022-01-05T14:54:34Z">
              <w:r>
                <w:rPr>
                  <w:rFonts w:hint="default" w:cs="Arial"/>
                  <w:color w:val="000000"/>
                  <w:lang w:val="en-US"/>
                </w:rPr>
                <w:t>10</w:t>
              </w:r>
            </w:ins>
          </w:p>
        </w:tc>
        <w:tc>
          <w:tcPr>
            <w:tcW w:w="2702" w:type="dxa"/>
            <w:tcBorders>
              <w:top w:val="single" w:color="auto" w:sz="4" w:space="0"/>
              <w:left w:val="single" w:color="auto" w:sz="4" w:space="0"/>
              <w:bottom w:val="single" w:color="auto" w:sz="4" w:space="0"/>
              <w:right w:val="single" w:color="auto" w:sz="4" w:space="0"/>
            </w:tcBorders>
            <w:shd w:val="clear" w:color="auto" w:fill="auto"/>
            <w:vAlign w:val="center"/>
          </w:tcPr>
          <w:p>
            <w:pPr>
              <w:overflowPunct/>
              <w:autoSpaceDE/>
              <w:autoSpaceDN/>
              <w:adjustRightInd/>
              <w:spacing w:before="0"/>
              <w:ind w:left="0" w:right="0"/>
              <w:textAlignment w:val="auto"/>
              <w:rPr>
                <w:ins w:id="1486" w:author="Palash" w:date="2022-01-05T14:54:33Z"/>
                <w:rFonts w:hint="default" w:ascii="Calibri" w:hAnsi="Calibri" w:cs="Calibri"/>
                <w:color w:val="444444"/>
                <w:sz w:val="22"/>
                <w:szCs w:val="22"/>
                <w:shd w:val="clear" w:color="auto" w:fill="FFFFFF"/>
                <w:lang w:val="en-US"/>
              </w:rPr>
            </w:pPr>
            <w:ins w:id="1487" w:author="Palash" w:date="2022-01-05T14:54:45Z">
              <w:r>
                <w:rPr>
                  <w:rFonts w:ascii="Calibri" w:hAnsi="Calibri" w:eastAsia="Segoe UI" w:cs="Calibri"/>
                  <w:i w:val="0"/>
                  <w:iCs w:val="0"/>
                  <w:caps w:val="0"/>
                  <w:color w:val="242424"/>
                  <w:spacing w:val="0"/>
                  <w:sz w:val="22"/>
                  <w:szCs w:val="22"/>
                  <w:shd w:val="clear" w:fill="FFFFFF"/>
                  <w:rPrChange w:id="1488" w:author="Palash" w:date="2022-01-05T14:56:13Z">
                    <w:rPr>
                      <w:rFonts w:ascii="Segoe UI" w:hAnsi="Segoe UI" w:eastAsia="Segoe UI" w:cs="Segoe UI"/>
                      <w:i w:val="0"/>
                      <w:iCs w:val="0"/>
                      <w:caps w:val="0"/>
                      <w:color w:val="242424"/>
                      <w:spacing w:val="0"/>
                      <w:sz w:val="14"/>
                      <w:szCs w:val="14"/>
                      <w:shd w:val="clear" w:fill="FFFFFF"/>
                    </w:rPr>
                  </w:rPrChange>
                </w:rPr>
                <w:t>CHG0022477</w:t>
              </w:r>
            </w:ins>
            <w:ins w:id="1490" w:author="Palash" w:date="2022-01-05T14:54:47Z">
              <w:r>
                <w:rPr>
                  <w:rFonts w:hint="default" w:ascii="Calibri" w:hAnsi="Calibri" w:eastAsia="Segoe UI" w:cs="Calibri"/>
                  <w:i w:val="0"/>
                  <w:iCs w:val="0"/>
                  <w:caps w:val="0"/>
                  <w:color w:val="242424"/>
                  <w:spacing w:val="0"/>
                  <w:sz w:val="22"/>
                  <w:szCs w:val="22"/>
                  <w:shd w:val="clear" w:fill="FFFFFF"/>
                  <w:lang w:val="en-US"/>
                  <w:rPrChange w:id="1491" w:author="Palash" w:date="2022-01-05T14:56:13Z">
                    <w:rPr>
                      <w:rFonts w:hint="default" w:ascii="Segoe UI" w:hAnsi="Segoe UI" w:eastAsia="Segoe UI" w:cs="Segoe UI"/>
                      <w:i w:val="0"/>
                      <w:iCs w:val="0"/>
                      <w:caps w:val="0"/>
                      <w:color w:val="242424"/>
                      <w:spacing w:val="0"/>
                      <w:sz w:val="14"/>
                      <w:szCs w:val="14"/>
                      <w:shd w:val="clear" w:fill="FFFFFF"/>
                      <w:lang w:val="en-US"/>
                    </w:rPr>
                  </w:rPrChange>
                </w:rPr>
                <w:t>(EVR</w:t>
              </w:r>
            </w:ins>
            <w:ins w:id="1493" w:author="Palash" w:date="2022-01-05T14:54:48Z">
              <w:r>
                <w:rPr>
                  <w:rFonts w:hint="default" w:ascii="Calibri" w:hAnsi="Calibri" w:eastAsia="Segoe UI" w:cs="Calibri"/>
                  <w:i w:val="0"/>
                  <w:iCs w:val="0"/>
                  <w:caps w:val="0"/>
                  <w:color w:val="242424"/>
                  <w:spacing w:val="0"/>
                  <w:sz w:val="22"/>
                  <w:szCs w:val="22"/>
                  <w:shd w:val="clear" w:fill="FFFFFF"/>
                  <w:lang w:val="en-US"/>
                  <w:rPrChange w:id="1494" w:author="Palash" w:date="2022-01-05T14:56:13Z">
                    <w:rPr>
                      <w:rFonts w:hint="default" w:ascii="Segoe UI" w:hAnsi="Segoe UI" w:eastAsia="Segoe UI" w:cs="Segoe UI"/>
                      <w:i w:val="0"/>
                      <w:iCs w:val="0"/>
                      <w:caps w:val="0"/>
                      <w:color w:val="242424"/>
                      <w:spacing w:val="0"/>
                      <w:sz w:val="14"/>
                      <w:szCs w:val="14"/>
                      <w:shd w:val="clear" w:fill="FFFFFF"/>
                      <w:lang w:val="en-US"/>
                    </w:rPr>
                  </w:rPrChange>
                </w:rPr>
                <w:t>-T</w:t>
              </w:r>
            </w:ins>
            <w:ins w:id="1496" w:author="Palash" w:date="2022-01-05T14:54:49Z">
              <w:r>
                <w:rPr>
                  <w:rFonts w:hint="default" w:ascii="Calibri" w:hAnsi="Calibri" w:eastAsia="Segoe UI" w:cs="Calibri"/>
                  <w:i w:val="0"/>
                  <w:iCs w:val="0"/>
                  <w:caps w:val="0"/>
                  <w:color w:val="242424"/>
                  <w:spacing w:val="0"/>
                  <w:sz w:val="22"/>
                  <w:szCs w:val="22"/>
                  <w:shd w:val="clear" w:fill="FFFFFF"/>
                  <w:lang w:val="en-US"/>
                  <w:rPrChange w:id="1497" w:author="Palash" w:date="2022-01-05T14:56:13Z">
                    <w:rPr>
                      <w:rFonts w:hint="default" w:ascii="Segoe UI" w:hAnsi="Segoe UI" w:eastAsia="Segoe UI" w:cs="Segoe UI"/>
                      <w:i w:val="0"/>
                      <w:iCs w:val="0"/>
                      <w:caps w:val="0"/>
                      <w:color w:val="242424"/>
                      <w:spacing w:val="0"/>
                      <w:sz w:val="14"/>
                      <w:szCs w:val="14"/>
                      <w:shd w:val="clear" w:fill="FFFFFF"/>
                      <w:lang w:val="en-US"/>
                    </w:rPr>
                  </w:rPrChange>
                </w:rPr>
                <w:t>CF</w:t>
              </w:r>
            </w:ins>
            <w:ins w:id="1499" w:author="Palash" w:date="2022-01-05T14:54:50Z">
              <w:r>
                <w:rPr>
                  <w:rFonts w:hint="default" w:ascii="Calibri" w:hAnsi="Calibri" w:eastAsia="Segoe UI" w:cs="Calibri"/>
                  <w:i w:val="0"/>
                  <w:iCs w:val="0"/>
                  <w:caps w:val="0"/>
                  <w:color w:val="242424"/>
                  <w:spacing w:val="0"/>
                  <w:sz w:val="22"/>
                  <w:szCs w:val="22"/>
                  <w:shd w:val="clear" w:fill="FFFFFF"/>
                  <w:lang w:val="en-US"/>
                  <w:rPrChange w:id="1500" w:author="Palash" w:date="2022-01-05T14:56:13Z">
                    <w:rPr>
                      <w:rFonts w:hint="default" w:ascii="Segoe UI" w:hAnsi="Segoe UI" w:eastAsia="Segoe UI" w:cs="Segoe UI"/>
                      <w:i w:val="0"/>
                      <w:iCs w:val="0"/>
                      <w:caps w:val="0"/>
                      <w:color w:val="242424"/>
                      <w:spacing w:val="0"/>
                      <w:sz w:val="14"/>
                      <w:szCs w:val="14"/>
                      <w:shd w:val="clear" w:fill="FFFFFF"/>
                      <w:lang w:val="en-US"/>
                    </w:rPr>
                  </w:rPrChange>
                </w:rPr>
                <w:t>)</w:t>
              </w:r>
            </w:ins>
          </w:p>
        </w:tc>
        <w:tc>
          <w:tcPr>
            <w:tcW w:w="1890" w:type="dxa"/>
            <w:tcBorders>
              <w:top w:val="single" w:color="auto" w:sz="4" w:space="0"/>
              <w:left w:val="single" w:color="auto" w:sz="4" w:space="0"/>
              <w:bottom w:val="single" w:color="auto" w:sz="4" w:space="0"/>
              <w:right w:val="single" w:color="auto" w:sz="4" w:space="0"/>
            </w:tcBorders>
            <w:shd w:val="clear" w:color="auto" w:fill="auto"/>
            <w:vAlign w:val="center"/>
          </w:tcPr>
          <w:p>
            <w:pPr>
              <w:overflowPunct/>
              <w:autoSpaceDE/>
              <w:autoSpaceDN/>
              <w:adjustRightInd/>
              <w:spacing w:before="0"/>
              <w:ind w:left="0" w:right="0"/>
              <w:textAlignment w:val="auto"/>
              <w:rPr>
                <w:ins w:id="1502" w:author="Palash" w:date="2022-01-05T14:54:33Z"/>
                <w:rFonts w:hint="default" w:cs="Arial"/>
                <w:color w:val="000000"/>
                <w:lang w:val="en-US"/>
              </w:rPr>
            </w:pPr>
            <w:ins w:id="1503" w:author="Palash" w:date="2022-01-05T14:54:58Z">
              <w:r>
                <w:rPr>
                  <w:rFonts w:hint="default" w:cs="Arial"/>
                  <w:color w:val="000000"/>
                  <w:lang w:val="en-US"/>
                </w:rPr>
                <w:t>06</w:t>
              </w:r>
            </w:ins>
            <w:ins w:id="1504" w:author="Palash" w:date="2022-01-05T14:54:59Z">
              <w:r>
                <w:rPr>
                  <w:rFonts w:hint="default" w:cs="Arial"/>
                  <w:color w:val="000000"/>
                  <w:lang w:val="en-US"/>
                </w:rPr>
                <w:t>-Ja</w:t>
              </w:r>
            </w:ins>
            <w:ins w:id="1505" w:author="Palash" w:date="2022-01-05T14:55:00Z">
              <w:r>
                <w:rPr>
                  <w:rFonts w:hint="default" w:cs="Arial"/>
                  <w:color w:val="000000"/>
                  <w:lang w:val="en-US"/>
                </w:rPr>
                <w:t>n-</w:t>
              </w:r>
            </w:ins>
            <w:ins w:id="1506" w:author="Palash" w:date="2022-01-05T14:55:01Z">
              <w:r>
                <w:rPr>
                  <w:rFonts w:hint="default" w:cs="Arial"/>
                  <w:color w:val="000000"/>
                  <w:lang w:val="en-US"/>
                </w:rPr>
                <w:t>202</w:t>
              </w:r>
            </w:ins>
            <w:ins w:id="1507" w:author="Palash" w:date="2022-01-05T14:56:21Z">
              <w:r>
                <w:rPr>
                  <w:rFonts w:hint="default" w:cs="Arial"/>
                  <w:color w:val="000000"/>
                  <w:lang w:val="en-US"/>
                </w:rPr>
                <w:t>2</w:t>
              </w:r>
            </w:ins>
            <w:bookmarkStart w:id="275" w:name="_GoBack"/>
            <w:bookmarkEnd w:id="275"/>
          </w:p>
        </w:tc>
        <w:tc>
          <w:tcPr>
            <w:tcW w:w="1800" w:type="dxa"/>
            <w:tcBorders>
              <w:top w:val="single" w:color="auto" w:sz="4" w:space="0"/>
              <w:left w:val="single" w:color="auto" w:sz="4" w:space="0"/>
              <w:bottom w:val="single" w:color="auto" w:sz="4" w:space="0"/>
              <w:right w:val="single" w:color="auto" w:sz="4" w:space="0"/>
            </w:tcBorders>
            <w:shd w:val="clear" w:color="auto" w:fill="auto"/>
            <w:vAlign w:val="center"/>
          </w:tcPr>
          <w:p>
            <w:pPr>
              <w:overflowPunct/>
              <w:autoSpaceDE/>
              <w:autoSpaceDN/>
              <w:adjustRightInd/>
              <w:spacing w:before="0"/>
              <w:ind w:left="0" w:right="0"/>
              <w:textAlignment w:val="auto"/>
              <w:rPr>
                <w:ins w:id="1508" w:author="Palash" w:date="2022-01-05T14:54:33Z"/>
                <w:rFonts w:hint="default" w:asciiTheme="minorHAnsi" w:hAnsiTheme="minorHAnsi" w:cstheme="minorHAnsi"/>
                <w:color w:val="222222"/>
                <w:sz w:val="22"/>
                <w:szCs w:val="22"/>
                <w:shd w:val="clear" w:color="auto" w:fill="FFFFFF"/>
                <w:lang w:val="en-US"/>
              </w:rPr>
            </w:pPr>
            <w:ins w:id="1509" w:author="Palash" w:date="2022-01-05T14:55:40Z">
              <w:r>
                <w:rPr>
                  <w:rFonts w:hint="default" w:asciiTheme="minorHAnsi" w:hAnsiTheme="minorHAnsi"/>
                  <w:color w:val="222222"/>
                  <w:sz w:val="22"/>
                  <w:szCs w:val="22"/>
                  <w:shd w:val="clear" w:color="auto" w:fill="FFFFFF"/>
                  <w:lang w:val="en-US"/>
                </w:rPr>
                <w:t>Blank EVR page on Company iPad</w:t>
              </w:r>
            </w:ins>
          </w:p>
        </w:tc>
        <w:tc>
          <w:tcPr>
            <w:tcW w:w="1078" w:type="dxa"/>
            <w:tcBorders>
              <w:top w:val="single" w:color="auto" w:sz="4" w:space="0"/>
              <w:left w:val="single" w:color="auto" w:sz="4" w:space="0"/>
              <w:bottom w:val="single" w:color="auto" w:sz="4" w:space="0"/>
              <w:right w:val="single" w:color="auto" w:sz="4" w:space="0"/>
            </w:tcBorders>
            <w:shd w:val="clear" w:color="auto" w:fill="auto"/>
            <w:vAlign w:val="center"/>
          </w:tcPr>
          <w:p>
            <w:pPr>
              <w:overflowPunct/>
              <w:autoSpaceDE/>
              <w:autoSpaceDN/>
              <w:adjustRightInd/>
              <w:spacing w:before="0"/>
              <w:ind w:left="0" w:right="0"/>
              <w:textAlignment w:val="auto"/>
              <w:rPr>
                <w:ins w:id="1510" w:author="Palash" w:date="2022-01-05T14:54:33Z"/>
                <w:rFonts w:hint="default" w:cs="Arial"/>
                <w:color w:val="000000"/>
                <w:lang w:val="en-US"/>
              </w:rPr>
            </w:pPr>
            <w:ins w:id="1511" w:author="Palash" w:date="2022-01-05T14:55:44Z">
              <w:r>
                <w:rPr>
                  <w:rFonts w:hint="default" w:cs="Arial"/>
                  <w:color w:val="000000"/>
                  <w:lang w:val="en-US"/>
                </w:rPr>
                <w:t>Yes</w:t>
              </w:r>
            </w:ins>
          </w:p>
        </w:tc>
        <w:tc>
          <w:tcPr>
            <w:tcW w:w="1352" w:type="dxa"/>
            <w:tcBorders>
              <w:top w:val="single" w:color="auto" w:sz="4" w:space="0"/>
              <w:left w:val="single" w:color="auto" w:sz="4" w:space="0"/>
              <w:bottom w:val="single" w:color="auto" w:sz="4" w:space="0"/>
              <w:right w:val="single" w:color="auto" w:sz="4" w:space="0"/>
            </w:tcBorders>
            <w:shd w:val="clear" w:color="auto" w:fill="auto"/>
            <w:vAlign w:val="center"/>
          </w:tcPr>
          <w:p>
            <w:pPr>
              <w:overflowPunct/>
              <w:autoSpaceDE/>
              <w:autoSpaceDN/>
              <w:adjustRightInd/>
              <w:spacing w:before="0"/>
              <w:ind w:left="0" w:right="0"/>
              <w:textAlignment w:val="auto"/>
              <w:rPr>
                <w:ins w:id="1512" w:author="Palash" w:date="2022-01-05T14:54:33Z"/>
                <w:rFonts w:hint="default" w:cs="Arial"/>
                <w:color w:val="000000"/>
                <w:lang w:val="en-US"/>
              </w:rPr>
            </w:pPr>
            <w:ins w:id="1513" w:author="Palash" w:date="2022-01-05T14:55:45Z">
              <w:r>
                <w:rPr>
                  <w:rFonts w:hint="default" w:cs="Arial"/>
                  <w:color w:val="000000"/>
                  <w:lang w:val="en-US"/>
                </w:rPr>
                <w:t>V</w:t>
              </w:r>
            </w:ins>
            <w:ins w:id="1514" w:author="Palash" w:date="2022-01-05T14:55:46Z">
              <w:r>
                <w:rPr>
                  <w:rFonts w:hint="default" w:cs="Arial"/>
                  <w:color w:val="000000"/>
                  <w:lang w:val="en-US"/>
                </w:rPr>
                <w:t>1.</w:t>
              </w:r>
            </w:ins>
            <w:ins w:id="1515" w:author="Palash" w:date="2022-01-05T14:55:47Z">
              <w:r>
                <w:rPr>
                  <w:rFonts w:hint="default" w:cs="Arial"/>
                  <w:color w:val="000000"/>
                  <w:lang w:val="en-US"/>
                </w:rPr>
                <w:t>5</w:t>
              </w:r>
            </w:ins>
          </w:p>
        </w:tc>
      </w:tr>
    </w:tbl>
    <w:p>
      <w:pPr>
        <w:pStyle w:val="21"/>
        <w:jc w:val="center"/>
        <w:rPr>
          <w:rFonts w:cs="Arial"/>
        </w:rPr>
      </w:pPr>
      <w:r>
        <w:t xml:space="preserve">Table </w:t>
      </w:r>
      <w:r>
        <w:fldChar w:fldCharType="begin"/>
      </w:r>
      <w:r>
        <w:instrText xml:space="preserve"> SEQ Table \* ARABIC </w:instrText>
      </w:r>
      <w:r>
        <w:fldChar w:fldCharType="separate"/>
      </w:r>
      <w:r>
        <w:t>23</w:t>
      </w:r>
      <w:r>
        <w:fldChar w:fldCharType="end"/>
      </w:r>
    </w:p>
    <w:p>
      <w:pPr>
        <w:ind w:left="540"/>
        <w:rPr>
          <w:rFonts w:cs="Arial"/>
        </w:rPr>
      </w:pPr>
    </w:p>
    <w:p>
      <w:pPr>
        <w:ind w:left="540"/>
        <w:rPr>
          <w:rFonts w:cs="Arial"/>
        </w:rPr>
      </w:pPr>
    </w:p>
    <w:p>
      <w:pPr>
        <w:ind w:left="540"/>
        <w:rPr>
          <w:rFonts w:cs="Arial"/>
        </w:rPr>
      </w:pPr>
    </w:p>
    <w:p>
      <w:pPr>
        <w:ind w:left="540"/>
        <w:rPr>
          <w:rFonts w:cs="Arial"/>
        </w:rPr>
      </w:pPr>
    </w:p>
    <w:p>
      <w:pPr>
        <w:ind w:left="540"/>
        <w:rPr>
          <w:rFonts w:cs="Arial"/>
        </w:rPr>
      </w:pPr>
    </w:p>
    <w:p>
      <w:pPr>
        <w:ind w:left="540"/>
        <w:rPr>
          <w:rFonts w:cs="Arial"/>
        </w:rPr>
      </w:pPr>
    </w:p>
    <w:p>
      <w:pPr>
        <w:ind w:left="540"/>
        <w:rPr>
          <w:rFonts w:cs="Arial"/>
        </w:rPr>
      </w:pPr>
    </w:p>
    <w:p>
      <w:pPr>
        <w:ind w:left="540"/>
        <w:rPr>
          <w:rFonts w:cs="Arial"/>
        </w:rPr>
      </w:pPr>
    </w:p>
    <w:p>
      <w:pPr>
        <w:ind w:left="540"/>
        <w:rPr>
          <w:rFonts w:cs="Arial"/>
        </w:rPr>
      </w:pPr>
    </w:p>
    <w:p>
      <w:pPr>
        <w:ind w:left="540"/>
        <w:rPr>
          <w:rFonts w:cs="Arial"/>
        </w:rPr>
      </w:pPr>
    </w:p>
    <w:p>
      <w:pPr>
        <w:ind w:left="540"/>
        <w:rPr>
          <w:rFonts w:cs="Arial"/>
        </w:rPr>
      </w:pPr>
    </w:p>
    <w:p>
      <w:pPr>
        <w:ind w:left="540"/>
        <w:rPr>
          <w:rFonts w:cs="Arial"/>
        </w:rPr>
      </w:pPr>
    </w:p>
    <w:p>
      <w:pPr>
        <w:ind w:left="540"/>
        <w:rPr>
          <w:rFonts w:cs="Arial"/>
        </w:rPr>
      </w:pPr>
    </w:p>
    <w:p>
      <w:pPr>
        <w:ind w:left="540"/>
        <w:rPr>
          <w:rFonts w:cs="Arial"/>
        </w:rPr>
      </w:pPr>
    </w:p>
    <w:p>
      <w:pPr>
        <w:ind w:left="540"/>
        <w:rPr>
          <w:rFonts w:cs="Arial"/>
        </w:rPr>
      </w:pPr>
    </w:p>
    <w:p>
      <w:pPr>
        <w:ind w:left="540"/>
        <w:rPr>
          <w:rFonts w:cs="Arial"/>
        </w:rPr>
      </w:pPr>
    </w:p>
    <w:p>
      <w:pPr>
        <w:ind w:left="540"/>
        <w:rPr>
          <w:rFonts w:cs="Arial"/>
        </w:rPr>
      </w:pPr>
    </w:p>
    <w:p>
      <w:pPr>
        <w:ind w:left="540"/>
        <w:rPr>
          <w:rFonts w:cs="Arial"/>
        </w:rPr>
      </w:pPr>
    </w:p>
    <w:p>
      <w:pPr>
        <w:ind w:left="540"/>
        <w:rPr>
          <w:rFonts w:cs="Arial"/>
        </w:rPr>
      </w:pPr>
    </w:p>
    <w:p>
      <w:pPr>
        <w:ind w:left="540"/>
        <w:rPr>
          <w:rFonts w:cs="Arial"/>
        </w:rPr>
      </w:pPr>
    </w:p>
    <w:p>
      <w:pPr>
        <w:ind w:left="540"/>
        <w:rPr>
          <w:rFonts w:cs="Arial"/>
        </w:rPr>
      </w:pPr>
    </w:p>
    <w:p>
      <w:pPr>
        <w:ind w:left="540"/>
        <w:rPr>
          <w:rFonts w:cs="Arial"/>
        </w:rPr>
      </w:pPr>
    </w:p>
    <w:p>
      <w:pPr>
        <w:outlineLvl w:val="0"/>
        <w:rPr>
          <w:rFonts w:cs="Arial"/>
          <w:lang w:val="en-GB"/>
        </w:rPr>
      </w:pPr>
      <w:r>
        <w:rPr>
          <w:rFonts w:ascii="Arial Narrow" w:hAnsi="Arial Narrow"/>
          <w:sz w:val="22"/>
          <w:szCs w:val="22"/>
        </w:rPr>
        <w:br w:type="page"/>
      </w:r>
    </w:p>
    <w:p>
      <w:pPr>
        <w:ind w:left="0" w:firstLine="180"/>
        <w:rPr>
          <w:rFonts w:cs="Arial"/>
          <w:b/>
          <w:color w:val="000000"/>
          <w:lang w:val="en-GB"/>
        </w:rPr>
      </w:pPr>
      <w:r>
        <w:rPr>
          <w:rFonts w:cs="Arial"/>
          <w:b/>
          <w:color w:val="000000"/>
          <w:lang w:val="en-GB"/>
        </w:rPr>
        <w:t>PATCH MANAGEMENT REPORT</w:t>
      </w:r>
    </w:p>
    <w:p>
      <w:pPr>
        <w:ind w:left="0"/>
        <w:rPr>
          <w:rFonts w:cs="Arial"/>
          <w:b/>
          <w:color w:val="943634"/>
          <w:lang w:val="en-GB"/>
        </w:rPr>
      </w:pPr>
    </w:p>
    <w:p>
      <w:pPr>
        <w:ind w:left="0"/>
        <w:rPr>
          <w:rFonts w:cs="Arial"/>
          <w:b/>
          <w:color w:val="943634"/>
          <w:lang w:val="en-GB"/>
        </w:rPr>
      </w:pPr>
    </w:p>
    <w:p>
      <w:pPr>
        <w:ind w:left="0" w:firstLine="270"/>
        <w:rPr>
          <w:rFonts w:cs="Arial"/>
          <w:color w:val="000000"/>
          <w:lang w:val="en-GB"/>
        </w:rPr>
      </w:pPr>
      <w:r>
        <w:rPr>
          <w:rFonts w:cs="Arial"/>
          <w:color w:val="000000"/>
          <w:lang w:val="en-GB"/>
        </w:rPr>
        <w:t>Application</w:t>
      </w:r>
      <w:r>
        <w:rPr>
          <w:rFonts w:cs="Arial"/>
          <w:color w:val="000000"/>
          <w:lang w:val="en-GB"/>
        </w:rPr>
        <w:tab/>
      </w:r>
      <w:r>
        <w:rPr>
          <w:rFonts w:cs="Arial"/>
          <w:color w:val="000000"/>
          <w:lang w:val="en-GB"/>
        </w:rPr>
        <w:tab/>
      </w:r>
      <w:r>
        <w:rPr>
          <w:rFonts w:cs="Arial"/>
          <w:color w:val="000000"/>
          <w:lang w:val="en-GB"/>
        </w:rPr>
        <w:t>:</w:t>
      </w:r>
      <w:r>
        <w:rPr>
          <w:rFonts w:cs="Arial"/>
          <w:color w:val="000000"/>
          <w:lang w:val="en-GB"/>
        </w:rPr>
        <w:tab/>
      </w:r>
      <w:r>
        <w:rPr>
          <w:rFonts w:cs="Arial"/>
          <w:color w:val="000000"/>
          <w:lang w:val="en-GB"/>
        </w:rPr>
        <w:t>____________________EVR_______________________________</w:t>
      </w:r>
    </w:p>
    <w:p>
      <w:pPr>
        <w:ind w:left="0"/>
        <w:rPr>
          <w:rFonts w:cs="Arial"/>
          <w:color w:val="000000"/>
          <w:lang w:val="en-GB"/>
        </w:rPr>
      </w:pPr>
    </w:p>
    <w:p>
      <w:pPr>
        <w:ind w:left="0" w:firstLine="270"/>
        <w:rPr>
          <w:rFonts w:cs="Arial"/>
          <w:b/>
          <w:color w:val="000000"/>
          <w:lang w:val="en-GB"/>
        </w:rPr>
      </w:pPr>
      <w:r>
        <w:rPr>
          <w:rFonts w:cs="Arial"/>
          <w:color w:val="000000"/>
          <w:lang w:val="en-GB"/>
        </w:rPr>
        <w:t>Owner</w:t>
      </w:r>
      <w:r>
        <w:rPr>
          <w:rFonts w:cs="Arial"/>
          <w:b/>
          <w:color w:val="000000"/>
          <w:lang w:val="en-GB"/>
        </w:rPr>
        <w:tab/>
      </w:r>
      <w:r>
        <w:rPr>
          <w:rFonts w:cs="Arial"/>
          <w:b/>
          <w:color w:val="000000"/>
          <w:lang w:val="en-GB"/>
        </w:rPr>
        <w:tab/>
      </w:r>
      <w:r>
        <w:rPr>
          <w:rFonts w:cs="Arial"/>
          <w:b/>
          <w:color w:val="000000"/>
          <w:lang w:val="en-GB"/>
        </w:rPr>
        <w:tab/>
      </w:r>
      <w:r>
        <w:rPr>
          <w:rFonts w:cs="Arial"/>
          <w:b/>
          <w:color w:val="000000"/>
          <w:lang w:val="en-GB"/>
        </w:rPr>
        <w:t>:</w:t>
      </w:r>
      <w:r>
        <w:rPr>
          <w:rFonts w:cs="Arial"/>
          <w:b/>
          <w:color w:val="000000"/>
          <w:lang w:val="en-GB"/>
        </w:rPr>
        <w:tab/>
      </w:r>
      <w:r>
        <w:rPr>
          <w:rFonts w:cs="Arial"/>
          <w:b/>
          <w:color w:val="000000"/>
          <w:lang w:val="en-GB"/>
        </w:rPr>
        <w:t>______________________________________________________</w:t>
      </w:r>
    </w:p>
    <w:p>
      <w:pPr>
        <w:ind w:left="0"/>
        <w:rPr>
          <w:rFonts w:cs="Arial"/>
          <w:b/>
          <w:color w:val="000000"/>
          <w:lang w:val="en-GB"/>
        </w:rPr>
      </w:pPr>
    </w:p>
    <w:p>
      <w:pPr>
        <w:ind w:left="0"/>
        <w:rPr>
          <w:rFonts w:cs="Arial"/>
          <w:b/>
          <w:color w:val="000000"/>
          <w:lang w:val="en-GB"/>
        </w:rPr>
      </w:pPr>
    </w:p>
    <w:tbl>
      <w:tblPr>
        <w:tblStyle w:val="12"/>
        <w:tblW w:w="9675"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28"/>
        <w:gridCol w:w="70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2" w:hRule="atLeast"/>
        </w:trPr>
        <w:tc>
          <w:tcPr>
            <w:tcW w:w="2628" w:type="dxa"/>
            <w:vAlign w:val="center"/>
          </w:tcPr>
          <w:p>
            <w:pPr>
              <w:ind w:left="0"/>
              <w:jc w:val="center"/>
              <w:rPr>
                <w:rFonts w:cs="Arial"/>
                <w:b/>
                <w:color w:val="000000"/>
                <w:lang w:val="en-GB"/>
              </w:rPr>
            </w:pPr>
            <w:r>
              <w:rPr>
                <w:rFonts w:cs="Arial"/>
                <w:b/>
                <w:color w:val="000000"/>
                <w:lang w:val="en-GB"/>
              </w:rPr>
              <w:t>Date</w:t>
            </w:r>
          </w:p>
        </w:tc>
        <w:tc>
          <w:tcPr>
            <w:tcW w:w="7047" w:type="dxa"/>
            <w:vAlign w:val="center"/>
          </w:tcPr>
          <w:p>
            <w:pPr>
              <w:ind w:left="0"/>
              <w:jc w:val="center"/>
              <w:rPr>
                <w:rFonts w:cs="Arial"/>
                <w:b/>
                <w:color w:val="000000"/>
                <w:lang w:val="en-GB"/>
              </w:rPr>
            </w:pPr>
            <w:r>
              <w:rPr>
                <w:rFonts w:cs="Arial"/>
                <w:b/>
                <w:color w:val="000000"/>
                <w:lang w:val="en-GB"/>
              </w:rPr>
              <w:t>Patch / Service Pack Applied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1" w:hRule="atLeast"/>
        </w:trPr>
        <w:tc>
          <w:tcPr>
            <w:tcW w:w="2628" w:type="dxa"/>
          </w:tcPr>
          <w:p>
            <w:pPr>
              <w:ind w:left="0"/>
              <w:rPr>
                <w:rFonts w:cs="Arial"/>
                <w:color w:val="000000"/>
                <w:lang w:val="en-GB"/>
              </w:rPr>
            </w:pPr>
            <w:r>
              <w:rPr>
                <w:rFonts w:cs="Arial"/>
                <w:color w:val="000000"/>
                <w:lang w:val="en-GB"/>
              </w:rPr>
              <w:t>NIL</w:t>
            </w:r>
          </w:p>
        </w:tc>
        <w:tc>
          <w:tcPr>
            <w:tcW w:w="7047" w:type="dxa"/>
          </w:tcPr>
          <w:p>
            <w:pPr>
              <w:ind w:left="0"/>
              <w:rPr>
                <w:rFonts w:cs="Arial"/>
                <w:color w:val="000000"/>
                <w:lang w:val="en-GB"/>
              </w:rPr>
            </w:pPr>
            <w:r>
              <w:rPr>
                <w:rFonts w:cs="Arial"/>
                <w:color w:val="000000"/>
                <w:lang w:val="en-GB"/>
              </w:rPr>
              <w:t>NIL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628" w:type="dxa"/>
          </w:tcPr>
          <w:p>
            <w:pPr>
              <w:ind w:left="0"/>
              <w:rPr>
                <w:rFonts w:cs="Arial"/>
                <w:b/>
                <w:color w:val="000000"/>
                <w:lang w:val="en-GB"/>
              </w:rPr>
            </w:pPr>
          </w:p>
        </w:tc>
        <w:tc>
          <w:tcPr>
            <w:tcW w:w="7047" w:type="dxa"/>
          </w:tcPr>
          <w:p>
            <w:pPr>
              <w:ind w:left="0"/>
              <w:rPr>
                <w:rFonts w:cs="Arial"/>
                <w:b/>
                <w:color w:val="000000"/>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628" w:type="dxa"/>
          </w:tcPr>
          <w:p>
            <w:pPr>
              <w:ind w:left="0"/>
              <w:rPr>
                <w:rFonts w:cs="Arial"/>
                <w:b/>
                <w:color w:val="000000"/>
                <w:lang w:val="en-GB"/>
              </w:rPr>
            </w:pPr>
          </w:p>
        </w:tc>
        <w:tc>
          <w:tcPr>
            <w:tcW w:w="7047" w:type="dxa"/>
          </w:tcPr>
          <w:p>
            <w:pPr>
              <w:ind w:left="0"/>
              <w:rPr>
                <w:rFonts w:cs="Arial"/>
                <w:b/>
                <w:color w:val="000000"/>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628" w:type="dxa"/>
          </w:tcPr>
          <w:p>
            <w:pPr>
              <w:ind w:left="0"/>
              <w:rPr>
                <w:rFonts w:cs="Arial"/>
                <w:b/>
                <w:color w:val="000000"/>
                <w:lang w:val="en-GB"/>
              </w:rPr>
            </w:pPr>
          </w:p>
        </w:tc>
        <w:tc>
          <w:tcPr>
            <w:tcW w:w="7047" w:type="dxa"/>
          </w:tcPr>
          <w:p>
            <w:pPr>
              <w:ind w:left="0"/>
              <w:rPr>
                <w:rFonts w:cs="Arial"/>
                <w:b/>
                <w:color w:val="000000"/>
                <w:lang w:val="en-GB"/>
              </w:rPr>
            </w:pPr>
          </w:p>
        </w:tc>
      </w:tr>
    </w:tbl>
    <w:p>
      <w:pPr>
        <w:ind w:left="0"/>
        <w:rPr>
          <w:rFonts w:cs="Arial"/>
          <w:b/>
          <w:color w:val="000000"/>
          <w:lang w:val="en-GB"/>
        </w:rPr>
      </w:pPr>
    </w:p>
    <w:p>
      <w:pPr>
        <w:ind w:left="0"/>
        <w:rPr>
          <w:rFonts w:cs="Arial"/>
          <w:b/>
          <w:color w:val="000000"/>
          <w:lang w:val="en-GB"/>
        </w:rPr>
      </w:pPr>
    </w:p>
    <w:p>
      <w:pPr>
        <w:ind w:left="0" w:firstLine="810"/>
        <w:rPr>
          <w:rFonts w:cs="Arial"/>
          <w:b/>
          <w:color w:val="000000"/>
          <w:lang w:val="en-GB"/>
        </w:rPr>
      </w:pPr>
      <w:r>
        <w:rPr>
          <w:rFonts w:cs="Arial"/>
          <w:b/>
          <w:color w:val="000000"/>
          <w:lang w:val="en-GB"/>
        </w:rPr>
        <w:t>Prepared By:</w:t>
      </w:r>
      <w:r>
        <w:rPr>
          <w:rFonts w:cs="Arial"/>
          <w:b/>
          <w:color w:val="000000"/>
          <w:lang w:val="en-GB"/>
        </w:rPr>
        <w:tab/>
      </w:r>
      <w:r>
        <w:rPr>
          <w:rFonts w:cs="Arial"/>
          <w:b/>
          <w:color w:val="000000"/>
          <w:lang w:val="en-GB"/>
        </w:rPr>
        <w:tab/>
      </w:r>
      <w:r>
        <w:rPr>
          <w:rFonts w:cs="Arial"/>
          <w:b/>
          <w:color w:val="000000"/>
          <w:lang w:val="en-GB"/>
        </w:rPr>
        <w:tab/>
      </w:r>
      <w:r>
        <w:rPr>
          <w:rFonts w:cs="Arial"/>
          <w:b/>
          <w:color w:val="000000"/>
          <w:lang w:val="en-GB"/>
        </w:rPr>
        <w:tab/>
      </w:r>
      <w:r>
        <w:rPr>
          <w:rFonts w:cs="Arial"/>
          <w:b/>
          <w:color w:val="000000"/>
          <w:lang w:val="en-GB"/>
        </w:rPr>
        <w:tab/>
      </w:r>
      <w:r>
        <w:rPr>
          <w:rFonts w:cs="Arial"/>
          <w:b/>
          <w:color w:val="000000"/>
          <w:lang w:val="en-GB"/>
        </w:rPr>
        <w:tab/>
      </w:r>
      <w:r>
        <w:rPr>
          <w:rFonts w:cs="Arial"/>
          <w:b/>
          <w:color w:val="000000"/>
          <w:lang w:val="en-GB"/>
        </w:rPr>
        <w:tab/>
      </w:r>
      <w:r>
        <w:rPr>
          <w:rFonts w:cs="Arial"/>
          <w:b/>
          <w:color w:val="000000"/>
          <w:lang w:val="en-GB"/>
        </w:rPr>
        <w:tab/>
      </w:r>
      <w:r>
        <w:rPr>
          <w:rFonts w:cs="Arial"/>
          <w:b/>
          <w:color w:val="000000"/>
          <w:lang w:val="en-GB"/>
        </w:rPr>
        <w:tab/>
      </w:r>
      <w:r>
        <w:rPr>
          <w:rFonts w:cs="Arial"/>
          <w:b/>
          <w:color w:val="000000"/>
          <w:lang w:val="en-GB"/>
        </w:rPr>
        <w:tab/>
      </w:r>
      <w:r>
        <w:rPr>
          <w:rFonts w:cs="Arial"/>
          <w:b/>
          <w:color w:val="000000"/>
          <w:lang w:val="en-GB"/>
        </w:rPr>
        <w:tab/>
      </w:r>
      <w:r>
        <w:rPr>
          <w:rFonts w:cs="Arial"/>
          <w:b/>
          <w:color w:val="000000"/>
          <w:lang w:val="en-GB"/>
        </w:rPr>
        <w:tab/>
      </w:r>
      <w:r>
        <w:rPr>
          <w:rFonts w:cs="Arial"/>
          <w:b/>
          <w:color w:val="000000"/>
          <w:lang w:val="en-GB"/>
        </w:rPr>
        <w:t>Approved By:</w:t>
      </w:r>
    </w:p>
    <w:p>
      <w:pPr>
        <w:ind w:left="0"/>
        <w:rPr>
          <w:rFonts w:cs="Arial"/>
          <w:b/>
          <w:color w:val="000000"/>
          <w:lang w:val="en-GB"/>
        </w:rPr>
      </w:pPr>
    </w:p>
    <w:p>
      <w:pPr>
        <w:ind w:left="0"/>
        <w:rPr>
          <w:rFonts w:cs="Arial"/>
          <w:b/>
          <w:color w:val="000000"/>
          <w:lang w:val="en-GB"/>
        </w:rPr>
      </w:pPr>
    </w:p>
    <w:p>
      <w:pPr>
        <w:ind w:left="0" w:firstLine="360"/>
        <w:rPr>
          <w:rFonts w:cs="Arial"/>
          <w:b/>
          <w:color w:val="000000"/>
          <w:lang w:val="en-GB"/>
        </w:rPr>
      </w:pPr>
      <w:r>
        <w:rPr>
          <w:rFonts w:cs="Arial"/>
          <w:b/>
          <w:color w:val="000000"/>
          <w:lang w:val="en-GB"/>
        </w:rPr>
        <w:t xml:space="preserve">   ....................................................</w:t>
      </w:r>
      <w:r>
        <w:rPr>
          <w:rFonts w:cs="Arial"/>
          <w:b/>
          <w:color w:val="000000"/>
          <w:lang w:val="en-GB"/>
        </w:rPr>
        <w:tab/>
      </w:r>
      <w:r>
        <w:rPr>
          <w:rFonts w:cs="Arial"/>
          <w:b/>
          <w:color w:val="000000"/>
          <w:lang w:val="en-GB"/>
        </w:rPr>
        <w:tab/>
      </w:r>
      <w:r>
        <w:rPr>
          <w:rFonts w:cs="Arial"/>
          <w:b/>
          <w:color w:val="000000"/>
          <w:lang w:val="en-GB"/>
        </w:rPr>
        <w:tab/>
      </w:r>
      <w:r>
        <w:rPr>
          <w:rFonts w:cs="Arial"/>
          <w:b/>
          <w:color w:val="000000"/>
          <w:lang w:val="en-GB"/>
        </w:rPr>
        <w:tab/>
      </w:r>
      <w:r>
        <w:rPr>
          <w:rFonts w:cs="Arial"/>
          <w:b/>
          <w:color w:val="000000"/>
          <w:lang w:val="en-GB"/>
        </w:rPr>
        <w:tab/>
      </w:r>
      <w:r>
        <w:rPr>
          <w:rFonts w:cs="Arial"/>
          <w:b/>
          <w:color w:val="000000"/>
          <w:lang w:val="en-GB"/>
        </w:rPr>
        <w:tab/>
      </w:r>
      <w:r>
        <w:rPr>
          <w:rFonts w:cs="Arial"/>
          <w:b/>
          <w:color w:val="000000"/>
          <w:lang w:val="en-GB"/>
        </w:rPr>
        <w:tab/>
      </w:r>
      <w:r>
        <w:rPr>
          <w:rFonts w:cs="Arial"/>
          <w:b/>
          <w:color w:val="000000"/>
          <w:lang w:val="en-GB"/>
        </w:rPr>
        <w:t>....................................................</w:t>
      </w:r>
    </w:p>
    <w:p>
      <w:pPr>
        <w:ind w:left="0" w:firstLine="360"/>
        <w:rPr>
          <w:rFonts w:cs="Arial"/>
          <w:b/>
          <w:color w:val="000000"/>
          <w:lang w:val="en-GB"/>
        </w:rPr>
      </w:pPr>
      <w:r>
        <w:rPr>
          <w:rFonts w:cs="Arial"/>
          <w:b/>
          <w:color w:val="000000"/>
          <w:lang w:val="en-GB"/>
        </w:rPr>
        <w:tab/>
      </w:r>
      <w:r>
        <w:rPr>
          <w:rFonts w:cs="Arial"/>
          <w:b/>
          <w:color w:val="000000"/>
          <w:lang w:val="en-GB"/>
        </w:rPr>
        <w:tab/>
      </w:r>
      <w:r>
        <w:rPr>
          <w:rFonts w:cs="Arial"/>
          <w:b/>
          <w:color w:val="000000"/>
          <w:lang w:val="en-GB"/>
        </w:rPr>
        <w:t>System Admin</w:t>
      </w:r>
      <w:r>
        <w:rPr>
          <w:rFonts w:cs="Arial"/>
          <w:b/>
          <w:color w:val="000000"/>
          <w:lang w:val="en-GB"/>
        </w:rPr>
        <w:tab/>
      </w:r>
      <w:r>
        <w:rPr>
          <w:rFonts w:cs="Arial"/>
          <w:b/>
          <w:color w:val="000000"/>
          <w:lang w:val="en-GB"/>
        </w:rPr>
        <w:tab/>
      </w:r>
      <w:r>
        <w:rPr>
          <w:rFonts w:cs="Arial"/>
          <w:b/>
          <w:color w:val="000000"/>
          <w:lang w:val="en-GB"/>
        </w:rPr>
        <w:tab/>
      </w:r>
      <w:r>
        <w:rPr>
          <w:rFonts w:cs="Arial"/>
          <w:b/>
          <w:color w:val="000000"/>
          <w:lang w:val="en-GB"/>
        </w:rPr>
        <w:tab/>
      </w:r>
      <w:r>
        <w:rPr>
          <w:rFonts w:cs="Arial"/>
          <w:b/>
          <w:color w:val="000000"/>
          <w:lang w:val="en-GB"/>
        </w:rPr>
        <w:tab/>
      </w:r>
      <w:r>
        <w:rPr>
          <w:rFonts w:cs="Arial"/>
          <w:b/>
          <w:color w:val="000000"/>
          <w:lang w:val="en-GB"/>
        </w:rPr>
        <w:tab/>
      </w:r>
      <w:r>
        <w:rPr>
          <w:rFonts w:cs="Arial"/>
          <w:b/>
          <w:color w:val="000000"/>
          <w:lang w:val="en-GB"/>
        </w:rPr>
        <w:tab/>
      </w:r>
      <w:r>
        <w:rPr>
          <w:rFonts w:cs="Arial"/>
          <w:b/>
          <w:color w:val="000000"/>
          <w:lang w:val="en-GB"/>
        </w:rPr>
        <w:tab/>
      </w:r>
      <w:r>
        <w:rPr>
          <w:rFonts w:cs="Arial"/>
          <w:b/>
          <w:color w:val="000000"/>
          <w:lang w:val="en-GB"/>
        </w:rPr>
        <w:tab/>
      </w:r>
      <w:r>
        <w:rPr>
          <w:rFonts w:cs="Arial"/>
          <w:b/>
          <w:color w:val="000000"/>
          <w:lang w:val="en-GB"/>
        </w:rPr>
        <w:tab/>
      </w:r>
      <w:r>
        <w:rPr>
          <w:rFonts w:cs="Arial"/>
          <w:b/>
          <w:color w:val="000000"/>
          <w:lang w:val="en-GB"/>
        </w:rPr>
        <w:tab/>
      </w:r>
      <w:r>
        <w:rPr>
          <w:rFonts w:cs="Arial"/>
          <w:b/>
          <w:color w:val="000000"/>
          <w:lang w:val="en-GB"/>
        </w:rPr>
        <w:tab/>
      </w:r>
      <w:r>
        <w:rPr>
          <w:rFonts w:cs="Arial"/>
          <w:b/>
          <w:color w:val="000000"/>
          <w:lang w:val="en-GB"/>
        </w:rPr>
        <w:t>System Owner</w:t>
      </w:r>
    </w:p>
    <w:p>
      <w:pPr>
        <w:ind w:left="0"/>
        <w:rPr>
          <w:rFonts w:cs="Arial"/>
          <w:b/>
          <w:color w:val="000000"/>
          <w:lang w:val="en-GB"/>
        </w:rPr>
      </w:pPr>
    </w:p>
    <w:p>
      <w:pPr>
        <w:ind w:left="0"/>
        <w:rPr>
          <w:rFonts w:cs="Arial"/>
          <w:b/>
          <w:color w:val="000000"/>
          <w:lang w:val="en-GB"/>
        </w:rPr>
      </w:pPr>
    </w:p>
    <w:p>
      <w:pPr>
        <w:ind w:left="0"/>
        <w:rPr>
          <w:rFonts w:cs="Arial"/>
          <w:b/>
          <w:color w:val="000000"/>
          <w:lang w:val="en-GB"/>
        </w:rPr>
      </w:pPr>
    </w:p>
    <w:p>
      <w:pPr>
        <w:ind w:left="0"/>
        <w:rPr>
          <w:rFonts w:cs="Arial"/>
          <w:b/>
          <w:color w:val="000000"/>
          <w:lang w:val="en-GB"/>
        </w:rPr>
      </w:pPr>
    </w:p>
    <w:p>
      <w:pPr>
        <w:ind w:left="0"/>
        <w:rPr>
          <w:rFonts w:cs="Arial"/>
          <w:b/>
          <w:color w:val="000000"/>
          <w:lang w:val="en-GB"/>
        </w:rPr>
      </w:pPr>
    </w:p>
    <w:p>
      <w:pPr>
        <w:ind w:left="0"/>
        <w:rPr>
          <w:rFonts w:cs="Arial"/>
          <w:b/>
          <w:color w:val="000000"/>
          <w:lang w:val="en-GB"/>
        </w:rPr>
      </w:pPr>
    </w:p>
    <w:p>
      <w:pPr>
        <w:ind w:left="0"/>
        <w:rPr>
          <w:rFonts w:cs="Arial"/>
          <w:b/>
          <w:color w:val="000000"/>
          <w:lang w:val="en-GB"/>
        </w:rPr>
      </w:pPr>
    </w:p>
    <w:p>
      <w:pPr>
        <w:ind w:left="0"/>
        <w:rPr>
          <w:rFonts w:cs="Arial"/>
          <w:b/>
          <w:color w:val="000000"/>
          <w:lang w:val="en-GB"/>
        </w:rPr>
      </w:pPr>
    </w:p>
    <w:p>
      <w:pPr>
        <w:ind w:left="0"/>
        <w:rPr>
          <w:rFonts w:cs="Arial"/>
          <w:b/>
          <w:color w:val="000000"/>
          <w:lang w:val="en-GB"/>
        </w:rPr>
      </w:pPr>
    </w:p>
    <w:p>
      <w:pPr>
        <w:ind w:left="0"/>
        <w:rPr>
          <w:rFonts w:cs="Arial"/>
          <w:b/>
          <w:color w:val="000000"/>
          <w:lang w:val="en-GB"/>
        </w:rPr>
      </w:pPr>
    </w:p>
    <w:p>
      <w:pPr>
        <w:ind w:left="0"/>
        <w:rPr>
          <w:rFonts w:cs="Arial"/>
          <w:b/>
          <w:color w:val="000000"/>
          <w:lang w:val="en-GB"/>
        </w:rPr>
      </w:pPr>
    </w:p>
    <w:p>
      <w:pPr>
        <w:ind w:left="0"/>
        <w:rPr>
          <w:rFonts w:cs="Arial"/>
          <w:b/>
          <w:color w:val="000000"/>
          <w:lang w:val="en-GB"/>
        </w:rPr>
      </w:pPr>
    </w:p>
    <w:p>
      <w:pPr>
        <w:ind w:left="0"/>
        <w:rPr>
          <w:rFonts w:cs="Arial"/>
          <w:b/>
          <w:color w:val="000000"/>
          <w:lang w:val="en-GB"/>
        </w:rPr>
      </w:pPr>
    </w:p>
    <w:p>
      <w:pPr>
        <w:ind w:left="0"/>
        <w:rPr>
          <w:rFonts w:cs="Arial"/>
          <w:b/>
          <w:color w:val="000000"/>
          <w:lang w:val="en-GB"/>
        </w:rPr>
      </w:pPr>
    </w:p>
    <w:p>
      <w:pPr>
        <w:ind w:left="0"/>
        <w:rPr>
          <w:rFonts w:cs="Arial"/>
          <w:b/>
          <w:color w:val="000000"/>
          <w:lang w:val="en-GB"/>
        </w:rPr>
      </w:pPr>
    </w:p>
    <w:p>
      <w:pPr>
        <w:ind w:left="0"/>
        <w:rPr>
          <w:rFonts w:cs="Arial"/>
          <w:b/>
          <w:color w:val="943634"/>
          <w:lang w:val="en-GB"/>
        </w:rPr>
      </w:pPr>
    </w:p>
    <w:p>
      <w:pPr>
        <w:ind w:left="0"/>
        <w:rPr>
          <w:rFonts w:cs="Arial"/>
          <w:b/>
          <w:color w:val="000000"/>
          <w:lang w:val="en-GB"/>
        </w:rPr>
      </w:pPr>
    </w:p>
    <w:p>
      <w:pPr>
        <w:ind w:left="0"/>
        <w:rPr>
          <w:rFonts w:cs="Arial"/>
          <w:b/>
          <w:color w:val="000000"/>
          <w:lang w:val="en-GB"/>
        </w:rPr>
      </w:pPr>
    </w:p>
    <w:p>
      <w:pPr>
        <w:ind w:left="0"/>
        <w:rPr>
          <w:rFonts w:cs="Arial"/>
          <w:b/>
          <w:color w:val="000000"/>
          <w:lang w:val="en-GB"/>
        </w:rPr>
      </w:pPr>
      <w:r>
        <w:rPr>
          <w:rFonts w:cs="Arial"/>
          <w:b/>
          <w:color w:val="000000"/>
          <w:lang w:val="en-GB"/>
        </w:rPr>
        <w:t>BACKUP RESTORATION REPORT</w:t>
      </w:r>
    </w:p>
    <w:p>
      <w:pPr>
        <w:ind w:left="0"/>
        <w:rPr>
          <w:rFonts w:cs="Arial"/>
          <w:b/>
          <w:color w:val="000000"/>
          <w:lang w:val="en-GB"/>
        </w:rPr>
      </w:pPr>
    </w:p>
    <w:p>
      <w:pPr>
        <w:ind w:left="0"/>
        <w:rPr>
          <w:rFonts w:cs="Arial"/>
          <w:b/>
          <w:color w:val="943634"/>
          <w:lang w:val="en-GB"/>
        </w:rPr>
      </w:pPr>
    </w:p>
    <w:p>
      <w:pPr>
        <w:ind w:left="0"/>
        <w:rPr>
          <w:rFonts w:cs="Arial"/>
          <w:color w:val="000000"/>
          <w:lang w:val="en-GB"/>
        </w:rPr>
      </w:pPr>
      <w:r>
        <w:rPr>
          <w:rFonts w:cs="Arial"/>
          <w:color w:val="000000"/>
          <w:lang w:val="en-GB"/>
        </w:rPr>
        <w:t>Application</w:t>
      </w:r>
      <w:r>
        <w:rPr>
          <w:rFonts w:cs="Arial"/>
          <w:color w:val="000000"/>
          <w:lang w:val="en-GB"/>
        </w:rPr>
        <w:tab/>
      </w:r>
      <w:r>
        <w:rPr>
          <w:rFonts w:cs="Arial"/>
          <w:color w:val="000000"/>
          <w:lang w:val="en-GB"/>
        </w:rPr>
        <w:tab/>
      </w:r>
      <w:r>
        <w:rPr>
          <w:rFonts w:cs="Arial"/>
          <w:color w:val="000000"/>
          <w:lang w:val="en-GB"/>
        </w:rPr>
        <w:t>:</w:t>
      </w:r>
      <w:r>
        <w:rPr>
          <w:rFonts w:cs="Arial"/>
          <w:color w:val="000000"/>
          <w:lang w:val="en-GB"/>
        </w:rPr>
        <w:tab/>
      </w:r>
      <w:r>
        <w:rPr>
          <w:rFonts w:cs="Arial"/>
          <w:color w:val="000000"/>
          <w:lang w:val="en-GB"/>
        </w:rPr>
        <w:t>______________________________________________________</w:t>
      </w:r>
    </w:p>
    <w:p>
      <w:pPr>
        <w:ind w:left="0"/>
        <w:rPr>
          <w:rFonts w:cs="Arial"/>
          <w:color w:val="000000"/>
          <w:lang w:val="en-GB"/>
        </w:rPr>
      </w:pPr>
    </w:p>
    <w:p>
      <w:pPr>
        <w:ind w:left="0"/>
        <w:rPr>
          <w:rFonts w:cs="Arial"/>
          <w:b/>
          <w:color w:val="000000"/>
          <w:lang w:val="en-GB"/>
        </w:rPr>
      </w:pPr>
      <w:r>
        <w:rPr>
          <w:rFonts w:cs="Arial"/>
          <w:color w:val="000000"/>
          <w:lang w:val="en-GB"/>
        </w:rPr>
        <w:t>Owner</w:t>
      </w:r>
      <w:r>
        <w:rPr>
          <w:rFonts w:cs="Arial"/>
          <w:b/>
          <w:color w:val="000000"/>
          <w:lang w:val="en-GB"/>
        </w:rPr>
        <w:tab/>
      </w:r>
      <w:r>
        <w:rPr>
          <w:rFonts w:cs="Arial"/>
          <w:b/>
          <w:color w:val="000000"/>
          <w:lang w:val="en-GB"/>
        </w:rPr>
        <w:tab/>
      </w:r>
      <w:r>
        <w:rPr>
          <w:rFonts w:cs="Arial"/>
          <w:b/>
          <w:color w:val="000000"/>
          <w:lang w:val="en-GB"/>
        </w:rPr>
        <w:tab/>
      </w:r>
      <w:r>
        <w:rPr>
          <w:rFonts w:cs="Arial"/>
          <w:b/>
          <w:color w:val="000000"/>
          <w:lang w:val="en-GB"/>
        </w:rPr>
        <w:t>:</w:t>
      </w:r>
      <w:r>
        <w:rPr>
          <w:rFonts w:cs="Arial"/>
          <w:b/>
          <w:color w:val="000000"/>
          <w:lang w:val="en-GB"/>
        </w:rPr>
        <w:tab/>
      </w:r>
      <w:r>
        <w:rPr>
          <w:rFonts w:cs="Arial"/>
          <w:b/>
          <w:color w:val="000000"/>
          <w:lang w:val="en-GB"/>
        </w:rPr>
        <w:t>______________________________________________________</w:t>
      </w:r>
    </w:p>
    <w:p>
      <w:pPr>
        <w:ind w:left="0"/>
        <w:rPr>
          <w:rFonts w:cs="Arial"/>
          <w:b/>
          <w:color w:val="000000"/>
          <w:lang w:val="en-GB"/>
        </w:rPr>
      </w:pPr>
    </w:p>
    <w:p>
      <w:pPr>
        <w:ind w:left="0"/>
        <w:rPr>
          <w:rFonts w:cs="Arial"/>
          <w:b/>
          <w:color w:val="000000"/>
          <w:lang w:val="en-GB"/>
        </w:rPr>
      </w:pPr>
    </w:p>
    <w:tbl>
      <w:tblPr>
        <w:tblStyle w:val="12"/>
        <w:tblW w:w="96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28"/>
        <w:gridCol w:w="70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2" w:hRule="atLeast"/>
        </w:trPr>
        <w:tc>
          <w:tcPr>
            <w:tcW w:w="2628" w:type="dxa"/>
            <w:vAlign w:val="center"/>
          </w:tcPr>
          <w:p>
            <w:pPr>
              <w:ind w:left="0"/>
              <w:jc w:val="center"/>
              <w:rPr>
                <w:rFonts w:cs="Arial"/>
                <w:color w:val="000000"/>
                <w:lang w:val="en-GB"/>
              </w:rPr>
            </w:pPr>
            <w:r>
              <w:rPr>
                <w:rFonts w:cs="Arial"/>
                <w:b/>
                <w:color w:val="000000"/>
                <w:lang w:val="en-GB"/>
              </w:rPr>
              <w:t>Date</w:t>
            </w:r>
          </w:p>
        </w:tc>
        <w:tc>
          <w:tcPr>
            <w:tcW w:w="7047" w:type="dxa"/>
            <w:vAlign w:val="center"/>
          </w:tcPr>
          <w:p>
            <w:pPr>
              <w:ind w:left="0"/>
              <w:jc w:val="center"/>
              <w:rPr>
                <w:rFonts w:cs="Arial"/>
                <w:b/>
                <w:color w:val="000000"/>
                <w:lang w:val="en-GB"/>
              </w:rPr>
            </w:pPr>
            <w:r>
              <w:rPr>
                <w:rFonts w:cs="Arial"/>
                <w:b/>
                <w:color w:val="000000"/>
                <w:lang w:val="en-GB"/>
              </w:rPr>
              <w:t>Status of Restoration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71" w:hRule="atLeast"/>
        </w:trPr>
        <w:tc>
          <w:tcPr>
            <w:tcW w:w="2628" w:type="dxa"/>
          </w:tcPr>
          <w:p>
            <w:pPr>
              <w:ind w:left="0"/>
              <w:rPr>
                <w:rFonts w:cs="Arial"/>
                <w:b/>
                <w:color w:val="000000"/>
                <w:lang w:val="en-GB"/>
              </w:rPr>
            </w:pPr>
            <w:r>
              <w:rPr>
                <w:rFonts w:cs="Arial"/>
                <w:b/>
                <w:color w:val="000000"/>
                <w:lang w:val="en-GB"/>
              </w:rPr>
              <w:t>NIL</w:t>
            </w:r>
          </w:p>
        </w:tc>
        <w:tc>
          <w:tcPr>
            <w:tcW w:w="7047" w:type="dxa"/>
          </w:tcPr>
          <w:p>
            <w:pPr>
              <w:ind w:left="0"/>
              <w:rPr>
                <w:rFonts w:cs="Arial"/>
                <w:b/>
                <w:color w:val="000000"/>
                <w:lang w:val="en-GB"/>
              </w:rPr>
            </w:pPr>
            <w:r>
              <w:rPr>
                <w:rFonts w:cs="Arial"/>
                <w:b/>
                <w:color w:val="000000"/>
                <w:lang w:val="en-GB"/>
              </w:rPr>
              <w:t>NIL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06" w:hRule="atLeast"/>
        </w:trPr>
        <w:tc>
          <w:tcPr>
            <w:tcW w:w="2628" w:type="dxa"/>
          </w:tcPr>
          <w:p>
            <w:pPr>
              <w:ind w:left="0"/>
              <w:rPr>
                <w:rFonts w:cs="Arial"/>
                <w:b/>
                <w:color w:val="000000"/>
                <w:lang w:val="en-GB"/>
              </w:rPr>
            </w:pPr>
          </w:p>
        </w:tc>
        <w:tc>
          <w:tcPr>
            <w:tcW w:w="7047" w:type="dxa"/>
          </w:tcPr>
          <w:p>
            <w:pPr>
              <w:ind w:left="0"/>
              <w:rPr>
                <w:rFonts w:cs="Arial"/>
                <w:b/>
                <w:color w:val="000000"/>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628" w:type="dxa"/>
          </w:tcPr>
          <w:p>
            <w:pPr>
              <w:ind w:left="0"/>
              <w:rPr>
                <w:rFonts w:cs="Arial"/>
                <w:b/>
                <w:color w:val="000000"/>
                <w:lang w:val="en-GB"/>
              </w:rPr>
            </w:pPr>
          </w:p>
        </w:tc>
        <w:tc>
          <w:tcPr>
            <w:tcW w:w="7047" w:type="dxa"/>
          </w:tcPr>
          <w:p>
            <w:pPr>
              <w:ind w:left="0"/>
              <w:rPr>
                <w:rFonts w:cs="Arial"/>
                <w:b/>
                <w:color w:val="000000"/>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628" w:type="dxa"/>
          </w:tcPr>
          <w:p>
            <w:pPr>
              <w:ind w:left="0"/>
              <w:rPr>
                <w:rFonts w:cs="Arial"/>
                <w:b/>
                <w:color w:val="000000"/>
                <w:lang w:val="en-GB"/>
              </w:rPr>
            </w:pPr>
          </w:p>
        </w:tc>
        <w:tc>
          <w:tcPr>
            <w:tcW w:w="7047" w:type="dxa"/>
          </w:tcPr>
          <w:p>
            <w:pPr>
              <w:ind w:left="0"/>
              <w:rPr>
                <w:rFonts w:cs="Arial"/>
                <w:b/>
                <w:color w:val="000000"/>
                <w:lang w:val="en-GB"/>
              </w:rPr>
            </w:pPr>
          </w:p>
        </w:tc>
      </w:tr>
    </w:tbl>
    <w:p>
      <w:pPr>
        <w:ind w:left="0"/>
        <w:rPr>
          <w:rFonts w:cs="Arial"/>
          <w:b/>
          <w:color w:val="000000"/>
          <w:lang w:val="en-GB"/>
        </w:rPr>
      </w:pPr>
    </w:p>
    <w:p>
      <w:pPr>
        <w:ind w:left="0"/>
        <w:rPr>
          <w:rFonts w:cs="Arial"/>
          <w:b/>
          <w:color w:val="000000"/>
          <w:lang w:val="en-GB"/>
        </w:rPr>
      </w:pPr>
    </w:p>
    <w:p>
      <w:pPr>
        <w:ind w:left="0"/>
        <w:rPr>
          <w:rFonts w:cs="Arial"/>
          <w:b/>
          <w:color w:val="000000"/>
          <w:lang w:val="en-GB"/>
        </w:rPr>
      </w:pPr>
      <w:r>
        <w:rPr>
          <w:rFonts w:cs="Arial"/>
          <w:b/>
          <w:color w:val="000000"/>
          <w:lang w:val="en-GB"/>
        </w:rPr>
        <w:t>Prepared By:</w:t>
      </w:r>
      <w:r>
        <w:rPr>
          <w:rFonts w:cs="Arial"/>
          <w:b/>
          <w:color w:val="000000"/>
          <w:lang w:val="en-GB"/>
        </w:rPr>
        <w:tab/>
      </w:r>
      <w:r>
        <w:rPr>
          <w:rFonts w:cs="Arial"/>
          <w:b/>
          <w:color w:val="000000"/>
          <w:lang w:val="en-GB"/>
        </w:rPr>
        <w:tab/>
      </w:r>
      <w:r>
        <w:rPr>
          <w:rFonts w:cs="Arial"/>
          <w:b/>
          <w:color w:val="000000"/>
          <w:lang w:val="en-GB"/>
        </w:rPr>
        <w:tab/>
      </w:r>
      <w:r>
        <w:rPr>
          <w:rFonts w:cs="Arial"/>
          <w:b/>
          <w:color w:val="000000"/>
          <w:lang w:val="en-GB"/>
        </w:rPr>
        <w:tab/>
      </w:r>
      <w:r>
        <w:rPr>
          <w:rFonts w:cs="Arial"/>
          <w:b/>
          <w:color w:val="000000"/>
          <w:lang w:val="en-GB"/>
        </w:rPr>
        <w:tab/>
      </w:r>
      <w:r>
        <w:rPr>
          <w:rFonts w:cs="Arial"/>
          <w:b/>
          <w:color w:val="000000"/>
          <w:lang w:val="en-GB"/>
        </w:rPr>
        <w:tab/>
      </w:r>
      <w:r>
        <w:rPr>
          <w:rFonts w:cs="Arial"/>
          <w:b/>
          <w:color w:val="000000"/>
          <w:lang w:val="en-GB"/>
        </w:rPr>
        <w:tab/>
      </w:r>
      <w:r>
        <w:rPr>
          <w:rFonts w:cs="Arial"/>
          <w:b/>
          <w:color w:val="000000"/>
          <w:lang w:val="en-GB"/>
        </w:rPr>
        <w:tab/>
      </w:r>
      <w:r>
        <w:rPr>
          <w:rFonts w:cs="Arial"/>
          <w:b/>
          <w:color w:val="000000"/>
          <w:lang w:val="en-GB"/>
        </w:rPr>
        <w:tab/>
      </w:r>
      <w:r>
        <w:rPr>
          <w:rFonts w:cs="Arial"/>
          <w:b/>
          <w:color w:val="000000"/>
          <w:lang w:val="en-GB"/>
        </w:rPr>
        <w:tab/>
      </w:r>
      <w:r>
        <w:rPr>
          <w:rFonts w:cs="Arial"/>
          <w:b/>
          <w:color w:val="000000"/>
          <w:lang w:val="en-GB"/>
        </w:rPr>
        <w:tab/>
      </w:r>
      <w:r>
        <w:rPr>
          <w:rFonts w:cs="Arial"/>
          <w:b/>
          <w:color w:val="000000"/>
          <w:lang w:val="en-GB"/>
        </w:rPr>
        <w:tab/>
      </w:r>
      <w:r>
        <w:rPr>
          <w:rFonts w:cs="Arial"/>
          <w:b/>
          <w:color w:val="000000"/>
          <w:lang w:val="en-GB"/>
        </w:rPr>
        <w:t>Approved By:</w:t>
      </w:r>
    </w:p>
    <w:p>
      <w:pPr>
        <w:ind w:left="0"/>
        <w:rPr>
          <w:rFonts w:cs="Arial"/>
          <w:b/>
          <w:color w:val="000000"/>
          <w:lang w:val="en-GB"/>
        </w:rPr>
      </w:pPr>
    </w:p>
    <w:p>
      <w:pPr>
        <w:ind w:left="0"/>
        <w:rPr>
          <w:rFonts w:cs="Arial"/>
          <w:b/>
          <w:color w:val="000000"/>
          <w:lang w:val="en-GB"/>
        </w:rPr>
      </w:pPr>
    </w:p>
    <w:p>
      <w:pPr>
        <w:ind w:left="0"/>
        <w:rPr>
          <w:rFonts w:cs="Arial"/>
          <w:b/>
          <w:color w:val="000000"/>
          <w:lang w:val="en-GB"/>
        </w:rPr>
      </w:pPr>
      <w:r>
        <w:rPr>
          <w:rFonts w:cs="Arial"/>
          <w:b/>
          <w:color w:val="000000"/>
          <w:lang w:val="en-GB"/>
        </w:rPr>
        <w:t xml:space="preserve">   ....................................................</w:t>
      </w:r>
      <w:r>
        <w:rPr>
          <w:rFonts w:cs="Arial"/>
          <w:b/>
          <w:color w:val="000000"/>
          <w:lang w:val="en-GB"/>
        </w:rPr>
        <w:tab/>
      </w:r>
      <w:r>
        <w:rPr>
          <w:rFonts w:cs="Arial"/>
          <w:b/>
          <w:color w:val="000000"/>
          <w:lang w:val="en-GB"/>
        </w:rPr>
        <w:tab/>
      </w:r>
      <w:r>
        <w:rPr>
          <w:rFonts w:cs="Arial"/>
          <w:b/>
          <w:color w:val="000000"/>
          <w:lang w:val="en-GB"/>
        </w:rPr>
        <w:tab/>
      </w:r>
      <w:r>
        <w:rPr>
          <w:rFonts w:cs="Arial"/>
          <w:b/>
          <w:color w:val="000000"/>
          <w:lang w:val="en-GB"/>
        </w:rPr>
        <w:tab/>
      </w:r>
      <w:r>
        <w:rPr>
          <w:rFonts w:cs="Arial"/>
          <w:b/>
          <w:color w:val="000000"/>
          <w:lang w:val="en-GB"/>
        </w:rPr>
        <w:tab/>
      </w:r>
      <w:r>
        <w:rPr>
          <w:rFonts w:cs="Arial"/>
          <w:b/>
          <w:color w:val="000000"/>
          <w:lang w:val="en-GB"/>
        </w:rPr>
        <w:tab/>
      </w:r>
      <w:r>
        <w:rPr>
          <w:rFonts w:cs="Arial"/>
          <w:b/>
          <w:color w:val="000000"/>
          <w:lang w:val="en-GB"/>
        </w:rPr>
        <w:tab/>
      </w:r>
      <w:r>
        <w:rPr>
          <w:rFonts w:cs="Arial"/>
          <w:b/>
          <w:color w:val="000000"/>
          <w:lang w:val="en-GB"/>
        </w:rPr>
        <w:t>....................................................</w:t>
      </w:r>
    </w:p>
    <w:p>
      <w:pPr>
        <w:ind w:left="0"/>
        <w:rPr>
          <w:rFonts w:cs="Arial"/>
          <w:b/>
          <w:color w:val="000000"/>
          <w:lang w:val="en-GB"/>
        </w:rPr>
      </w:pPr>
      <w:r>
        <w:rPr>
          <w:rFonts w:cs="Arial"/>
          <w:b/>
          <w:color w:val="000000"/>
          <w:lang w:val="en-GB"/>
        </w:rPr>
        <w:tab/>
      </w:r>
      <w:r>
        <w:rPr>
          <w:rFonts w:cs="Arial"/>
          <w:b/>
          <w:color w:val="000000"/>
          <w:lang w:val="en-GB"/>
        </w:rPr>
        <w:tab/>
      </w:r>
      <w:r>
        <w:rPr>
          <w:rFonts w:cs="Arial"/>
          <w:b/>
          <w:color w:val="000000"/>
          <w:lang w:val="en-GB"/>
        </w:rPr>
        <w:t>Backup Admin</w:t>
      </w:r>
      <w:r>
        <w:rPr>
          <w:rFonts w:cs="Arial"/>
          <w:b/>
          <w:color w:val="000000"/>
          <w:lang w:val="en-GB"/>
        </w:rPr>
        <w:tab/>
      </w:r>
      <w:r>
        <w:rPr>
          <w:rFonts w:cs="Arial"/>
          <w:b/>
          <w:color w:val="000000"/>
          <w:lang w:val="en-GB"/>
        </w:rPr>
        <w:tab/>
      </w:r>
      <w:r>
        <w:rPr>
          <w:rFonts w:cs="Arial"/>
          <w:b/>
          <w:color w:val="000000"/>
          <w:lang w:val="en-GB"/>
        </w:rPr>
        <w:tab/>
      </w:r>
      <w:r>
        <w:rPr>
          <w:rFonts w:cs="Arial"/>
          <w:b/>
          <w:color w:val="000000"/>
          <w:lang w:val="en-GB"/>
        </w:rPr>
        <w:tab/>
      </w:r>
      <w:r>
        <w:rPr>
          <w:rFonts w:cs="Arial"/>
          <w:b/>
          <w:color w:val="000000"/>
          <w:lang w:val="en-GB"/>
        </w:rPr>
        <w:tab/>
      </w:r>
      <w:r>
        <w:rPr>
          <w:rFonts w:cs="Arial"/>
          <w:b/>
          <w:color w:val="000000"/>
          <w:lang w:val="en-GB"/>
        </w:rPr>
        <w:tab/>
      </w:r>
      <w:r>
        <w:rPr>
          <w:rFonts w:cs="Arial"/>
          <w:b/>
          <w:color w:val="000000"/>
          <w:lang w:val="en-GB"/>
        </w:rPr>
        <w:tab/>
      </w:r>
      <w:r>
        <w:rPr>
          <w:rFonts w:cs="Arial"/>
          <w:b/>
          <w:color w:val="000000"/>
          <w:lang w:val="en-GB"/>
        </w:rPr>
        <w:tab/>
      </w:r>
      <w:r>
        <w:rPr>
          <w:rFonts w:cs="Arial"/>
          <w:b/>
          <w:color w:val="000000"/>
          <w:lang w:val="en-GB"/>
        </w:rPr>
        <w:tab/>
      </w:r>
      <w:r>
        <w:rPr>
          <w:rFonts w:cs="Arial"/>
          <w:b/>
          <w:color w:val="000000"/>
          <w:lang w:val="en-GB"/>
        </w:rPr>
        <w:tab/>
      </w:r>
      <w:r>
        <w:rPr>
          <w:rFonts w:cs="Arial"/>
          <w:b/>
          <w:color w:val="000000"/>
          <w:lang w:val="en-GB"/>
        </w:rPr>
        <w:tab/>
      </w:r>
      <w:r>
        <w:rPr>
          <w:rFonts w:cs="Arial"/>
          <w:b/>
          <w:color w:val="000000"/>
          <w:lang w:val="en-GB"/>
        </w:rPr>
        <w:tab/>
      </w:r>
      <w:r>
        <w:rPr>
          <w:rFonts w:cs="Arial"/>
          <w:b/>
          <w:color w:val="000000"/>
          <w:lang w:val="en-GB"/>
        </w:rPr>
        <w:t>System Owner</w:t>
      </w:r>
    </w:p>
    <w:p>
      <w:pPr>
        <w:ind w:left="0"/>
        <w:rPr>
          <w:rFonts w:cs="Arial"/>
          <w:b/>
          <w:color w:val="000000"/>
          <w:lang w:val="en-GB"/>
        </w:rPr>
      </w:pPr>
    </w:p>
    <w:p>
      <w:pPr>
        <w:ind w:left="0"/>
        <w:rPr>
          <w:rFonts w:cs="Arial"/>
          <w:b/>
          <w:color w:val="000000"/>
          <w:lang w:val="en-GB"/>
        </w:rPr>
      </w:pPr>
    </w:p>
    <w:p>
      <w:pPr>
        <w:ind w:left="0"/>
        <w:rPr>
          <w:rFonts w:cs="Arial"/>
          <w:b/>
          <w:color w:val="000000"/>
          <w:lang w:val="en-GB"/>
        </w:rPr>
      </w:pPr>
    </w:p>
    <w:p>
      <w:pPr>
        <w:ind w:left="0"/>
        <w:rPr>
          <w:rFonts w:cs="Arial"/>
          <w:b/>
          <w:color w:val="000000"/>
          <w:lang w:val="en-GB"/>
        </w:rPr>
      </w:pPr>
    </w:p>
    <w:p>
      <w:pPr>
        <w:ind w:left="0"/>
        <w:rPr>
          <w:rFonts w:cs="Arial"/>
          <w:b/>
          <w:color w:val="000000"/>
          <w:lang w:val="en-GB"/>
        </w:rPr>
      </w:pPr>
    </w:p>
    <w:p>
      <w:pPr>
        <w:ind w:left="0"/>
        <w:rPr>
          <w:rFonts w:cs="Arial"/>
          <w:b/>
          <w:color w:val="000000"/>
          <w:lang w:val="en-GB"/>
        </w:rPr>
      </w:pPr>
    </w:p>
    <w:p>
      <w:pPr>
        <w:ind w:left="0"/>
        <w:rPr>
          <w:rFonts w:cs="Arial"/>
          <w:b/>
          <w:color w:val="000000"/>
          <w:lang w:val="en-GB"/>
        </w:rPr>
      </w:pPr>
    </w:p>
    <w:p>
      <w:pPr>
        <w:ind w:left="0"/>
        <w:rPr>
          <w:rFonts w:cs="Arial"/>
          <w:b/>
          <w:color w:val="000000"/>
          <w:lang w:val="en-GB"/>
        </w:rPr>
      </w:pPr>
    </w:p>
    <w:p>
      <w:pPr>
        <w:ind w:left="0"/>
        <w:rPr>
          <w:rFonts w:cs="Arial"/>
          <w:b/>
          <w:lang w:val="en-GB"/>
        </w:rPr>
      </w:pPr>
    </w:p>
    <w:p>
      <w:pPr>
        <w:ind w:left="0"/>
        <w:rPr>
          <w:rFonts w:cs="Arial"/>
          <w:b/>
          <w:lang w:val="en-GB"/>
        </w:rPr>
      </w:pPr>
    </w:p>
    <w:p>
      <w:pPr>
        <w:ind w:left="0"/>
        <w:rPr>
          <w:rFonts w:cs="Arial"/>
          <w:b/>
          <w:lang w:val="en-GB"/>
        </w:rPr>
      </w:pPr>
    </w:p>
    <w:p>
      <w:pPr>
        <w:ind w:left="0"/>
        <w:rPr>
          <w:rFonts w:cs="Arial"/>
          <w:b/>
          <w:lang w:val="en-GB"/>
        </w:rPr>
      </w:pPr>
    </w:p>
    <w:p>
      <w:pPr>
        <w:ind w:left="0"/>
        <w:rPr>
          <w:rFonts w:cs="Arial"/>
          <w:b/>
          <w:lang w:val="en-GB"/>
        </w:rPr>
      </w:pPr>
    </w:p>
    <w:p>
      <w:pPr>
        <w:ind w:left="0"/>
        <w:rPr>
          <w:rFonts w:cs="Arial"/>
          <w:b/>
          <w:lang w:val="en-GB"/>
        </w:rPr>
      </w:pPr>
    </w:p>
    <w:p>
      <w:pPr>
        <w:ind w:left="0"/>
        <w:rPr>
          <w:rFonts w:cs="Arial"/>
          <w:b/>
          <w:lang w:val="en-GB"/>
        </w:rPr>
      </w:pPr>
    </w:p>
    <w:p>
      <w:pPr>
        <w:ind w:left="0"/>
        <w:rPr>
          <w:rFonts w:cs="Arial"/>
          <w:b/>
          <w:lang w:val="en-GB"/>
        </w:rPr>
      </w:pPr>
    </w:p>
    <w:p>
      <w:pPr>
        <w:ind w:left="0"/>
        <w:rPr>
          <w:rFonts w:cs="Arial"/>
          <w:b/>
          <w:lang w:val="en-GB"/>
        </w:rPr>
      </w:pPr>
    </w:p>
    <w:p>
      <w:pPr>
        <w:ind w:left="0"/>
        <w:rPr>
          <w:rFonts w:cs="Arial"/>
          <w:b/>
          <w:lang w:val="en-GB"/>
        </w:rPr>
      </w:pPr>
    </w:p>
    <w:p>
      <w:pPr>
        <w:ind w:left="0" w:firstLine="360"/>
        <w:rPr>
          <w:rFonts w:cs="Arial"/>
          <w:b/>
          <w:color w:val="000000"/>
          <w:lang w:val="en-GB"/>
        </w:rPr>
      </w:pPr>
      <w:r>
        <w:rPr>
          <w:rFonts w:cs="Arial"/>
          <w:b/>
          <w:color w:val="000000"/>
          <w:lang w:val="en-GB"/>
        </w:rPr>
        <w:t>NON COMPLIANCE REPORT</w:t>
      </w:r>
    </w:p>
    <w:p>
      <w:pPr>
        <w:ind w:left="0"/>
        <w:rPr>
          <w:rFonts w:cs="Arial"/>
          <w:b/>
          <w:lang w:val="en-GB"/>
        </w:rPr>
      </w:pPr>
    </w:p>
    <w:p>
      <w:pPr>
        <w:ind w:left="0"/>
        <w:rPr>
          <w:rFonts w:cs="Arial"/>
          <w:b/>
          <w:lang w:val="en-GB"/>
        </w:rPr>
      </w:pPr>
    </w:p>
    <w:p>
      <w:pPr>
        <w:ind w:left="270"/>
        <w:rPr>
          <w:rFonts w:cs="Arial"/>
          <w:lang w:val="en-GB"/>
        </w:rPr>
      </w:pPr>
      <w:r>
        <w:rPr>
          <w:rFonts w:cs="Arial"/>
          <w:lang w:val="en-GB"/>
        </w:rPr>
        <w:t>Application</w:t>
      </w:r>
      <w:r>
        <w:rPr>
          <w:rFonts w:cs="Arial"/>
          <w:lang w:val="en-GB"/>
        </w:rPr>
        <w:tab/>
      </w:r>
      <w:r>
        <w:rPr>
          <w:rFonts w:cs="Arial"/>
          <w:lang w:val="en-GB"/>
        </w:rPr>
        <w:tab/>
      </w:r>
      <w:r>
        <w:rPr>
          <w:rFonts w:cs="Arial"/>
          <w:lang w:val="en-GB"/>
        </w:rPr>
        <w:t>:</w:t>
      </w:r>
      <w:r>
        <w:rPr>
          <w:rFonts w:cs="Arial"/>
          <w:lang w:val="en-GB"/>
        </w:rPr>
        <w:tab/>
      </w:r>
      <w:r>
        <w:rPr>
          <w:rFonts w:cs="Arial"/>
          <w:lang w:val="en-GB"/>
        </w:rPr>
        <w:t>______________________________________________________</w:t>
      </w:r>
    </w:p>
    <w:p>
      <w:pPr>
        <w:ind w:left="0"/>
        <w:rPr>
          <w:rFonts w:cs="Arial"/>
          <w:lang w:val="en-GB"/>
        </w:rPr>
      </w:pPr>
    </w:p>
    <w:p>
      <w:pPr>
        <w:ind w:left="0" w:firstLine="270"/>
        <w:rPr>
          <w:rFonts w:cs="Arial"/>
          <w:b/>
          <w:lang w:val="en-GB"/>
        </w:rPr>
      </w:pPr>
      <w:r>
        <w:rPr>
          <w:rFonts w:cs="Arial"/>
          <w:lang w:val="en-GB"/>
        </w:rPr>
        <w:t>Owner</w:t>
      </w:r>
      <w:r>
        <w:rPr>
          <w:rFonts w:cs="Arial"/>
          <w:b/>
          <w:lang w:val="en-GB"/>
        </w:rPr>
        <w:tab/>
      </w:r>
      <w:r>
        <w:rPr>
          <w:rFonts w:cs="Arial"/>
          <w:b/>
          <w:lang w:val="en-GB"/>
        </w:rPr>
        <w:tab/>
      </w:r>
      <w:r>
        <w:rPr>
          <w:rFonts w:cs="Arial"/>
          <w:b/>
          <w:lang w:val="en-GB"/>
        </w:rPr>
        <w:tab/>
      </w:r>
      <w:r>
        <w:rPr>
          <w:rFonts w:cs="Arial"/>
          <w:b/>
          <w:lang w:val="en-GB"/>
        </w:rPr>
        <w:t>:</w:t>
      </w:r>
      <w:r>
        <w:rPr>
          <w:rFonts w:cs="Arial"/>
          <w:b/>
          <w:lang w:val="en-GB"/>
        </w:rPr>
        <w:tab/>
      </w:r>
      <w:r>
        <w:rPr>
          <w:rFonts w:cs="Arial"/>
          <w:b/>
          <w:lang w:val="en-GB"/>
        </w:rPr>
        <w:t>______________________________________________________</w:t>
      </w:r>
    </w:p>
    <w:p>
      <w:pPr>
        <w:ind w:left="0"/>
        <w:rPr>
          <w:rFonts w:cs="Arial"/>
          <w:b/>
          <w:lang w:val="en-GB"/>
        </w:rPr>
      </w:pPr>
    </w:p>
    <w:p>
      <w:pPr>
        <w:ind w:left="0"/>
        <w:rPr>
          <w:rFonts w:cs="Arial"/>
          <w:b/>
          <w:lang w:val="en-GB"/>
        </w:rPr>
      </w:pPr>
    </w:p>
    <w:tbl>
      <w:tblPr>
        <w:tblStyle w:val="12"/>
        <w:tblW w:w="9675"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38"/>
        <w:gridCol w:w="2880"/>
        <w:gridCol w:w="51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2" w:hRule="atLeast"/>
        </w:trPr>
        <w:tc>
          <w:tcPr>
            <w:tcW w:w="1638" w:type="dxa"/>
            <w:vAlign w:val="center"/>
          </w:tcPr>
          <w:p>
            <w:pPr>
              <w:ind w:left="0"/>
              <w:jc w:val="center"/>
              <w:rPr>
                <w:rFonts w:cs="Arial"/>
                <w:b/>
                <w:lang w:val="en-GB"/>
              </w:rPr>
            </w:pPr>
            <w:r>
              <w:rPr>
                <w:rFonts w:cs="Arial"/>
                <w:b/>
                <w:lang w:val="en-GB"/>
              </w:rPr>
              <w:t>Date</w:t>
            </w:r>
          </w:p>
        </w:tc>
        <w:tc>
          <w:tcPr>
            <w:tcW w:w="2880" w:type="dxa"/>
            <w:vAlign w:val="center"/>
          </w:tcPr>
          <w:p>
            <w:pPr>
              <w:ind w:left="0" w:right="72"/>
              <w:jc w:val="center"/>
              <w:rPr>
                <w:rFonts w:cs="Arial"/>
                <w:b/>
                <w:lang w:val="en-GB"/>
              </w:rPr>
            </w:pPr>
            <w:r>
              <w:rPr>
                <w:rFonts w:cs="Arial"/>
                <w:b/>
                <w:lang w:val="en-GB"/>
              </w:rPr>
              <w:t>Reference Number</w:t>
            </w:r>
          </w:p>
        </w:tc>
        <w:tc>
          <w:tcPr>
            <w:tcW w:w="5157" w:type="dxa"/>
            <w:vAlign w:val="center"/>
          </w:tcPr>
          <w:p>
            <w:pPr>
              <w:ind w:left="0"/>
              <w:jc w:val="center"/>
              <w:rPr>
                <w:rFonts w:cs="Arial"/>
                <w:b/>
                <w:lang w:val="en-GB"/>
              </w:rPr>
            </w:pPr>
            <w:r>
              <w:rPr>
                <w:rFonts w:cs="Arial"/>
                <w:b/>
                <w:lang w:val="en-GB"/>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1" w:hRule="atLeast"/>
        </w:trPr>
        <w:tc>
          <w:tcPr>
            <w:tcW w:w="1638" w:type="dxa"/>
          </w:tcPr>
          <w:p>
            <w:pPr>
              <w:ind w:left="0"/>
              <w:rPr>
                <w:rFonts w:cs="Arial"/>
                <w:b/>
                <w:lang w:val="en-GB"/>
              </w:rPr>
            </w:pPr>
          </w:p>
        </w:tc>
        <w:tc>
          <w:tcPr>
            <w:tcW w:w="2880" w:type="dxa"/>
          </w:tcPr>
          <w:p>
            <w:pPr>
              <w:ind w:left="0"/>
              <w:rPr>
                <w:rFonts w:cs="Arial"/>
                <w:b/>
                <w:lang w:val="en-GB"/>
              </w:rPr>
            </w:pPr>
          </w:p>
        </w:tc>
        <w:tc>
          <w:tcPr>
            <w:tcW w:w="5157" w:type="dxa"/>
          </w:tcPr>
          <w:p>
            <w:pPr>
              <w:ind w:left="0"/>
              <w:rPr>
                <w:rFonts w:cs="Arial"/>
                <w:b/>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1638" w:type="dxa"/>
          </w:tcPr>
          <w:p>
            <w:pPr>
              <w:ind w:left="0"/>
              <w:rPr>
                <w:rFonts w:cs="Arial"/>
                <w:b/>
                <w:lang w:val="en-GB"/>
              </w:rPr>
            </w:pPr>
          </w:p>
        </w:tc>
        <w:tc>
          <w:tcPr>
            <w:tcW w:w="2880" w:type="dxa"/>
          </w:tcPr>
          <w:p>
            <w:pPr>
              <w:ind w:left="0"/>
              <w:rPr>
                <w:rFonts w:cs="Arial"/>
                <w:b/>
                <w:lang w:val="en-GB"/>
              </w:rPr>
            </w:pPr>
          </w:p>
        </w:tc>
        <w:tc>
          <w:tcPr>
            <w:tcW w:w="5157" w:type="dxa"/>
          </w:tcPr>
          <w:p>
            <w:pPr>
              <w:ind w:left="0"/>
              <w:rPr>
                <w:rFonts w:cs="Arial"/>
                <w:b/>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1638" w:type="dxa"/>
          </w:tcPr>
          <w:p>
            <w:pPr>
              <w:ind w:left="0"/>
              <w:rPr>
                <w:rFonts w:cs="Arial"/>
                <w:b/>
                <w:lang w:val="en-GB"/>
              </w:rPr>
            </w:pPr>
          </w:p>
        </w:tc>
        <w:tc>
          <w:tcPr>
            <w:tcW w:w="2880" w:type="dxa"/>
          </w:tcPr>
          <w:p>
            <w:pPr>
              <w:ind w:left="0"/>
              <w:rPr>
                <w:rFonts w:cs="Arial"/>
                <w:b/>
                <w:lang w:val="en-GB"/>
              </w:rPr>
            </w:pPr>
          </w:p>
        </w:tc>
        <w:tc>
          <w:tcPr>
            <w:tcW w:w="5157" w:type="dxa"/>
          </w:tcPr>
          <w:p>
            <w:pPr>
              <w:ind w:left="0"/>
              <w:rPr>
                <w:rFonts w:cs="Arial"/>
                <w:b/>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1638" w:type="dxa"/>
          </w:tcPr>
          <w:p>
            <w:pPr>
              <w:ind w:left="0"/>
              <w:rPr>
                <w:rFonts w:cs="Arial"/>
                <w:b/>
                <w:lang w:val="en-GB"/>
              </w:rPr>
            </w:pPr>
          </w:p>
        </w:tc>
        <w:tc>
          <w:tcPr>
            <w:tcW w:w="2880" w:type="dxa"/>
          </w:tcPr>
          <w:p>
            <w:pPr>
              <w:ind w:left="0"/>
              <w:rPr>
                <w:rFonts w:cs="Arial"/>
                <w:b/>
                <w:lang w:val="en-GB"/>
              </w:rPr>
            </w:pPr>
          </w:p>
        </w:tc>
        <w:tc>
          <w:tcPr>
            <w:tcW w:w="5157" w:type="dxa"/>
          </w:tcPr>
          <w:p>
            <w:pPr>
              <w:ind w:left="0"/>
              <w:rPr>
                <w:rFonts w:cs="Arial"/>
                <w:b/>
                <w:lang w:val="en-GB"/>
              </w:rPr>
            </w:pPr>
          </w:p>
        </w:tc>
      </w:tr>
    </w:tbl>
    <w:p>
      <w:pPr>
        <w:ind w:left="0"/>
        <w:rPr>
          <w:rFonts w:cs="Arial"/>
          <w:b/>
          <w:lang w:val="en-GB"/>
        </w:rPr>
      </w:pPr>
    </w:p>
    <w:p>
      <w:pPr>
        <w:ind w:left="0"/>
        <w:rPr>
          <w:rFonts w:cs="Arial"/>
          <w:b/>
          <w:lang w:val="en-GB"/>
        </w:rPr>
      </w:pPr>
    </w:p>
    <w:p>
      <w:pPr>
        <w:ind w:left="0" w:firstLine="1080"/>
        <w:rPr>
          <w:rFonts w:cs="Arial"/>
          <w:b/>
          <w:lang w:val="en-GB"/>
        </w:rPr>
      </w:pPr>
      <w:r>
        <w:rPr>
          <w:rFonts w:cs="Arial"/>
          <w:b/>
          <w:lang w:val="en-GB"/>
        </w:rPr>
        <w:t>Prepared By:</w:t>
      </w:r>
      <w:r>
        <w:rPr>
          <w:rFonts w:cs="Arial"/>
          <w:b/>
          <w:lang w:val="en-GB"/>
        </w:rPr>
        <w:tab/>
      </w:r>
      <w:r>
        <w:rPr>
          <w:rFonts w:cs="Arial"/>
          <w:b/>
          <w:lang w:val="en-GB"/>
        </w:rPr>
        <w:tab/>
      </w:r>
      <w:r>
        <w:rPr>
          <w:rFonts w:cs="Arial"/>
          <w:b/>
          <w:lang w:val="en-GB"/>
        </w:rPr>
        <w:tab/>
      </w:r>
      <w:r>
        <w:rPr>
          <w:rFonts w:cs="Arial"/>
          <w:b/>
          <w:lang w:val="en-GB"/>
        </w:rPr>
        <w:tab/>
      </w:r>
      <w:r>
        <w:rPr>
          <w:rFonts w:cs="Arial"/>
          <w:b/>
          <w:lang w:val="en-GB"/>
        </w:rPr>
        <w:tab/>
      </w:r>
      <w:r>
        <w:rPr>
          <w:rFonts w:cs="Arial"/>
          <w:b/>
          <w:lang w:val="en-GB"/>
        </w:rPr>
        <w:tab/>
      </w:r>
      <w:r>
        <w:rPr>
          <w:rFonts w:cs="Arial"/>
          <w:b/>
          <w:lang w:val="en-GB"/>
        </w:rPr>
        <w:tab/>
      </w:r>
      <w:r>
        <w:rPr>
          <w:rFonts w:cs="Arial"/>
          <w:b/>
          <w:lang w:val="en-GB"/>
        </w:rPr>
        <w:tab/>
      </w:r>
      <w:r>
        <w:rPr>
          <w:rFonts w:cs="Arial"/>
          <w:b/>
          <w:lang w:val="en-GB"/>
        </w:rPr>
        <w:tab/>
      </w:r>
      <w:r>
        <w:rPr>
          <w:rFonts w:cs="Arial"/>
          <w:b/>
          <w:lang w:val="en-GB"/>
        </w:rPr>
        <w:tab/>
      </w:r>
      <w:r>
        <w:rPr>
          <w:rFonts w:cs="Arial"/>
          <w:b/>
          <w:lang w:val="en-GB"/>
        </w:rPr>
        <w:tab/>
      </w:r>
      <w:r>
        <w:rPr>
          <w:rFonts w:cs="Arial"/>
          <w:b/>
          <w:lang w:val="en-GB"/>
        </w:rPr>
        <w:tab/>
      </w:r>
      <w:r>
        <w:rPr>
          <w:rFonts w:cs="Arial"/>
          <w:b/>
          <w:lang w:val="en-GB"/>
        </w:rPr>
        <w:t>Approved By:</w:t>
      </w:r>
    </w:p>
    <w:p>
      <w:pPr>
        <w:ind w:left="0"/>
        <w:rPr>
          <w:rFonts w:cs="Arial"/>
          <w:b/>
          <w:lang w:val="en-GB"/>
        </w:rPr>
      </w:pPr>
    </w:p>
    <w:p>
      <w:pPr>
        <w:ind w:left="0"/>
        <w:rPr>
          <w:rFonts w:cs="Arial"/>
          <w:b/>
          <w:lang w:val="en-GB"/>
        </w:rPr>
      </w:pPr>
    </w:p>
    <w:p>
      <w:pPr>
        <w:ind w:left="0" w:firstLine="540"/>
        <w:rPr>
          <w:rFonts w:cs="Arial"/>
          <w:b/>
          <w:lang w:val="en-GB"/>
        </w:rPr>
      </w:pPr>
      <w:r>
        <w:rPr>
          <w:rFonts w:cs="Arial"/>
          <w:b/>
          <w:lang w:val="en-GB"/>
        </w:rPr>
        <w:t xml:space="preserve">   ....................................................</w:t>
      </w:r>
      <w:r>
        <w:rPr>
          <w:rFonts w:cs="Arial"/>
          <w:b/>
          <w:lang w:val="en-GB"/>
        </w:rPr>
        <w:tab/>
      </w:r>
      <w:r>
        <w:rPr>
          <w:rFonts w:cs="Arial"/>
          <w:b/>
          <w:lang w:val="en-GB"/>
        </w:rPr>
        <w:tab/>
      </w:r>
      <w:r>
        <w:rPr>
          <w:rFonts w:cs="Arial"/>
          <w:b/>
          <w:lang w:val="en-GB"/>
        </w:rPr>
        <w:tab/>
      </w:r>
      <w:r>
        <w:rPr>
          <w:rFonts w:cs="Arial"/>
          <w:b/>
          <w:lang w:val="en-GB"/>
        </w:rPr>
        <w:tab/>
      </w:r>
      <w:r>
        <w:rPr>
          <w:rFonts w:cs="Arial"/>
          <w:b/>
          <w:lang w:val="en-GB"/>
        </w:rPr>
        <w:tab/>
      </w:r>
      <w:r>
        <w:rPr>
          <w:rFonts w:cs="Arial"/>
          <w:b/>
          <w:lang w:val="en-GB"/>
        </w:rPr>
        <w:tab/>
      </w:r>
      <w:r>
        <w:rPr>
          <w:rFonts w:cs="Arial"/>
          <w:b/>
          <w:lang w:val="en-GB"/>
        </w:rPr>
        <w:tab/>
      </w:r>
      <w:r>
        <w:rPr>
          <w:rFonts w:cs="Arial"/>
          <w:b/>
          <w:lang w:val="en-GB"/>
        </w:rPr>
        <w:t>....................................................</w:t>
      </w:r>
    </w:p>
    <w:p>
      <w:pPr>
        <w:ind w:left="0"/>
        <w:rPr>
          <w:rFonts w:cs="Arial"/>
          <w:b/>
          <w:lang w:val="en-GB"/>
        </w:rPr>
      </w:pPr>
      <w:r>
        <w:rPr>
          <w:rFonts w:cs="Arial"/>
          <w:b/>
          <w:lang w:val="en-GB"/>
        </w:rPr>
        <w:tab/>
      </w:r>
      <w:r>
        <w:rPr>
          <w:rFonts w:cs="Arial"/>
          <w:b/>
          <w:lang w:val="en-GB"/>
        </w:rPr>
        <w:tab/>
      </w:r>
      <w:r>
        <w:rPr>
          <w:rFonts w:cs="Arial"/>
          <w:b/>
          <w:lang w:val="en-GB"/>
        </w:rPr>
        <w:tab/>
      </w:r>
      <w:r>
        <w:rPr>
          <w:rFonts w:cs="Arial"/>
          <w:b/>
          <w:lang w:val="en-GB"/>
        </w:rPr>
        <w:t>System Admin</w:t>
      </w:r>
      <w:r>
        <w:rPr>
          <w:rFonts w:cs="Arial"/>
          <w:b/>
          <w:lang w:val="en-GB"/>
        </w:rPr>
        <w:tab/>
      </w:r>
      <w:r>
        <w:rPr>
          <w:rFonts w:cs="Arial"/>
          <w:b/>
          <w:lang w:val="en-GB"/>
        </w:rPr>
        <w:tab/>
      </w:r>
      <w:r>
        <w:rPr>
          <w:rFonts w:cs="Arial"/>
          <w:b/>
          <w:lang w:val="en-GB"/>
        </w:rPr>
        <w:tab/>
      </w:r>
      <w:r>
        <w:rPr>
          <w:rFonts w:cs="Arial"/>
          <w:b/>
          <w:lang w:val="en-GB"/>
        </w:rPr>
        <w:tab/>
      </w:r>
      <w:r>
        <w:rPr>
          <w:rFonts w:cs="Arial"/>
          <w:b/>
          <w:lang w:val="en-GB"/>
        </w:rPr>
        <w:tab/>
      </w:r>
      <w:r>
        <w:rPr>
          <w:rFonts w:cs="Arial"/>
          <w:b/>
          <w:lang w:val="en-GB"/>
        </w:rPr>
        <w:tab/>
      </w:r>
      <w:r>
        <w:rPr>
          <w:rFonts w:cs="Arial"/>
          <w:b/>
          <w:lang w:val="en-GB"/>
        </w:rPr>
        <w:tab/>
      </w:r>
      <w:r>
        <w:rPr>
          <w:rFonts w:cs="Arial"/>
          <w:b/>
          <w:lang w:val="en-GB"/>
        </w:rPr>
        <w:tab/>
      </w:r>
      <w:r>
        <w:rPr>
          <w:rFonts w:cs="Arial"/>
          <w:b/>
          <w:lang w:val="en-GB"/>
        </w:rPr>
        <w:tab/>
      </w:r>
      <w:r>
        <w:rPr>
          <w:rFonts w:cs="Arial"/>
          <w:b/>
          <w:lang w:val="en-GB"/>
        </w:rPr>
        <w:tab/>
      </w:r>
      <w:r>
        <w:rPr>
          <w:rFonts w:cs="Arial"/>
          <w:b/>
          <w:lang w:val="en-GB"/>
        </w:rPr>
        <w:tab/>
      </w:r>
      <w:r>
        <w:rPr>
          <w:rFonts w:cs="Arial"/>
          <w:b/>
          <w:lang w:val="en-GB"/>
        </w:rPr>
        <w:tab/>
      </w:r>
      <w:r>
        <w:rPr>
          <w:rFonts w:cs="Arial"/>
          <w:b/>
          <w:lang w:val="en-GB"/>
        </w:rPr>
        <w:t>System Owner</w:t>
      </w:r>
    </w:p>
    <w:p>
      <w:pPr>
        <w:ind w:left="0"/>
        <w:rPr>
          <w:rFonts w:cs="Arial"/>
          <w:b/>
          <w:lang w:val="en-GB"/>
        </w:rPr>
      </w:pPr>
    </w:p>
    <w:p>
      <w:pPr>
        <w:ind w:left="0"/>
        <w:rPr>
          <w:rFonts w:cs="Arial"/>
          <w:b/>
          <w:lang w:val="en-GB"/>
        </w:rPr>
      </w:pPr>
    </w:p>
    <w:p>
      <w:pPr>
        <w:ind w:left="0"/>
        <w:rPr>
          <w:rFonts w:cs="Arial"/>
          <w:b/>
          <w:lang w:val="en-GB"/>
        </w:rPr>
      </w:pPr>
    </w:p>
    <w:p>
      <w:pPr>
        <w:ind w:left="0"/>
        <w:rPr>
          <w:rFonts w:cs="Arial"/>
          <w:b/>
          <w:lang w:val="en-GB"/>
        </w:rPr>
      </w:pPr>
    </w:p>
    <w:p>
      <w:pPr>
        <w:ind w:left="0"/>
        <w:rPr>
          <w:rFonts w:cs="Arial"/>
          <w:b/>
          <w:lang w:val="en-GB"/>
        </w:rPr>
      </w:pPr>
    </w:p>
    <w:p>
      <w:pPr>
        <w:ind w:left="0"/>
        <w:rPr>
          <w:rFonts w:cs="Arial"/>
          <w:b/>
          <w:lang w:val="en-GB"/>
        </w:rPr>
      </w:pPr>
    </w:p>
    <w:p>
      <w:pPr>
        <w:ind w:left="0"/>
        <w:rPr>
          <w:rFonts w:cs="Arial"/>
          <w:b/>
          <w:lang w:val="en-GB"/>
        </w:rPr>
      </w:pPr>
    </w:p>
    <w:p>
      <w:pPr>
        <w:ind w:left="0"/>
        <w:rPr>
          <w:rFonts w:cs="Arial"/>
          <w:b/>
          <w:lang w:val="en-GB"/>
        </w:rPr>
      </w:pPr>
    </w:p>
    <w:p>
      <w:pPr>
        <w:ind w:left="0"/>
        <w:rPr>
          <w:rFonts w:cs="Arial"/>
          <w:b/>
          <w:lang w:val="en-GB"/>
        </w:rPr>
      </w:pPr>
    </w:p>
    <w:p>
      <w:pPr>
        <w:ind w:left="0"/>
        <w:rPr>
          <w:rFonts w:cs="Arial"/>
          <w:b/>
          <w:lang w:val="en-GB"/>
        </w:rPr>
      </w:pPr>
    </w:p>
    <w:p>
      <w:pPr>
        <w:ind w:left="0"/>
        <w:rPr>
          <w:rFonts w:cs="Arial"/>
          <w:b/>
          <w:lang w:val="en-GB"/>
        </w:rPr>
      </w:pPr>
    </w:p>
    <w:p>
      <w:pPr>
        <w:ind w:left="0"/>
        <w:rPr>
          <w:rFonts w:cs="Arial"/>
          <w:b/>
          <w:lang w:val="en-GB"/>
        </w:rPr>
      </w:pPr>
    </w:p>
    <w:p>
      <w:pPr>
        <w:ind w:left="0"/>
        <w:rPr>
          <w:rFonts w:cs="Arial"/>
          <w:b/>
          <w:lang w:val="en-GB"/>
        </w:rPr>
      </w:pPr>
    </w:p>
    <w:p>
      <w:pPr>
        <w:ind w:left="0"/>
        <w:rPr>
          <w:rFonts w:cs="Arial"/>
          <w:b/>
          <w:lang w:val="en-GB"/>
        </w:rPr>
      </w:pPr>
    </w:p>
    <w:p>
      <w:pPr>
        <w:ind w:left="0"/>
        <w:rPr>
          <w:rFonts w:cs="Arial"/>
          <w:b/>
          <w:lang w:val="en-GB"/>
        </w:rPr>
      </w:pPr>
    </w:p>
    <w:p>
      <w:pPr>
        <w:ind w:left="0"/>
        <w:rPr>
          <w:rFonts w:cs="Arial"/>
          <w:b/>
          <w:lang w:val="en-GB"/>
        </w:rPr>
      </w:pPr>
    </w:p>
    <w:p>
      <w:pPr>
        <w:ind w:left="0"/>
        <w:rPr>
          <w:rFonts w:cs="Arial"/>
          <w:b/>
          <w:lang w:val="en-GB"/>
        </w:rPr>
      </w:pPr>
    </w:p>
    <w:p>
      <w:pPr>
        <w:ind w:left="0"/>
        <w:rPr>
          <w:rFonts w:cs="Arial"/>
          <w:b/>
          <w:lang w:val="en-GB"/>
        </w:rPr>
      </w:pPr>
    </w:p>
    <w:p>
      <w:pPr>
        <w:ind w:left="0"/>
        <w:rPr>
          <w:rFonts w:cs="Arial"/>
          <w:b/>
          <w:lang w:val="en-GB"/>
        </w:rPr>
      </w:pPr>
    </w:p>
    <w:p>
      <w:pPr>
        <w:ind w:left="0"/>
        <w:rPr>
          <w:rFonts w:cs="Arial"/>
          <w:b/>
          <w:lang w:val="en-GB"/>
        </w:rPr>
      </w:pPr>
    </w:p>
    <w:p>
      <w:pPr>
        <w:ind w:left="0"/>
        <w:rPr>
          <w:rFonts w:cs="Arial"/>
          <w:b/>
          <w:lang w:val="en-GB"/>
        </w:rPr>
      </w:pPr>
    </w:p>
    <w:p>
      <w:pPr>
        <w:ind w:left="0"/>
        <w:rPr>
          <w:rFonts w:cs="Arial"/>
          <w:b/>
          <w:lang w:val="en-GB"/>
        </w:rPr>
      </w:pPr>
    </w:p>
    <w:p>
      <w:pPr>
        <w:ind w:left="0"/>
        <w:rPr>
          <w:rFonts w:cs="Arial"/>
          <w:b/>
          <w:lang w:val="en-GB"/>
        </w:rPr>
      </w:pPr>
    </w:p>
    <w:p>
      <w:pPr>
        <w:ind w:left="0"/>
        <w:rPr>
          <w:rFonts w:cs="Arial"/>
          <w:b/>
          <w:lang w:val="en-GB"/>
        </w:rPr>
      </w:pPr>
    </w:p>
    <w:p>
      <w:pPr>
        <w:ind w:left="0"/>
        <w:rPr>
          <w:rFonts w:cs="Arial"/>
          <w:b/>
          <w:lang w:val="en-GB"/>
        </w:rPr>
      </w:pPr>
    </w:p>
    <w:p>
      <w:pPr>
        <w:ind w:left="0"/>
        <w:rPr>
          <w:rFonts w:cs="Arial"/>
          <w:b/>
          <w:lang w:val="en-GB"/>
        </w:rPr>
      </w:pPr>
    </w:p>
    <w:p>
      <w:pPr>
        <w:ind w:left="0"/>
        <w:rPr>
          <w:rFonts w:cs="Arial"/>
          <w:b/>
          <w:lang w:val="en-GB"/>
        </w:rPr>
      </w:pPr>
    </w:p>
    <w:p>
      <w:pPr>
        <w:ind w:left="0"/>
        <w:rPr>
          <w:rFonts w:cs="Arial"/>
          <w:b/>
          <w:lang w:val="en-GB"/>
        </w:rPr>
      </w:pPr>
    </w:p>
    <w:p>
      <w:pPr>
        <w:ind w:left="0"/>
        <w:rPr>
          <w:rFonts w:cs="Arial"/>
          <w:b/>
          <w:lang w:val="en-GB"/>
        </w:rPr>
      </w:pPr>
    </w:p>
    <w:p>
      <w:pPr>
        <w:ind w:left="0"/>
        <w:rPr>
          <w:rFonts w:cs="Arial"/>
          <w:b/>
          <w:lang w:val="en-GB"/>
        </w:rPr>
      </w:pPr>
    </w:p>
    <w:p>
      <w:pPr>
        <w:ind w:left="0"/>
        <w:rPr>
          <w:rFonts w:cs="Arial"/>
          <w:b/>
          <w:lang w:val="en-GB"/>
        </w:rPr>
      </w:pPr>
    </w:p>
    <w:p>
      <w:pPr>
        <w:ind w:left="0"/>
        <w:rPr>
          <w:rFonts w:cs="Arial"/>
          <w:b/>
          <w:lang w:val="en-GB"/>
        </w:rPr>
      </w:pPr>
    </w:p>
    <w:p>
      <w:pPr>
        <w:ind w:left="0"/>
        <w:rPr>
          <w:rFonts w:cs="Arial"/>
          <w:b/>
          <w:lang w:val="en-GB"/>
        </w:rPr>
      </w:pPr>
    </w:p>
    <w:p>
      <w:pPr>
        <w:ind w:left="0"/>
        <w:rPr>
          <w:rFonts w:cs="Arial"/>
          <w:b/>
          <w:lang w:val="en-GB"/>
        </w:rPr>
      </w:pPr>
    </w:p>
    <w:p>
      <w:pPr>
        <w:ind w:left="0"/>
        <w:rPr>
          <w:rFonts w:cs="Arial"/>
          <w:b/>
          <w:lang w:val="en-GB"/>
        </w:rPr>
      </w:pPr>
    </w:p>
    <w:p>
      <w:pPr>
        <w:ind w:left="0"/>
        <w:jc w:val="center"/>
        <w:rPr>
          <w:rFonts w:cs="Arial"/>
          <w:b/>
          <w:sz w:val="28"/>
          <w:szCs w:val="36"/>
          <w:lang w:val="en-GB"/>
        </w:rPr>
      </w:pPr>
      <w:r>
        <w:rPr>
          <w:rFonts w:cs="Arial"/>
          <w:b/>
          <w:sz w:val="28"/>
          <w:szCs w:val="36"/>
          <w:lang w:val="en-GB"/>
        </w:rPr>
        <w:t>END OF DOCUMENT</w:t>
      </w:r>
    </w:p>
    <w:sectPr>
      <w:footerReference r:id="rId24" w:type="default"/>
      <w:headerReference r:id="rId23" w:type="even"/>
      <w:footerReference r:id="rId25" w:type="even"/>
      <w:pgSz w:w="11909" w:h="16834"/>
      <w:pgMar w:top="360" w:right="648" w:bottom="360" w:left="1296" w:header="360" w:footer="360" w:gutter="0"/>
      <w:pgNumType w:fmt="lowerRoman" w:start="1" w:chapStyle="8"/>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Narrow">
    <w:altName w:val="Arial"/>
    <w:panose1 w:val="020B0606020202030204"/>
    <w:charset w:val="00"/>
    <w:family w:val="swiss"/>
    <w:pitch w:val="default"/>
    <w:sig w:usb0="00000000" w:usb1="00000000" w:usb2="00000000" w:usb3="00000000" w:csb0="0000009F" w:csb1="00000000"/>
  </w:font>
  <w:font w:name="Tahoma">
    <w:panose1 w:val="020B0604030504040204"/>
    <w:charset w:val="00"/>
    <w:family w:val="swiss"/>
    <w:pitch w:val="default"/>
    <w:sig w:usb0="E1002EFF" w:usb1="C000605B" w:usb2="00000029" w:usb3="00000000" w:csb0="200101FF" w:csb1="20280000"/>
  </w:font>
  <w:font w:name="Verdana">
    <w:panose1 w:val="020B0604030504040204"/>
    <w:charset w:val="00"/>
    <w:family w:val="swiss"/>
    <w:pitch w:val="default"/>
    <w:sig w:usb0="A00006FF" w:usb1="4000205B" w:usb2="00000010" w:usb3="00000000" w:csb0="2000019F" w:csb1="00000000"/>
  </w:font>
  <w:font w:name="Symbol">
    <w:panose1 w:val="05050102010706020507"/>
    <w:charset w:val="02"/>
    <w:family w:val="decorative"/>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Mangal">
    <w:altName w:val="Segoe Print"/>
    <w:panose1 w:val="02040503050203030202"/>
    <w:charset w:val="00"/>
    <w:family w:val="roman"/>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4D"/>
    <w:family w:val="decorative"/>
    <w:pitch w:val="default"/>
    <w:sig w:usb0="00000000" w:usb1="00000000" w:usb2="00000000" w:usb3="00000000" w:csb0="80000000" w:csb1="00000000"/>
  </w:font>
  <w:font w:name="Arial Unicode MS">
    <w:altName w:val="Arial"/>
    <w:panose1 w:val="020B0604020202020204"/>
    <w:charset w:val="80"/>
    <w:family w:val="swiss"/>
    <w:pitch w:val="default"/>
    <w:sig w:usb0="00000000" w:usb1="00000000" w:usb2="0000003F" w:usb3="00000000" w:csb0="003F01FF" w:csb1="00000000"/>
  </w:font>
  <w:font w:name="Consolas">
    <w:panose1 w:val="020B0609020204030204"/>
    <w:charset w:val="00"/>
    <w:family w:val="modern"/>
    <w:pitch w:val="default"/>
    <w:sig w:usb0="E00006FF" w:usb1="0000FCFF" w:usb2="00000001" w:usb3="00000000" w:csb0="6000019F" w:csb1="DFD70000"/>
  </w:font>
  <w:font w:name="Microsoft YaHei">
    <w:panose1 w:val="020B0503020204020204"/>
    <w:charset w:val="86"/>
    <w:family w:val="auto"/>
    <w:pitch w:val="default"/>
    <w:sig w:usb0="80000287" w:usb1="2ACF3C50" w:usb2="00000016" w:usb3="00000000" w:csb0="0004001F" w:csb1="00000000"/>
  </w:font>
  <w:font w:name="MS PGothic">
    <w:panose1 w:val="020B0600070205080204"/>
    <w:charset w:val="80"/>
    <w:family w:val="auto"/>
    <w:pitch w:val="default"/>
    <w:sig w:usb0="E00002FF" w:usb1="6AC7FDFB" w:usb2="08000012" w:usb3="00000000" w:csb0="4002009F" w:csb1="DFD70000"/>
  </w:font>
  <w:font w:name="Segoe UI">
    <w:panose1 w:val="020B0502040204020203"/>
    <w:charset w:val="00"/>
    <w:family w:val="auto"/>
    <w:pitch w:val="default"/>
    <w:sig w:usb0="E4002EFF" w:usb1="C000E47F" w:usb2="00000009" w:usb3="00000000" w:csb0="200001FF" w:csb1="00000000"/>
  </w:font>
  <w:font w:name="Palatino Linotype">
    <w:panose1 w:val="02040502050505030304"/>
    <w:charset w:val="00"/>
    <w:family w:val="auto"/>
    <w:pitch w:val="default"/>
    <w:sig w:usb0="E0000287" w:usb1="40000013" w:usb2="00000000" w:usb3="00000000" w:csb0="2000019F" w:csb1="00000000"/>
  </w:font>
  <w:font w:name="PMingLiU-ExtB">
    <w:panose1 w:val="02020500000000000000"/>
    <w:charset w:val="88"/>
    <w:family w:val="auto"/>
    <w:pitch w:val="default"/>
    <w:sig w:usb0="8000002F" w:usb1="02000008" w:usb2="00000000"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0" w:type="auto"/>
      <w:tblInd w:w="108" w:type="dxa"/>
      <w:tblLayout w:type="autofit"/>
      <w:tblCellMar>
        <w:top w:w="0" w:type="dxa"/>
        <w:left w:w="108" w:type="dxa"/>
        <w:bottom w:w="0" w:type="dxa"/>
        <w:right w:w="108" w:type="dxa"/>
      </w:tblCellMar>
    </w:tblPr>
    <w:tblGrid>
      <w:gridCol w:w="6732"/>
      <w:gridCol w:w="3078"/>
    </w:tblGrid>
    <w:tr>
      <w:tblPrEx>
        <w:tblCellMar>
          <w:top w:w="0" w:type="dxa"/>
          <w:left w:w="108" w:type="dxa"/>
          <w:bottom w:w="0" w:type="dxa"/>
          <w:right w:w="108" w:type="dxa"/>
        </w:tblCellMar>
      </w:tblPrEx>
      <w:tc>
        <w:tcPr>
          <w:tcW w:w="6732" w:type="dxa"/>
          <w:tcBorders>
            <w:top w:val="single" w:color="auto" w:sz="4" w:space="0"/>
          </w:tcBorders>
        </w:tcPr>
        <w:p>
          <w:pPr>
            <w:pStyle w:val="26"/>
            <w:pBdr>
              <w:top w:val="none" w:color="auto" w:sz="0" w:space="0"/>
            </w:pBdr>
            <w:tabs>
              <w:tab w:val="right" w:pos="9450"/>
              <w:tab w:val="clear" w:pos="8640"/>
            </w:tabs>
            <w:spacing w:before="0"/>
            <w:ind w:left="0" w:right="0"/>
            <w:rPr>
              <w:bCs w:val="0"/>
              <w:sz w:val="16"/>
              <w:szCs w:val="16"/>
            </w:rPr>
          </w:pPr>
          <w:r>
            <w:rPr>
              <w:bCs w:val="0"/>
              <w:sz w:val="16"/>
              <w:szCs w:val="16"/>
            </w:rPr>
            <w:t>© Copyright Malaysia Airlines Berhad (MAB) 2017. All rights reserved</w:t>
          </w:r>
        </w:p>
      </w:tc>
      <w:tc>
        <w:tcPr>
          <w:tcW w:w="3078" w:type="dxa"/>
          <w:tcBorders>
            <w:top w:val="single" w:color="auto" w:sz="4" w:space="0"/>
          </w:tcBorders>
        </w:tcPr>
        <w:p>
          <w:pPr>
            <w:pStyle w:val="26"/>
            <w:pBdr>
              <w:top w:val="none" w:color="auto" w:sz="0" w:space="0"/>
            </w:pBdr>
            <w:tabs>
              <w:tab w:val="right" w:pos="9450"/>
              <w:tab w:val="clear" w:pos="8640"/>
            </w:tabs>
            <w:spacing w:before="0"/>
            <w:ind w:left="0" w:right="0"/>
            <w:jc w:val="right"/>
            <w:rPr>
              <w:bCs w:val="0"/>
              <w:sz w:val="16"/>
              <w:szCs w:val="16"/>
            </w:rPr>
          </w:pPr>
          <w:r>
            <w:rPr>
              <w:sz w:val="16"/>
              <w:szCs w:val="16"/>
            </w:rPr>
            <w:t>Title Page-</w:t>
          </w:r>
          <w:r>
            <w:rPr>
              <w:sz w:val="16"/>
              <w:szCs w:val="16"/>
            </w:rPr>
            <w:fldChar w:fldCharType="begin"/>
          </w:r>
          <w:r>
            <w:rPr>
              <w:sz w:val="16"/>
              <w:szCs w:val="16"/>
            </w:rPr>
            <w:instrText xml:space="preserve"> PAGE  \* roman  \* MERGEFORMAT </w:instrText>
          </w:r>
          <w:r>
            <w:rPr>
              <w:sz w:val="16"/>
              <w:szCs w:val="16"/>
            </w:rPr>
            <w:fldChar w:fldCharType="separate"/>
          </w:r>
          <w:r>
            <w:rPr>
              <w:sz w:val="16"/>
              <w:szCs w:val="16"/>
            </w:rPr>
            <w:t>i</w:t>
          </w:r>
          <w:r>
            <w:rPr>
              <w:sz w:val="16"/>
              <w:szCs w:val="16"/>
            </w:rPr>
            <w:fldChar w:fldCharType="end"/>
          </w:r>
        </w:p>
      </w:tc>
    </w:tr>
  </w:tbl>
  <w:p>
    <w:pPr>
      <w:pStyle w:val="26"/>
      <w:pBdr>
        <w:top w:val="none" w:color="auto" w:sz="0" w:space="0"/>
      </w:pBdr>
      <w:tabs>
        <w:tab w:val="right" w:pos="9450"/>
        <w:tab w:val="clear" w:pos="8640"/>
      </w:tabs>
      <w:rPr>
        <w:bCs w:val="0"/>
        <w:sz w:val="8"/>
        <w:szCs w:val="8"/>
      </w:rPr>
    </w:pPr>
  </w:p>
  <w:p>
    <w:pPr>
      <w:pStyle w:val="26"/>
      <w:pBdr>
        <w:top w:val="none" w:color="auto" w:sz="0" w:space="0"/>
      </w:pBdr>
      <w:tabs>
        <w:tab w:val="right" w:pos="9360"/>
        <w:tab w:val="clear" w:pos="4320"/>
        <w:tab w:val="clear" w:pos="8640"/>
      </w:tabs>
      <w:jc w:val="both"/>
      <w:rPr>
        <w:sz w:val="8"/>
        <w:szCs w:val="8"/>
      </w:rPr>
    </w:pPr>
    <w:r>
      <w:tab/>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11178" w:type="dxa"/>
      <w:tblInd w:w="-720" w:type="dxa"/>
      <w:tblBorders>
        <w:top w:val="single" w:color="auto" w:sz="4"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794"/>
      <w:gridCol w:w="2795"/>
      <w:gridCol w:w="2794"/>
      <w:gridCol w:w="2795"/>
    </w:tblGrid>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9" w:hRule="atLeast"/>
      </w:trPr>
      <w:tc>
        <w:tcPr>
          <w:tcW w:w="2794" w:type="dxa"/>
          <w:vAlign w:val="center"/>
        </w:tcPr>
        <w:p>
          <w:pPr>
            <w:pStyle w:val="26"/>
            <w:pBdr>
              <w:top w:val="none" w:color="auto" w:sz="0" w:space="0"/>
            </w:pBdr>
            <w:spacing w:before="0"/>
            <w:ind w:left="360" w:right="362"/>
            <w:rPr>
              <w:sz w:val="18"/>
              <w:szCs w:val="18"/>
            </w:rPr>
          </w:pPr>
          <w:r>
            <w:rPr>
              <w:sz w:val="18"/>
              <w:szCs w:val="18"/>
            </w:rPr>
            <w:t>18-Apr-18</w:t>
          </w:r>
        </w:p>
      </w:tc>
      <w:tc>
        <w:tcPr>
          <w:tcW w:w="2795" w:type="dxa"/>
        </w:tcPr>
        <w:p>
          <w:pPr>
            <w:pStyle w:val="26"/>
            <w:pBdr>
              <w:top w:val="none" w:color="auto" w:sz="0" w:space="0"/>
            </w:pBdr>
            <w:tabs>
              <w:tab w:val="center" w:pos="1881"/>
              <w:tab w:val="center" w:pos="3600"/>
              <w:tab w:val="center" w:pos="5760"/>
              <w:tab w:val="right" w:pos="9990"/>
              <w:tab w:val="clear" w:pos="4320"/>
              <w:tab w:val="clear" w:pos="8640"/>
            </w:tabs>
            <w:spacing w:before="0"/>
            <w:rPr>
              <w:sz w:val="18"/>
              <w:szCs w:val="18"/>
            </w:rPr>
          </w:pPr>
          <w:r>
            <w:rPr>
              <w:sz w:val="18"/>
              <w:szCs w:val="18"/>
            </w:rPr>
            <w:t>Issue No: 1</w:t>
          </w:r>
        </w:p>
      </w:tc>
      <w:tc>
        <w:tcPr>
          <w:tcW w:w="2794" w:type="dxa"/>
        </w:tcPr>
        <w:p>
          <w:pPr>
            <w:pStyle w:val="26"/>
            <w:pBdr>
              <w:top w:val="none" w:color="auto" w:sz="0" w:space="0"/>
            </w:pBdr>
            <w:tabs>
              <w:tab w:val="center" w:pos="3600"/>
              <w:tab w:val="center" w:pos="5760"/>
              <w:tab w:val="right" w:pos="9990"/>
              <w:tab w:val="clear" w:pos="4320"/>
              <w:tab w:val="clear" w:pos="8640"/>
            </w:tabs>
            <w:spacing w:before="0"/>
            <w:ind w:left="0"/>
            <w:rPr>
              <w:sz w:val="18"/>
              <w:szCs w:val="18"/>
            </w:rPr>
          </w:pPr>
          <w:r>
            <w:rPr>
              <w:sz w:val="18"/>
              <w:szCs w:val="18"/>
            </w:rPr>
            <w:t>Rev. No.: 4</w:t>
          </w:r>
        </w:p>
      </w:tc>
      <w:tc>
        <w:tcPr>
          <w:tcW w:w="2795" w:type="dxa"/>
          <w:vAlign w:val="center"/>
        </w:tcPr>
        <w:p>
          <w:pPr>
            <w:pStyle w:val="26"/>
            <w:pBdr>
              <w:top w:val="none" w:color="auto" w:sz="0" w:space="0"/>
            </w:pBdr>
            <w:spacing w:before="0"/>
            <w:ind w:right="-108"/>
            <w:jc w:val="right"/>
            <w:rPr>
              <w:sz w:val="18"/>
              <w:szCs w:val="18"/>
            </w:rPr>
          </w:pPr>
          <w:r>
            <w:rPr>
              <w:sz w:val="18"/>
              <w:szCs w:val="18"/>
            </w:rPr>
            <w:fldChar w:fldCharType="begin"/>
          </w:r>
          <w:r>
            <w:rPr>
              <w:sz w:val="18"/>
              <w:szCs w:val="18"/>
            </w:rPr>
            <w:instrText xml:space="preserve"> PAGE   \* MERGEFORMAT </w:instrText>
          </w:r>
          <w:r>
            <w:rPr>
              <w:sz w:val="18"/>
              <w:szCs w:val="18"/>
            </w:rPr>
            <w:fldChar w:fldCharType="separate"/>
          </w:r>
          <w:r>
            <w:rPr>
              <w:sz w:val="18"/>
              <w:szCs w:val="18"/>
            </w:rPr>
            <w:t>3-1</w:t>
          </w:r>
          <w:r>
            <w:rPr>
              <w:sz w:val="18"/>
              <w:szCs w:val="18"/>
            </w:rPr>
            <w:fldChar w:fldCharType="end"/>
          </w:r>
        </w:p>
      </w:tc>
    </w:tr>
  </w:tbl>
  <w:p>
    <w:pPr>
      <w:pStyle w:val="26"/>
      <w:pBdr>
        <w:top w:val="none" w:color="auto" w:sz="0" w:space="0"/>
      </w:pBdr>
      <w:rPr>
        <w:sz w:val="8"/>
        <w:szCs w:val="8"/>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10831" w:type="dxa"/>
      <w:tblInd w:w="198" w:type="dxa"/>
      <w:tblBorders>
        <w:top w:val="single" w:color="auto" w:sz="4"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992"/>
      <w:gridCol w:w="3006"/>
      <w:gridCol w:w="2983"/>
      <w:gridCol w:w="850"/>
    </w:tblGrid>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5" w:hRule="atLeast"/>
      </w:trPr>
      <w:tc>
        <w:tcPr>
          <w:tcW w:w="3992" w:type="dxa"/>
          <w:vAlign w:val="center"/>
        </w:tcPr>
        <w:p>
          <w:pPr>
            <w:pStyle w:val="26"/>
            <w:pBdr>
              <w:top w:val="none" w:color="auto" w:sz="0" w:space="0"/>
            </w:pBdr>
            <w:spacing w:before="0"/>
            <w:ind w:left="-108"/>
            <w:rPr>
              <w:sz w:val="18"/>
              <w:szCs w:val="18"/>
            </w:rPr>
          </w:pPr>
          <w:r>
            <w:rPr>
              <w:sz w:val="18"/>
              <w:szCs w:val="18"/>
            </w:rPr>
            <w:t>18-Apr-18</w:t>
          </w:r>
        </w:p>
      </w:tc>
      <w:tc>
        <w:tcPr>
          <w:tcW w:w="3006" w:type="dxa"/>
        </w:tcPr>
        <w:p>
          <w:pPr>
            <w:pStyle w:val="26"/>
            <w:pBdr>
              <w:top w:val="none" w:color="auto" w:sz="0" w:space="0"/>
            </w:pBdr>
            <w:tabs>
              <w:tab w:val="center" w:pos="3600"/>
              <w:tab w:val="center" w:pos="5760"/>
              <w:tab w:val="right" w:pos="9990"/>
              <w:tab w:val="clear" w:pos="4320"/>
              <w:tab w:val="clear" w:pos="8640"/>
            </w:tabs>
            <w:spacing w:before="0"/>
            <w:ind w:left="0"/>
            <w:rPr>
              <w:sz w:val="18"/>
              <w:szCs w:val="18"/>
            </w:rPr>
          </w:pPr>
          <w:r>
            <w:rPr>
              <w:sz w:val="18"/>
              <w:szCs w:val="18"/>
            </w:rPr>
            <w:t>Issue No: 1</w:t>
          </w:r>
        </w:p>
      </w:tc>
      <w:tc>
        <w:tcPr>
          <w:tcW w:w="2983" w:type="dxa"/>
        </w:tcPr>
        <w:p>
          <w:pPr>
            <w:pStyle w:val="26"/>
            <w:pBdr>
              <w:top w:val="none" w:color="auto" w:sz="0" w:space="0"/>
            </w:pBdr>
            <w:tabs>
              <w:tab w:val="center" w:pos="3600"/>
              <w:tab w:val="center" w:pos="5760"/>
              <w:tab w:val="right" w:pos="9990"/>
              <w:tab w:val="clear" w:pos="4320"/>
              <w:tab w:val="clear" w:pos="8640"/>
            </w:tabs>
            <w:spacing w:before="0"/>
            <w:ind w:left="0"/>
            <w:rPr>
              <w:sz w:val="18"/>
              <w:szCs w:val="18"/>
            </w:rPr>
          </w:pPr>
          <w:r>
            <w:rPr>
              <w:sz w:val="18"/>
              <w:szCs w:val="18"/>
            </w:rPr>
            <w:t>Rev. No.: 4</w:t>
          </w:r>
        </w:p>
      </w:tc>
      <w:tc>
        <w:tcPr>
          <w:tcW w:w="850" w:type="dxa"/>
          <w:vAlign w:val="center"/>
        </w:tcPr>
        <w:p>
          <w:pPr>
            <w:pStyle w:val="26"/>
            <w:pBdr>
              <w:top w:val="none" w:color="auto" w:sz="0" w:space="0"/>
            </w:pBdr>
            <w:spacing w:before="0"/>
            <w:ind w:left="0" w:right="-108"/>
            <w:rPr>
              <w:sz w:val="18"/>
              <w:szCs w:val="18"/>
            </w:rPr>
          </w:pPr>
          <w:r>
            <w:rPr>
              <w:sz w:val="18"/>
              <w:szCs w:val="18"/>
            </w:rPr>
            <w:fldChar w:fldCharType="begin"/>
          </w:r>
          <w:r>
            <w:rPr>
              <w:sz w:val="18"/>
              <w:szCs w:val="18"/>
            </w:rPr>
            <w:instrText xml:space="preserve"> PAGE   \* MERGEFORMAT </w:instrText>
          </w:r>
          <w:r>
            <w:rPr>
              <w:sz w:val="18"/>
              <w:szCs w:val="18"/>
            </w:rPr>
            <w:fldChar w:fldCharType="separate"/>
          </w:r>
          <w:r>
            <w:rPr>
              <w:sz w:val="18"/>
              <w:szCs w:val="18"/>
            </w:rPr>
            <w:t>3-2</w:t>
          </w:r>
          <w:r>
            <w:rPr>
              <w:sz w:val="18"/>
              <w:szCs w:val="18"/>
            </w:rPr>
            <w:fldChar w:fldCharType="end"/>
          </w:r>
        </w:p>
      </w:tc>
    </w:tr>
  </w:tbl>
  <w:p>
    <w:pPr>
      <w:pStyle w:val="26"/>
      <w:pBdr>
        <w:top w:val="none" w:color="auto" w:sz="0" w:space="0"/>
      </w:pBdr>
      <w:ind w:left="0" w:right="4"/>
      <w:rPr>
        <w:sz w:val="8"/>
        <w:szCs w:val="8"/>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5000" w:type="pct"/>
      <w:tblInd w:w="0" w:type="dxa"/>
      <w:tblBorders>
        <w:top w:val="single" w:color="auto" w:sz="4"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545"/>
      <w:gridCol w:w="2545"/>
      <w:gridCol w:w="2545"/>
      <w:gridCol w:w="2546"/>
    </w:tblGrid>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5" w:hRule="atLeast"/>
      </w:trPr>
      <w:tc>
        <w:tcPr>
          <w:tcW w:w="1250" w:type="pct"/>
          <w:vAlign w:val="center"/>
        </w:tcPr>
        <w:p>
          <w:pPr>
            <w:pStyle w:val="26"/>
            <w:pBdr>
              <w:top w:val="none" w:color="auto" w:sz="0" w:space="0"/>
            </w:pBdr>
            <w:spacing w:before="0"/>
            <w:ind w:left="-90" w:right="362"/>
            <w:rPr>
              <w:sz w:val="18"/>
              <w:szCs w:val="18"/>
            </w:rPr>
          </w:pPr>
          <w:r>
            <w:rPr>
              <w:sz w:val="18"/>
              <w:szCs w:val="18"/>
            </w:rPr>
            <w:t>18-Apr-18</w:t>
          </w:r>
        </w:p>
      </w:tc>
      <w:tc>
        <w:tcPr>
          <w:tcW w:w="1250" w:type="pct"/>
        </w:tcPr>
        <w:p>
          <w:pPr>
            <w:pStyle w:val="26"/>
            <w:pBdr>
              <w:top w:val="none" w:color="auto" w:sz="0" w:space="0"/>
            </w:pBdr>
            <w:tabs>
              <w:tab w:val="center" w:pos="1881"/>
              <w:tab w:val="center" w:pos="3600"/>
              <w:tab w:val="center" w:pos="5760"/>
              <w:tab w:val="right" w:pos="9990"/>
              <w:tab w:val="clear" w:pos="4320"/>
              <w:tab w:val="clear" w:pos="8640"/>
            </w:tabs>
            <w:spacing w:before="0"/>
            <w:rPr>
              <w:sz w:val="18"/>
              <w:szCs w:val="18"/>
            </w:rPr>
          </w:pPr>
          <w:r>
            <w:rPr>
              <w:sz w:val="18"/>
              <w:szCs w:val="18"/>
            </w:rPr>
            <w:t>Issue No: 1</w:t>
          </w:r>
        </w:p>
      </w:tc>
      <w:tc>
        <w:tcPr>
          <w:tcW w:w="1250" w:type="pct"/>
        </w:tcPr>
        <w:p>
          <w:pPr>
            <w:pStyle w:val="26"/>
            <w:pBdr>
              <w:top w:val="none" w:color="auto" w:sz="0" w:space="0"/>
            </w:pBdr>
            <w:tabs>
              <w:tab w:val="center" w:pos="3600"/>
              <w:tab w:val="center" w:pos="5760"/>
              <w:tab w:val="right" w:pos="9990"/>
              <w:tab w:val="clear" w:pos="4320"/>
              <w:tab w:val="clear" w:pos="8640"/>
            </w:tabs>
            <w:spacing w:before="0"/>
            <w:jc w:val="center"/>
            <w:rPr>
              <w:sz w:val="18"/>
              <w:szCs w:val="18"/>
            </w:rPr>
          </w:pPr>
          <w:r>
            <w:rPr>
              <w:sz w:val="18"/>
              <w:szCs w:val="18"/>
            </w:rPr>
            <w:t>Rev. No.: 4</w:t>
          </w:r>
        </w:p>
      </w:tc>
      <w:tc>
        <w:tcPr>
          <w:tcW w:w="1250" w:type="pct"/>
          <w:vAlign w:val="center"/>
        </w:tcPr>
        <w:p>
          <w:pPr>
            <w:pStyle w:val="26"/>
            <w:pBdr>
              <w:top w:val="none" w:color="auto" w:sz="0" w:space="0"/>
            </w:pBdr>
            <w:spacing w:before="0"/>
            <w:ind w:right="-108"/>
            <w:jc w:val="right"/>
            <w:rPr>
              <w:sz w:val="18"/>
              <w:szCs w:val="18"/>
            </w:rPr>
          </w:pPr>
          <w:r>
            <w:rPr>
              <w:sz w:val="18"/>
              <w:szCs w:val="18"/>
            </w:rPr>
            <w:fldChar w:fldCharType="begin"/>
          </w:r>
          <w:r>
            <w:rPr>
              <w:sz w:val="18"/>
              <w:szCs w:val="18"/>
            </w:rPr>
            <w:instrText xml:space="preserve"> PAGE   \* MERGEFORMAT </w:instrText>
          </w:r>
          <w:r>
            <w:rPr>
              <w:sz w:val="18"/>
              <w:szCs w:val="18"/>
            </w:rPr>
            <w:fldChar w:fldCharType="separate"/>
          </w:r>
          <w:r>
            <w:rPr>
              <w:sz w:val="18"/>
              <w:szCs w:val="18"/>
            </w:rPr>
            <w:t>4-25</w:t>
          </w:r>
          <w:r>
            <w:rPr>
              <w:sz w:val="18"/>
              <w:szCs w:val="18"/>
            </w:rPr>
            <w:fldChar w:fldCharType="end"/>
          </w:r>
        </w:p>
      </w:tc>
    </w:tr>
  </w:tbl>
  <w:p>
    <w:pPr>
      <w:pStyle w:val="26"/>
      <w:pBdr>
        <w:top w:val="none" w:color="auto" w:sz="0" w:space="0"/>
      </w:pBdr>
      <w:tabs>
        <w:tab w:val="left" w:pos="1845"/>
        <w:tab w:val="clear" w:pos="4320"/>
        <w:tab w:val="clear" w:pos="8640"/>
      </w:tabs>
      <w:rPr>
        <w:sz w:val="8"/>
        <w:szCs w:val="8"/>
      </w:rPr>
    </w:pPr>
    <w:r>
      <w:rPr>
        <w:sz w:val="8"/>
        <w:szCs w:val="8"/>
      </w:rPr>
      <w:tab/>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9108" w:type="dxa"/>
      <w:tblInd w:w="738" w:type="dxa"/>
      <w:tblBorders>
        <w:top w:val="single" w:color="auto" w:sz="4"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47"/>
      <w:gridCol w:w="2547"/>
      <w:gridCol w:w="2547"/>
      <w:gridCol w:w="1467"/>
    </w:tblGrid>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5" w:hRule="atLeast"/>
      </w:trPr>
      <w:tc>
        <w:tcPr>
          <w:tcW w:w="2547" w:type="dxa"/>
          <w:vAlign w:val="center"/>
        </w:tcPr>
        <w:p>
          <w:pPr>
            <w:pStyle w:val="26"/>
            <w:pBdr>
              <w:top w:val="none" w:color="auto" w:sz="0" w:space="0"/>
            </w:pBdr>
            <w:spacing w:before="0"/>
            <w:ind w:left="-90"/>
            <w:rPr>
              <w:sz w:val="8"/>
              <w:szCs w:val="8"/>
            </w:rPr>
          </w:pPr>
          <w:r>
            <w:rPr>
              <w:sz w:val="18"/>
              <w:szCs w:val="18"/>
            </w:rPr>
            <w:fldChar w:fldCharType="begin"/>
          </w:r>
          <w:r>
            <w:rPr>
              <w:sz w:val="18"/>
              <w:szCs w:val="18"/>
            </w:rPr>
            <w:instrText xml:space="preserve"> PAGE   \* MERGEFORMAT </w:instrText>
          </w:r>
          <w:r>
            <w:rPr>
              <w:sz w:val="18"/>
              <w:szCs w:val="18"/>
            </w:rPr>
            <w:fldChar w:fldCharType="separate"/>
          </w:r>
          <w:r>
            <w:rPr>
              <w:sz w:val="18"/>
              <w:szCs w:val="18"/>
            </w:rPr>
            <w:t>4-24</w:t>
          </w:r>
          <w:r>
            <w:rPr>
              <w:sz w:val="18"/>
              <w:szCs w:val="18"/>
            </w:rPr>
            <w:fldChar w:fldCharType="end"/>
          </w:r>
        </w:p>
      </w:tc>
      <w:tc>
        <w:tcPr>
          <w:tcW w:w="2547" w:type="dxa"/>
        </w:tcPr>
        <w:p>
          <w:pPr>
            <w:pStyle w:val="26"/>
            <w:pBdr>
              <w:top w:val="none" w:color="auto" w:sz="0" w:space="0"/>
            </w:pBdr>
            <w:tabs>
              <w:tab w:val="center" w:pos="3600"/>
              <w:tab w:val="center" w:pos="5760"/>
              <w:tab w:val="right" w:pos="9990"/>
              <w:tab w:val="clear" w:pos="4320"/>
              <w:tab w:val="clear" w:pos="8640"/>
            </w:tabs>
            <w:spacing w:before="0"/>
            <w:rPr>
              <w:sz w:val="18"/>
              <w:szCs w:val="18"/>
            </w:rPr>
          </w:pPr>
          <w:r>
            <w:rPr>
              <w:sz w:val="18"/>
              <w:szCs w:val="18"/>
            </w:rPr>
            <w:t>Issue No: 1</w:t>
          </w:r>
        </w:p>
      </w:tc>
      <w:tc>
        <w:tcPr>
          <w:tcW w:w="2547" w:type="dxa"/>
        </w:tcPr>
        <w:p>
          <w:pPr>
            <w:pStyle w:val="26"/>
            <w:pBdr>
              <w:top w:val="none" w:color="auto" w:sz="0" w:space="0"/>
            </w:pBdr>
            <w:tabs>
              <w:tab w:val="center" w:pos="3600"/>
              <w:tab w:val="center" w:pos="5760"/>
              <w:tab w:val="right" w:pos="9990"/>
              <w:tab w:val="clear" w:pos="4320"/>
              <w:tab w:val="clear" w:pos="8640"/>
            </w:tabs>
            <w:spacing w:before="0"/>
            <w:rPr>
              <w:sz w:val="18"/>
              <w:szCs w:val="18"/>
            </w:rPr>
          </w:pPr>
          <w:r>
            <w:rPr>
              <w:sz w:val="18"/>
              <w:szCs w:val="18"/>
            </w:rPr>
            <w:t>Rev. No.: 1</w:t>
          </w:r>
        </w:p>
      </w:tc>
      <w:tc>
        <w:tcPr>
          <w:tcW w:w="1467" w:type="dxa"/>
          <w:vAlign w:val="center"/>
        </w:tcPr>
        <w:p>
          <w:pPr>
            <w:pStyle w:val="26"/>
            <w:pBdr>
              <w:top w:val="none" w:color="auto" w:sz="0" w:space="0"/>
            </w:pBdr>
            <w:spacing w:before="0"/>
            <w:ind w:right="-108" w:hanging="234"/>
            <w:jc w:val="right"/>
            <w:rPr>
              <w:sz w:val="18"/>
              <w:szCs w:val="18"/>
            </w:rPr>
          </w:pPr>
          <w:r>
            <w:rPr>
              <w:sz w:val="18"/>
              <w:szCs w:val="18"/>
            </w:rPr>
            <w:t>2</w:t>
          </w:r>
          <w:del w:id="0" w:author="RajashekarReddy Kasireddy" w:date="2020-05-29T15:00:00Z">
            <w:r>
              <w:rPr>
                <w:sz w:val="18"/>
                <w:szCs w:val="18"/>
              </w:rPr>
              <w:delText>7</w:delText>
            </w:r>
          </w:del>
          <w:ins w:id="1" w:author="RajashekarReddy Kasireddy" w:date="2020-05-29T15:00:00Z">
            <w:r>
              <w:rPr>
                <w:sz w:val="18"/>
                <w:szCs w:val="18"/>
              </w:rPr>
              <w:t>9</w:t>
            </w:r>
          </w:ins>
          <w:r>
            <w:rPr>
              <w:sz w:val="18"/>
              <w:szCs w:val="18"/>
            </w:rPr>
            <w:t>-</w:t>
          </w:r>
          <w:del w:id="2" w:author="RajashekarReddy Kasireddy" w:date="2020-05-29T15:00:00Z">
            <w:r>
              <w:rPr>
                <w:sz w:val="18"/>
                <w:szCs w:val="18"/>
              </w:rPr>
              <w:delText>Sep</w:delText>
            </w:r>
          </w:del>
          <w:ins w:id="3" w:author="RajashekarReddy Kasireddy" w:date="2020-05-29T15:00:00Z">
            <w:r>
              <w:rPr>
                <w:sz w:val="18"/>
                <w:szCs w:val="18"/>
              </w:rPr>
              <w:t>May</w:t>
            </w:r>
          </w:ins>
          <w:r>
            <w:rPr>
              <w:sz w:val="18"/>
              <w:szCs w:val="18"/>
            </w:rPr>
            <w:t>-</w:t>
          </w:r>
          <w:del w:id="4" w:author="RajashekarReddy Kasireddy" w:date="2020-05-29T15:00:00Z">
            <w:r>
              <w:rPr>
                <w:sz w:val="18"/>
                <w:szCs w:val="18"/>
              </w:rPr>
              <w:delText>19</w:delText>
            </w:r>
          </w:del>
          <w:ins w:id="5" w:author="RajashekarReddy Kasireddy" w:date="2020-05-29T15:00:00Z">
            <w:r>
              <w:rPr>
                <w:sz w:val="18"/>
                <w:szCs w:val="18"/>
              </w:rPr>
              <w:t>20</w:t>
            </w:r>
          </w:ins>
        </w:p>
      </w:tc>
    </w:tr>
  </w:tbl>
  <w:p>
    <w:pPr>
      <w:pStyle w:val="26"/>
      <w:pBdr>
        <w:top w:val="none" w:color="auto" w:sz="0" w:space="0"/>
      </w:pBdr>
      <w:tabs>
        <w:tab w:val="center" w:pos="2880"/>
        <w:tab w:val="center" w:pos="5760"/>
        <w:tab w:val="right" w:pos="9990"/>
        <w:tab w:val="clear" w:pos="4320"/>
        <w:tab w:val="clear" w:pos="8640"/>
      </w:tabs>
      <w:rPr>
        <w:sz w:val="8"/>
        <w:szCs w:val="8"/>
      </w:rP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10188" w:type="dxa"/>
      <w:tblInd w:w="0" w:type="dxa"/>
      <w:tblBorders>
        <w:top w:val="single" w:color="auto" w:sz="4"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47"/>
      <w:gridCol w:w="2547"/>
      <w:gridCol w:w="2547"/>
      <w:gridCol w:w="2547"/>
    </w:tblGrid>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5" w:hRule="atLeast"/>
      </w:trPr>
      <w:tc>
        <w:tcPr>
          <w:tcW w:w="2547" w:type="dxa"/>
          <w:vAlign w:val="center"/>
        </w:tcPr>
        <w:p>
          <w:pPr>
            <w:pStyle w:val="26"/>
            <w:pBdr>
              <w:top w:val="none" w:color="auto" w:sz="0" w:space="0"/>
            </w:pBdr>
            <w:spacing w:before="0"/>
            <w:ind w:left="-90" w:right="342"/>
            <w:rPr>
              <w:sz w:val="18"/>
              <w:szCs w:val="18"/>
            </w:rPr>
          </w:pPr>
          <w:ins w:id="6" w:author="RajashekarReddy Kasireddy" w:date="2020-05-29T14:16:00Z">
            <w:r>
              <w:rPr>
                <w:sz w:val="18"/>
                <w:szCs w:val="18"/>
              </w:rPr>
              <w:t>29</w:t>
            </w:r>
          </w:ins>
          <w:del w:id="7" w:author="RajashekarReddy Kasireddy" w:date="2020-05-29T14:16:00Z">
            <w:r>
              <w:rPr>
                <w:sz w:val="18"/>
                <w:szCs w:val="18"/>
              </w:rPr>
              <w:delText>18</w:delText>
            </w:r>
          </w:del>
          <w:r>
            <w:rPr>
              <w:sz w:val="18"/>
              <w:szCs w:val="18"/>
            </w:rPr>
            <w:t>-</w:t>
          </w:r>
          <w:del w:id="8" w:author="RajashekarReddy Kasireddy" w:date="2020-05-29T14:16:00Z">
            <w:r>
              <w:rPr>
                <w:sz w:val="18"/>
                <w:szCs w:val="18"/>
              </w:rPr>
              <w:delText>Apr</w:delText>
            </w:r>
          </w:del>
          <w:ins w:id="9" w:author="RajashekarReddy Kasireddy" w:date="2020-05-29T14:16:00Z">
            <w:r>
              <w:rPr>
                <w:sz w:val="18"/>
                <w:szCs w:val="18"/>
              </w:rPr>
              <w:t>May</w:t>
            </w:r>
          </w:ins>
          <w:r>
            <w:rPr>
              <w:sz w:val="18"/>
              <w:szCs w:val="18"/>
            </w:rPr>
            <w:t>-</w:t>
          </w:r>
          <w:del w:id="10" w:author="RajashekarReddy Kasireddy" w:date="2020-05-29T14:16:00Z">
            <w:r>
              <w:rPr>
                <w:sz w:val="18"/>
                <w:szCs w:val="18"/>
              </w:rPr>
              <w:delText>18</w:delText>
            </w:r>
          </w:del>
          <w:ins w:id="11" w:author="RajashekarReddy Kasireddy" w:date="2020-05-29T14:16:00Z">
            <w:r>
              <w:rPr>
                <w:sz w:val="18"/>
                <w:szCs w:val="18"/>
              </w:rPr>
              <w:t>20</w:t>
            </w:r>
          </w:ins>
        </w:p>
      </w:tc>
      <w:tc>
        <w:tcPr>
          <w:tcW w:w="2547" w:type="dxa"/>
        </w:tcPr>
        <w:p>
          <w:pPr>
            <w:pStyle w:val="26"/>
            <w:pBdr>
              <w:top w:val="none" w:color="auto" w:sz="0" w:space="0"/>
            </w:pBdr>
            <w:tabs>
              <w:tab w:val="center" w:pos="3600"/>
              <w:tab w:val="center" w:pos="5760"/>
              <w:tab w:val="right" w:pos="9990"/>
              <w:tab w:val="clear" w:pos="4320"/>
              <w:tab w:val="clear" w:pos="8640"/>
            </w:tabs>
            <w:spacing w:before="0"/>
            <w:jc w:val="center"/>
            <w:rPr>
              <w:sz w:val="18"/>
              <w:szCs w:val="18"/>
            </w:rPr>
          </w:pPr>
          <w:r>
            <w:rPr>
              <w:sz w:val="18"/>
              <w:szCs w:val="18"/>
            </w:rPr>
            <w:t>Issue No: 1</w:t>
          </w:r>
        </w:p>
      </w:tc>
      <w:tc>
        <w:tcPr>
          <w:tcW w:w="2547" w:type="dxa"/>
        </w:tcPr>
        <w:p>
          <w:pPr>
            <w:pStyle w:val="26"/>
            <w:pBdr>
              <w:top w:val="none" w:color="auto" w:sz="0" w:space="0"/>
            </w:pBdr>
            <w:tabs>
              <w:tab w:val="center" w:pos="3600"/>
              <w:tab w:val="center" w:pos="5760"/>
              <w:tab w:val="right" w:pos="9990"/>
              <w:tab w:val="clear" w:pos="4320"/>
              <w:tab w:val="clear" w:pos="8640"/>
            </w:tabs>
            <w:spacing w:before="0"/>
            <w:jc w:val="center"/>
            <w:rPr>
              <w:sz w:val="18"/>
              <w:szCs w:val="18"/>
            </w:rPr>
          </w:pPr>
          <w:r>
            <w:rPr>
              <w:sz w:val="18"/>
              <w:szCs w:val="18"/>
            </w:rPr>
            <w:t xml:space="preserve">Rev. No.: </w:t>
          </w:r>
          <w:ins w:id="12" w:author="RajashekarReddy Kasireddy" w:date="2020-05-29T14:18:00Z">
            <w:r>
              <w:rPr>
                <w:sz w:val="18"/>
                <w:szCs w:val="18"/>
              </w:rPr>
              <w:t>5</w:t>
            </w:r>
          </w:ins>
          <w:del w:id="13" w:author="RajashekarReddy Kasireddy" w:date="2020-05-29T14:18:00Z">
            <w:r>
              <w:rPr>
                <w:sz w:val="18"/>
                <w:szCs w:val="18"/>
              </w:rPr>
              <w:delText>4</w:delText>
            </w:r>
          </w:del>
        </w:p>
      </w:tc>
      <w:tc>
        <w:tcPr>
          <w:tcW w:w="2547" w:type="dxa"/>
          <w:vAlign w:val="center"/>
        </w:tcPr>
        <w:p>
          <w:pPr>
            <w:pStyle w:val="26"/>
            <w:pBdr>
              <w:top w:val="none" w:color="auto" w:sz="0" w:space="0"/>
            </w:pBdr>
            <w:spacing w:before="0"/>
            <w:ind w:right="0" w:hanging="144"/>
            <w:jc w:val="right"/>
            <w:rPr>
              <w:sz w:val="18"/>
              <w:szCs w:val="18"/>
            </w:rPr>
          </w:pPr>
          <w:r>
            <w:rPr>
              <w:sz w:val="18"/>
              <w:szCs w:val="18"/>
            </w:rPr>
            <w:t>Appendix-</w:t>
          </w:r>
          <w:r>
            <w:rPr>
              <w:sz w:val="18"/>
              <w:szCs w:val="18"/>
            </w:rPr>
            <w:fldChar w:fldCharType="begin"/>
          </w:r>
          <w:r>
            <w:rPr>
              <w:sz w:val="18"/>
              <w:szCs w:val="18"/>
            </w:rPr>
            <w:instrText xml:space="preserve"> PAGE   \* MERGEFORMAT </w:instrText>
          </w:r>
          <w:r>
            <w:rPr>
              <w:sz w:val="18"/>
              <w:szCs w:val="18"/>
            </w:rPr>
            <w:fldChar w:fldCharType="separate"/>
          </w:r>
          <w:r>
            <w:rPr>
              <w:sz w:val="18"/>
              <w:szCs w:val="18"/>
            </w:rPr>
            <w:t>v</w:t>
          </w:r>
          <w:r>
            <w:rPr>
              <w:sz w:val="18"/>
              <w:szCs w:val="18"/>
            </w:rPr>
            <w:fldChar w:fldCharType="end"/>
          </w:r>
        </w:p>
      </w:tc>
    </w:tr>
  </w:tbl>
  <w:p>
    <w:pPr>
      <w:pStyle w:val="26"/>
      <w:pBdr>
        <w:top w:val="none" w:color="auto" w:sz="0" w:space="0"/>
      </w:pBdr>
      <w:tabs>
        <w:tab w:val="center" w:pos="2880"/>
        <w:tab w:val="center" w:pos="5760"/>
        <w:tab w:val="right" w:pos="9990"/>
        <w:tab w:val="clear" w:pos="4320"/>
        <w:tab w:val="clear" w:pos="8640"/>
      </w:tabs>
      <w:rPr>
        <w:sz w:val="8"/>
        <w:szCs w:val="8"/>
      </w:rP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10188" w:type="dxa"/>
      <w:tblInd w:w="288" w:type="dxa"/>
      <w:tblBorders>
        <w:top w:val="single" w:color="auto" w:sz="4"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47"/>
      <w:gridCol w:w="2547"/>
      <w:gridCol w:w="2547"/>
      <w:gridCol w:w="2547"/>
    </w:tblGrid>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5" w:hRule="atLeast"/>
      </w:trPr>
      <w:tc>
        <w:tcPr>
          <w:tcW w:w="2547" w:type="dxa"/>
          <w:vAlign w:val="center"/>
        </w:tcPr>
        <w:p>
          <w:pPr>
            <w:pStyle w:val="26"/>
            <w:pBdr>
              <w:top w:val="none" w:color="auto" w:sz="0" w:space="0"/>
            </w:pBdr>
            <w:spacing w:before="0"/>
            <w:ind w:left="-90"/>
            <w:rPr>
              <w:sz w:val="18"/>
              <w:szCs w:val="18"/>
            </w:rPr>
          </w:pPr>
          <w:r>
            <w:rPr>
              <w:sz w:val="18"/>
              <w:szCs w:val="18"/>
            </w:rPr>
            <w:t xml:space="preserve">Appendix - </w:t>
          </w:r>
          <w:r>
            <w:rPr>
              <w:sz w:val="18"/>
              <w:szCs w:val="18"/>
            </w:rPr>
            <w:fldChar w:fldCharType="begin"/>
          </w:r>
          <w:r>
            <w:rPr>
              <w:sz w:val="18"/>
              <w:szCs w:val="18"/>
            </w:rPr>
            <w:instrText xml:space="preserve"> PAGE   \* MERGEFORMAT </w:instrText>
          </w:r>
          <w:r>
            <w:rPr>
              <w:sz w:val="18"/>
              <w:szCs w:val="18"/>
            </w:rPr>
            <w:fldChar w:fldCharType="separate"/>
          </w:r>
          <w:r>
            <w:rPr>
              <w:sz w:val="18"/>
              <w:szCs w:val="18"/>
            </w:rPr>
            <w:t>vi</w:t>
          </w:r>
          <w:r>
            <w:rPr>
              <w:sz w:val="18"/>
              <w:szCs w:val="18"/>
            </w:rPr>
            <w:fldChar w:fldCharType="end"/>
          </w:r>
        </w:p>
      </w:tc>
      <w:tc>
        <w:tcPr>
          <w:tcW w:w="2547" w:type="dxa"/>
        </w:tcPr>
        <w:p>
          <w:pPr>
            <w:pStyle w:val="26"/>
            <w:pBdr>
              <w:top w:val="none" w:color="auto" w:sz="0" w:space="0"/>
            </w:pBdr>
            <w:tabs>
              <w:tab w:val="center" w:pos="3600"/>
              <w:tab w:val="center" w:pos="5760"/>
              <w:tab w:val="right" w:pos="9990"/>
              <w:tab w:val="clear" w:pos="4320"/>
              <w:tab w:val="clear" w:pos="8640"/>
            </w:tabs>
            <w:spacing w:before="0"/>
            <w:jc w:val="center"/>
            <w:rPr>
              <w:sz w:val="18"/>
              <w:szCs w:val="18"/>
            </w:rPr>
          </w:pPr>
          <w:r>
            <w:rPr>
              <w:sz w:val="18"/>
              <w:szCs w:val="18"/>
            </w:rPr>
            <w:t>Issue No: 1</w:t>
          </w:r>
        </w:p>
      </w:tc>
      <w:tc>
        <w:tcPr>
          <w:tcW w:w="2547" w:type="dxa"/>
        </w:tcPr>
        <w:p>
          <w:pPr>
            <w:pStyle w:val="26"/>
            <w:pBdr>
              <w:top w:val="none" w:color="auto" w:sz="0" w:space="0"/>
            </w:pBdr>
            <w:tabs>
              <w:tab w:val="center" w:pos="3600"/>
              <w:tab w:val="center" w:pos="5760"/>
              <w:tab w:val="right" w:pos="9990"/>
              <w:tab w:val="clear" w:pos="4320"/>
              <w:tab w:val="clear" w:pos="8640"/>
            </w:tabs>
            <w:spacing w:before="0"/>
            <w:jc w:val="center"/>
            <w:rPr>
              <w:sz w:val="18"/>
              <w:szCs w:val="18"/>
            </w:rPr>
          </w:pPr>
          <w:r>
            <w:rPr>
              <w:sz w:val="18"/>
              <w:szCs w:val="18"/>
            </w:rPr>
            <w:t>Rev. No.: 4</w:t>
          </w:r>
        </w:p>
      </w:tc>
      <w:tc>
        <w:tcPr>
          <w:tcW w:w="2547" w:type="dxa"/>
          <w:vAlign w:val="center"/>
        </w:tcPr>
        <w:p>
          <w:pPr>
            <w:pStyle w:val="26"/>
            <w:pBdr>
              <w:top w:val="none" w:color="auto" w:sz="0" w:space="0"/>
            </w:pBdr>
            <w:spacing w:before="0"/>
            <w:ind w:right="0"/>
            <w:jc w:val="right"/>
            <w:rPr>
              <w:sz w:val="18"/>
              <w:szCs w:val="18"/>
            </w:rPr>
          </w:pPr>
          <w:r>
            <w:rPr>
              <w:sz w:val="18"/>
              <w:szCs w:val="18"/>
            </w:rPr>
            <w:t>18-Apr-18</w:t>
          </w:r>
        </w:p>
      </w:tc>
    </w:tr>
  </w:tbl>
  <w:p>
    <w:pPr>
      <w:pStyle w:val="26"/>
      <w:pBdr>
        <w:top w:val="none" w:color="auto" w:sz="0" w:space="0"/>
      </w:pBdr>
      <w:spacing w:before="0"/>
      <w:rPr>
        <w:sz w:val="8"/>
        <w:szCs w:val="8"/>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10080" w:type="dxa"/>
      <w:tblInd w:w="558" w:type="dxa"/>
      <w:tblBorders>
        <w:top w:val="single" w:color="auto" w:sz="4"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92"/>
      <w:gridCol w:w="8388"/>
    </w:tblGrid>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3" w:hRule="atLeast"/>
      </w:trPr>
      <w:tc>
        <w:tcPr>
          <w:tcW w:w="1692" w:type="dxa"/>
          <w:vAlign w:val="center"/>
        </w:tcPr>
        <w:p>
          <w:pPr>
            <w:pStyle w:val="26"/>
            <w:pBdr>
              <w:top w:val="none" w:color="auto" w:sz="0" w:space="0"/>
            </w:pBdr>
            <w:tabs>
              <w:tab w:val="right" w:pos="9990"/>
              <w:tab w:val="clear" w:pos="8640"/>
            </w:tabs>
            <w:spacing w:before="0"/>
            <w:ind w:left="-108" w:right="54"/>
            <w:rPr>
              <w:sz w:val="8"/>
              <w:szCs w:val="8"/>
            </w:rPr>
          </w:pPr>
          <w:r>
            <w:rPr>
              <w:sz w:val="16"/>
              <w:szCs w:val="16"/>
            </w:rPr>
            <w:t>Title Page-</w:t>
          </w:r>
          <w:r>
            <w:rPr>
              <w:sz w:val="16"/>
              <w:szCs w:val="16"/>
            </w:rPr>
            <w:fldChar w:fldCharType="begin"/>
          </w:r>
          <w:r>
            <w:rPr>
              <w:sz w:val="16"/>
              <w:szCs w:val="16"/>
            </w:rPr>
            <w:instrText xml:space="preserve"> PAGE  \* roman  \* MERGEFORMAT </w:instrText>
          </w:r>
          <w:r>
            <w:rPr>
              <w:sz w:val="16"/>
              <w:szCs w:val="16"/>
            </w:rPr>
            <w:fldChar w:fldCharType="separate"/>
          </w:r>
          <w:r>
            <w:rPr>
              <w:sz w:val="16"/>
              <w:szCs w:val="16"/>
            </w:rPr>
            <w:t>ii</w:t>
          </w:r>
          <w:r>
            <w:rPr>
              <w:sz w:val="16"/>
              <w:szCs w:val="16"/>
            </w:rPr>
            <w:fldChar w:fldCharType="end"/>
          </w:r>
        </w:p>
      </w:tc>
      <w:tc>
        <w:tcPr>
          <w:tcW w:w="8388" w:type="dxa"/>
          <w:vAlign w:val="bottom"/>
        </w:tcPr>
        <w:p>
          <w:pPr>
            <w:pStyle w:val="26"/>
            <w:pBdr>
              <w:top w:val="none" w:color="auto" w:sz="0" w:space="0"/>
            </w:pBdr>
            <w:tabs>
              <w:tab w:val="center" w:pos="5580"/>
              <w:tab w:val="right" w:pos="9990"/>
              <w:tab w:val="clear" w:pos="4320"/>
              <w:tab w:val="clear" w:pos="8640"/>
            </w:tabs>
            <w:spacing w:before="0"/>
            <w:ind w:left="0" w:right="-18"/>
            <w:rPr>
              <w:sz w:val="8"/>
              <w:szCs w:val="8"/>
            </w:rPr>
          </w:pPr>
          <w:r>
            <w:tab/>
          </w:r>
          <w:r>
            <w:rPr>
              <w:bCs w:val="0"/>
              <w:sz w:val="16"/>
              <w:szCs w:val="16"/>
            </w:rPr>
            <w:t>© Copyright Malaysia AirlinesBerhad (MAB) 2017. All rights reserved</w:t>
          </w:r>
        </w:p>
      </w:tc>
    </w:tr>
  </w:tbl>
  <w:p>
    <w:pPr>
      <w:pStyle w:val="26"/>
      <w:pBdr>
        <w:top w:val="none" w:color="auto" w:sz="0" w:space="0"/>
      </w:pBdr>
      <w:tabs>
        <w:tab w:val="right" w:pos="9360"/>
        <w:tab w:val="clear" w:pos="8640"/>
      </w:tabs>
      <w:rPr>
        <w:sz w:val="8"/>
        <w:szCs w:val="8"/>
      </w:rPr>
    </w:pPr>
  </w:p>
  <w:p>
    <w:pPr>
      <w:pStyle w:val="26"/>
      <w:pBdr>
        <w:top w:val="none" w:color="auto" w:sz="0" w:space="0"/>
      </w:pBdr>
      <w:tabs>
        <w:tab w:val="left" w:pos="720"/>
        <w:tab w:val="right" w:pos="9990"/>
        <w:tab w:val="clear" w:pos="8640"/>
      </w:tabs>
      <w:ind w:left="810" w:hanging="90"/>
      <w:rPr>
        <w:sz w:val="8"/>
        <w:szCs w:val="8"/>
      </w:rPr>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0" w:type="auto"/>
      <w:tblInd w:w="0" w:type="dxa"/>
      <w:tblBorders>
        <w:top w:val="single" w:color="auto" w:sz="4"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358"/>
      <w:gridCol w:w="2520"/>
      <w:gridCol w:w="2430"/>
      <w:gridCol w:w="2873"/>
    </w:tblGrid>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358" w:type="dxa"/>
        </w:tcPr>
        <w:p>
          <w:pPr>
            <w:pStyle w:val="26"/>
            <w:pBdr>
              <w:top w:val="none" w:color="auto" w:sz="0" w:space="0"/>
            </w:pBdr>
            <w:tabs>
              <w:tab w:val="center" w:pos="3600"/>
              <w:tab w:val="center" w:pos="5760"/>
              <w:tab w:val="right" w:pos="9990"/>
              <w:tab w:val="clear" w:pos="4320"/>
              <w:tab w:val="clear" w:pos="8640"/>
            </w:tabs>
            <w:spacing w:before="0"/>
            <w:ind w:left="0" w:right="432"/>
            <w:rPr>
              <w:sz w:val="18"/>
              <w:szCs w:val="18"/>
            </w:rPr>
          </w:pPr>
          <w:r>
            <w:rPr>
              <w:sz w:val="18"/>
              <w:szCs w:val="18"/>
            </w:rPr>
            <w:t>18-Apr-18</w:t>
          </w:r>
        </w:p>
      </w:tc>
      <w:tc>
        <w:tcPr>
          <w:tcW w:w="2520" w:type="dxa"/>
        </w:tcPr>
        <w:p>
          <w:pPr>
            <w:pStyle w:val="26"/>
            <w:pBdr>
              <w:top w:val="none" w:color="auto" w:sz="0" w:space="0"/>
            </w:pBdr>
            <w:tabs>
              <w:tab w:val="center" w:pos="3600"/>
              <w:tab w:val="center" w:pos="5760"/>
              <w:tab w:val="right" w:pos="9990"/>
              <w:tab w:val="clear" w:pos="4320"/>
              <w:tab w:val="clear" w:pos="8640"/>
            </w:tabs>
            <w:spacing w:before="0"/>
            <w:jc w:val="center"/>
            <w:rPr>
              <w:sz w:val="18"/>
              <w:szCs w:val="18"/>
            </w:rPr>
          </w:pPr>
          <w:r>
            <w:rPr>
              <w:sz w:val="18"/>
              <w:szCs w:val="18"/>
            </w:rPr>
            <w:t>Issue No: 1</w:t>
          </w:r>
          <w:r>
            <w:rPr>
              <w:sz w:val="18"/>
              <w:szCs w:val="18"/>
            </w:rPr>
            <w:tab/>
          </w:r>
          <w:r>
            <w:rPr>
              <w:sz w:val="18"/>
              <w:szCs w:val="18"/>
            </w:rPr>
            <w:t>Rev. No.: 0</w:t>
          </w:r>
        </w:p>
      </w:tc>
      <w:tc>
        <w:tcPr>
          <w:tcW w:w="2430" w:type="dxa"/>
        </w:tcPr>
        <w:p>
          <w:pPr>
            <w:pStyle w:val="26"/>
            <w:pBdr>
              <w:top w:val="none" w:color="auto" w:sz="0" w:space="0"/>
            </w:pBdr>
            <w:tabs>
              <w:tab w:val="center" w:pos="3600"/>
              <w:tab w:val="center" w:pos="5760"/>
              <w:tab w:val="right" w:pos="9990"/>
              <w:tab w:val="clear" w:pos="4320"/>
              <w:tab w:val="clear" w:pos="8640"/>
            </w:tabs>
            <w:spacing w:before="0"/>
            <w:jc w:val="center"/>
            <w:rPr>
              <w:sz w:val="18"/>
              <w:szCs w:val="18"/>
            </w:rPr>
          </w:pPr>
          <w:r>
            <w:rPr>
              <w:sz w:val="18"/>
              <w:szCs w:val="18"/>
            </w:rPr>
            <w:t>Rev. No.: 4</w:t>
          </w:r>
        </w:p>
      </w:tc>
      <w:tc>
        <w:tcPr>
          <w:tcW w:w="2873" w:type="dxa"/>
        </w:tcPr>
        <w:p>
          <w:pPr>
            <w:pStyle w:val="26"/>
            <w:pBdr>
              <w:top w:val="none" w:color="auto" w:sz="0" w:space="0"/>
            </w:pBdr>
            <w:tabs>
              <w:tab w:val="left" w:pos="2657"/>
              <w:tab w:val="center" w:pos="3600"/>
              <w:tab w:val="center" w:pos="5760"/>
              <w:tab w:val="right" w:pos="9990"/>
              <w:tab w:val="clear" w:pos="4320"/>
              <w:tab w:val="clear" w:pos="8640"/>
            </w:tabs>
            <w:spacing w:before="0"/>
            <w:ind w:right="65"/>
            <w:jc w:val="right"/>
            <w:rPr>
              <w:sz w:val="18"/>
              <w:szCs w:val="18"/>
            </w:rPr>
          </w:pPr>
          <w:r>
            <w:rPr>
              <w:sz w:val="18"/>
              <w:szCs w:val="18"/>
            </w:rPr>
            <w:t>Approval Page-</w:t>
          </w:r>
          <w:r>
            <w:rPr>
              <w:sz w:val="18"/>
              <w:szCs w:val="18"/>
            </w:rPr>
            <w:fldChar w:fldCharType="begin"/>
          </w:r>
          <w:r>
            <w:rPr>
              <w:sz w:val="18"/>
              <w:szCs w:val="18"/>
            </w:rPr>
            <w:instrText xml:space="preserve"> PAGE  \* roman  \* MERGEFORMAT </w:instrText>
          </w:r>
          <w:r>
            <w:rPr>
              <w:sz w:val="18"/>
              <w:szCs w:val="18"/>
            </w:rPr>
            <w:fldChar w:fldCharType="separate"/>
          </w:r>
          <w:r>
            <w:rPr>
              <w:sz w:val="18"/>
              <w:szCs w:val="18"/>
            </w:rPr>
            <w:t>i</w:t>
          </w:r>
          <w:r>
            <w:rPr>
              <w:sz w:val="18"/>
              <w:szCs w:val="18"/>
            </w:rPr>
            <w:fldChar w:fldCharType="end"/>
          </w:r>
        </w:p>
      </w:tc>
    </w:tr>
  </w:tbl>
  <w:p>
    <w:pPr>
      <w:pStyle w:val="26"/>
      <w:pBdr>
        <w:top w:val="none" w:color="auto" w:sz="0" w:space="0"/>
      </w:pBdr>
      <w:tabs>
        <w:tab w:val="center" w:pos="3600"/>
        <w:tab w:val="center" w:pos="5760"/>
        <w:tab w:val="right" w:pos="9990"/>
        <w:tab w:val="clear" w:pos="4320"/>
        <w:tab w:val="clear" w:pos="8640"/>
      </w:tabs>
      <w:spacing w:before="0"/>
      <w:ind w:left="0" w:right="-25"/>
      <w:rPr>
        <w:sz w:val="8"/>
        <w:szCs w:val="8"/>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0" w:type="auto"/>
      <w:tblInd w:w="0" w:type="dxa"/>
      <w:tblBorders>
        <w:top w:val="single" w:color="auto" w:sz="4"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898"/>
      <w:gridCol w:w="2430"/>
      <w:gridCol w:w="2520"/>
      <w:gridCol w:w="2333"/>
    </w:tblGrid>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0" w:hRule="atLeast"/>
      </w:trPr>
      <w:tc>
        <w:tcPr>
          <w:tcW w:w="2898" w:type="dxa"/>
        </w:tcPr>
        <w:p>
          <w:pPr>
            <w:pStyle w:val="26"/>
            <w:pBdr>
              <w:top w:val="none" w:color="auto" w:sz="0" w:space="0"/>
            </w:pBdr>
            <w:tabs>
              <w:tab w:val="center" w:pos="3600"/>
              <w:tab w:val="center" w:pos="5760"/>
              <w:tab w:val="right" w:pos="9990"/>
              <w:tab w:val="clear" w:pos="4320"/>
              <w:tab w:val="clear" w:pos="8640"/>
            </w:tabs>
            <w:spacing w:before="0"/>
            <w:ind w:left="0"/>
            <w:rPr>
              <w:sz w:val="18"/>
              <w:szCs w:val="18"/>
            </w:rPr>
          </w:pPr>
          <w:r>
            <w:rPr>
              <w:sz w:val="18"/>
              <w:szCs w:val="18"/>
            </w:rPr>
            <w:t>Approval Page-</w:t>
          </w:r>
          <w:r>
            <w:rPr>
              <w:sz w:val="18"/>
              <w:szCs w:val="18"/>
            </w:rPr>
            <w:fldChar w:fldCharType="begin"/>
          </w:r>
          <w:r>
            <w:rPr>
              <w:sz w:val="18"/>
              <w:szCs w:val="18"/>
            </w:rPr>
            <w:instrText xml:space="preserve"> PAGE  \* roman  \* MERGEFORMAT </w:instrText>
          </w:r>
          <w:r>
            <w:rPr>
              <w:sz w:val="18"/>
              <w:szCs w:val="18"/>
            </w:rPr>
            <w:fldChar w:fldCharType="separate"/>
          </w:r>
          <w:r>
            <w:rPr>
              <w:sz w:val="18"/>
              <w:szCs w:val="18"/>
            </w:rPr>
            <w:t>ii</w:t>
          </w:r>
          <w:r>
            <w:rPr>
              <w:sz w:val="18"/>
              <w:szCs w:val="18"/>
            </w:rPr>
            <w:fldChar w:fldCharType="end"/>
          </w:r>
        </w:p>
      </w:tc>
      <w:tc>
        <w:tcPr>
          <w:tcW w:w="2430" w:type="dxa"/>
        </w:tcPr>
        <w:p>
          <w:pPr>
            <w:pStyle w:val="26"/>
            <w:pBdr>
              <w:top w:val="none" w:color="auto" w:sz="0" w:space="0"/>
            </w:pBdr>
            <w:tabs>
              <w:tab w:val="center" w:pos="3600"/>
              <w:tab w:val="center" w:pos="5760"/>
              <w:tab w:val="right" w:pos="9990"/>
              <w:tab w:val="clear" w:pos="4320"/>
              <w:tab w:val="clear" w:pos="8640"/>
            </w:tabs>
            <w:spacing w:before="0"/>
            <w:jc w:val="center"/>
            <w:rPr>
              <w:sz w:val="18"/>
              <w:szCs w:val="18"/>
            </w:rPr>
          </w:pPr>
          <w:r>
            <w:rPr>
              <w:sz w:val="18"/>
              <w:szCs w:val="18"/>
            </w:rPr>
            <w:t>Issue No: 1</w:t>
          </w:r>
          <w:r>
            <w:rPr>
              <w:sz w:val="18"/>
              <w:szCs w:val="18"/>
            </w:rPr>
            <w:tab/>
          </w:r>
          <w:r>
            <w:rPr>
              <w:sz w:val="18"/>
              <w:szCs w:val="18"/>
            </w:rPr>
            <w:t>Rev. No.: 0</w:t>
          </w:r>
        </w:p>
      </w:tc>
      <w:tc>
        <w:tcPr>
          <w:tcW w:w="2520" w:type="dxa"/>
        </w:tcPr>
        <w:p>
          <w:pPr>
            <w:pStyle w:val="26"/>
            <w:pBdr>
              <w:top w:val="none" w:color="auto" w:sz="0" w:space="0"/>
            </w:pBdr>
            <w:tabs>
              <w:tab w:val="center" w:pos="3600"/>
              <w:tab w:val="center" w:pos="5760"/>
              <w:tab w:val="right" w:pos="9990"/>
              <w:tab w:val="clear" w:pos="4320"/>
              <w:tab w:val="clear" w:pos="8640"/>
            </w:tabs>
            <w:spacing w:before="0"/>
            <w:jc w:val="center"/>
            <w:rPr>
              <w:sz w:val="18"/>
              <w:szCs w:val="18"/>
            </w:rPr>
          </w:pPr>
          <w:r>
            <w:rPr>
              <w:sz w:val="18"/>
              <w:szCs w:val="18"/>
            </w:rPr>
            <w:t>Rev. No.: 4</w:t>
          </w:r>
        </w:p>
      </w:tc>
      <w:tc>
        <w:tcPr>
          <w:tcW w:w="2333" w:type="dxa"/>
        </w:tcPr>
        <w:p>
          <w:pPr>
            <w:pStyle w:val="26"/>
            <w:pBdr>
              <w:top w:val="none" w:color="auto" w:sz="0" w:space="0"/>
            </w:pBdr>
            <w:tabs>
              <w:tab w:val="left" w:pos="2142"/>
              <w:tab w:val="center" w:pos="3600"/>
              <w:tab w:val="center" w:pos="5760"/>
              <w:tab w:val="right" w:pos="9990"/>
              <w:tab w:val="clear" w:pos="4320"/>
              <w:tab w:val="clear" w:pos="8640"/>
            </w:tabs>
            <w:spacing w:before="0"/>
            <w:ind w:right="-25"/>
            <w:jc w:val="right"/>
            <w:rPr>
              <w:sz w:val="18"/>
              <w:szCs w:val="18"/>
            </w:rPr>
          </w:pPr>
          <w:r>
            <w:rPr>
              <w:sz w:val="18"/>
              <w:szCs w:val="18"/>
            </w:rPr>
            <w:t>18-Apr-18</w:t>
          </w:r>
        </w:p>
      </w:tc>
    </w:tr>
  </w:tbl>
  <w:p>
    <w:pPr>
      <w:pStyle w:val="26"/>
      <w:pBdr>
        <w:top w:val="none" w:color="auto" w:sz="0" w:space="0"/>
      </w:pBdr>
      <w:spacing w:before="0"/>
      <w:rPr>
        <w:sz w:val="8"/>
        <w:szCs w:val="8"/>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0" w:type="auto"/>
      <w:tblInd w:w="0" w:type="dxa"/>
      <w:tblBorders>
        <w:top w:val="single" w:color="auto" w:sz="4"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358"/>
      <w:gridCol w:w="2340"/>
      <w:gridCol w:w="2520"/>
      <w:gridCol w:w="2963"/>
    </w:tblGrid>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358" w:type="dxa"/>
        </w:tcPr>
        <w:p>
          <w:pPr>
            <w:pStyle w:val="26"/>
            <w:pBdr>
              <w:top w:val="none" w:color="auto" w:sz="0" w:space="0"/>
            </w:pBdr>
            <w:tabs>
              <w:tab w:val="left" w:pos="1800"/>
              <w:tab w:val="center" w:pos="3600"/>
              <w:tab w:val="center" w:pos="5760"/>
              <w:tab w:val="right" w:pos="9990"/>
              <w:tab w:val="clear" w:pos="4320"/>
              <w:tab w:val="clear" w:pos="8640"/>
            </w:tabs>
            <w:spacing w:before="0"/>
            <w:ind w:left="0" w:right="0"/>
            <w:rPr>
              <w:sz w:val="18"/>
              <w:szCs w:val="18"/>
            </w:rPr>
          </w:pPr>
          <w:r>
            <w:rPr>
              <w:sz w:val="18"/>
              <w:szCs w:val="18"/>
            </w:rPr>
            <w:t>18-Apr-18</w:t>
          </w:r>
        </w:p>
      </w:tc>
      <w:tc>
        <w:tcPr>
          <w:tcW w:w="2340" w:type="dxa"/>
        </w:tcPr>
        <w:p>
          <w:pPr>
            <w:pStyle w:val="26"/>
            <w:pBdr>
              <w:top w:val="none" w:color="auto" w:sz="0" w:space="0"/>
            </w:pBdr>
            <w:tabs>
              <w:tab w:val="center" w:pos="3600"/>
              <w:tab w:val="center" w:pos="5760"/>
              <w:tab w:val="right" w:pos="9990"/>
              <w:tab w:val="clear" w:pos="4320"/>
              <w:tab w:val="clear" w:pos="8640"/>
            </w:tabs>
            <w:spacing w:before="0"/>
            <w:ind w:left="0" w:right="0"/>
            <w:jc w:val="center"/>
            <w:rPr>
              <w:sz w:val="18"/>
              <w:szCs w:val="18"/>
            </w:rPr>
          </w:pPr>
          <w:r>
            <w:rPr>
              <w:sz w:val="18"/>
              <w:szCs w:val="18"/>
            </w:rPr>
            <w:t>Issue No: 1</w:t>
          </w:r>
        </w:p>
      </w:tc>
      <w:tc>
        <w:tcPr>
          <w:tcW w:w="2520" w:type="dxa"/>
        </w:tcPr>
        <w:p>
          <w:pPr>
            <w:pStyle w:val="26"/>
            <w:pBdr>
              <w:top w:val="none" w:color="auto" w:sz="0" w:space="0"/>
            </w:pBdr>
            <w:tabs>
              <w:tab w:val="center" w:pos="3600"/>
              <w:tab w:val="center" w:pos="5760"/>
              <w:tab w:val="right" w:pos="9990"/>
              <w:tab w:val="clear" w:pos="4320"/>
              <w:tab w:val="clear" w:pos="8640"/>
            </w:tabs>
            <w:spacing w:before="0"/>
            <w:ind w:left="0" w:right="0"/>
            <w:jc w:val="center"/>
            <w:rPr>
              <w:sz w:val="18"/>
              <w:szCs w:val="18"/>
            </w:rPr>
          </w:pPr>
          <w:r>
            <w:rPr>
              <w:sz w:val="18"/>
              <w:szCs w:val="18"/>
            </w:rPr>
            <w:t>Rev. No.:4</w:t>
          </w:r>
        </w:p>
      </w:tc>
      <w:tc>
        <w:tcPr>
          <w:tcW w:w="2963" w:type="dxa"/>
        </w:tcPr>
        <w:p>
          <w:pPr>
            <w:pStyle w:val="26"/>
            <w:pBdr>
              <w:top w:val="none" w:color="auto" w:sz="0" w:space="0"/>
            </w:pBdr>
            <w:tabs>
              <w:tab w:val="center" w:pos="3600"/>
              <w:tab w:val="center" w:pos="5760"/>
              <w:tab w:val="right" w:pos="9990"/>
              <w:tab w:val="clear" w:pos="4320"/>
              <w:tab w:val="clear" w:pos="8640"/>
            </w:tabs>
            <w:spacing w:before="0"/>
            <w:ind w:left="0" w:right="0"/>
            <w:jc w:val="right"/>
            <w:rPr>
              <w:sz w:val="18"/>
              <w:szCs w:val="18"/>
            </w:rPr>
          </w:pPr>
          <w:r>
            <w:rPr>
              <w:sz w:val="18"/>
              <w:szCs w:val="18"/>
            </w:rPr>
            <w:t>Table of Content -</w:t>
          </w:r>
          <w:r>
            <w:rPr>
              <w:sz w:val="18"/>
              <w:szCs w:val="18"/>
            </w:rPr>
            <w:fldChar w:fldCharType="begin"/>
          </w:r>
          <w:r>
            <w:rPr>
              <w:sz w:val="18"/>
              <w:szCs w:val="18"/>
            </w:rPr>
            <w:instrText xml:space="preserve"> PAGE  \* roman  \* MERGEFORMAT </w:instrText>
          </w:r>
          <w:r>
            <w:rPr>
              <w:sz w:val="18"/>
              <w:szCs w:val="18"/>
            </w:rPr>
            <w:fldChar w:fldCharType="separate"/>
          </w:r>
          <w:r>
            <w:rPr>
              <w:sz w:val="18"/>
              <w:szCs w:val="18"/>
            </w:rPr>
            <w:t>i</w:t>
          </w:r>
          <w:r>
            <w:rPr>
              <w:sz w:val="18"/>
              <w:szCs w:val="18"/>
            </w:rPr>
            <w:fldChar w:fldCharType="end"/>
          </w:r>
        </w:p>
      </w:tc>
    </w:tr>
  </w:tbl>
  <w:p>
    <w:pPr>
      <w:pStyle w:val="26"/>
      <w:pBdr>
        <w:top w:val="none" w:color="auto" w:sz="0" w:space="0"/>
      </w:pBdr>
      <w:spacing w:before="0"/>
      <w:ind w:left="0" w:right="0"/>
      <w:rPr>
        <w:sz w:val="8"/>
        <w:szCs w:val="8"/>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0" w:type="auto"/>
      <w:tblInd w:w="0" w:type="dxa"/>
      <w:tblBorders>
        <w:top w:val="single" w:color="auto" w:sz="4"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078"/>
      <w:gridCol w:w="2340"/>
      <w:gridCol w:w="2430"/>
      <w:gridCol w:w="2333"/>
    </w:tblGrid>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078" w:type="dxa"/>
        </w:tcPr>
        <w:p>
          <w:pPr>
            <w:pStyle w:val="26"/>
            <w:pBdr>
              <w:top w:val="none" w:color="auto" w:sz="0" w:space="0"/>
            </w:pBdr>
            <w:tabs>
              <w:tab w:val="center" w:pos="3600"/>
              <w:tab w:val="center" w:pos="5760"/>
              <w:tab w:val="right" w:pos="9990"/>
              <w:tab w:val="clear" w:pos="4320"/>
              <w:tab w:val="clear" w:pos="8640"/>
            </w:tabs>
            <w:spacing w:before="0"/>
            <w:ind w:left="0" w:right="0"/>
            <w:rPr>
              <w:sz w:val="18"/>
              <w:szCs w:val="18"/>
            </w:rPr>
          </w:pPr>
          <w:r>
            <w:rPr>
              <w:sz w:val="18"/>
              <w:szCs w:val="18"/>
            </w:rPr>
            <w:t>Table of Content -</w:t>
          </w:r>
          <w:r>
            <w:rPr>
              <w:sz w:val="18"/>
              <w:szCs w:val="18"/>
            </w:rPr>
            <w:fldChar w:fldCharType="begin"/>
          </w:r>
          <w:r>
            <w:rPr>
              <w:sz w:val="18"/>
              <w:szCs w:val="18"/>
            </w:rPr>
            <w:instrText xml:space="preserve"> PAGE  \* roman  \* MERGEFORMAT </w:instrText>
          </w:r>
          <w:r>
            <w:rPr>
              <w:sz w:val="18"/>
              <w:szCs w:val="18"/>
            </w:rPr>
            <w:fldChar w:fldCharType="separate"/>
          </w:r>
          <w:r>
            <w:rPr>
              <w:sz w:val="18"/>
              <w:szCs w:val="18"/>
            </w:rPr>
            <w:t>ii</w:t>
          </w:r>
          <w:r>
            <w:rPr>
              <w:sz w:val="18"/>
              <w:szCs w:val="18"/>
            </w:rPr>
            <w:fldChar w:fldCharType="end"/>
          </w:r>
        </w:p>
      </w:tc>
      <w:tc>
        <w:tcPr>
          <w:tcW w:w="2340" w:type="dxa"/>
        </w:tcPr>
        <w:p>
          <w:pPr>
            <w:pStyle w:val="26"/>
            <w:pBdr>
              <w:top w:val="none" w:color="auto" w:sz="0" w:space="0"/>
            </w:pBdr>
            <w:tabs>
              <w:tab w:val="center" w:pos="3600"/>
              <w:tab w:val="center" w:pos="5760"/>
              <w:tab w:val="right" w:pos="9990"/>
              <w:tab w:val="clear" w:pos="4320"/>
              <w:tab w:val="clear" w:pos="8640"/>
            </w:tabs>
            <w:spacing w:before="0"/>
            <w:ind w:left="0" w:right="0"/>
            <w:jc w:val="center"/>
            <w:rPr>
              <w:sz w:val="18"/>
              <w:szCs w:val="18"/>
            </w:rPr>
          </w:pPr>
          <w:r>
            <w:rPr>
              <w:sz w:val="18"/>
              <w:szCs w:val="18"/>
            </w:rPr>
            <w:t>Issue No: 1</w:t>
          </w:r>
        </w:p>
      </w:tc>
      <w:tc>
        <w:tcPr>
          <w:tcW w:w="2430" w:type="dxa"/>
        </w:tcPr>
        <w:p>
          <w:pPr>
            <w:pStyle w:val="26"/>
            <w:pBdr>
              <w:top w:val="none" w:color="auto" w:sz="0" w:space="0"/>
            </w:pBdr>
            <w:tabs>
              <w:tab w:val="center" w:pos="3600"/>
              <w:tab w:val="center" w:pos="5760"/>
              <w:tab w:val="right" w:pos="9990"/>
              <w:tab w:val="clear" w:pos="4320"/>
              <w:tab w:val="clear" w:pos="8640"/>
            </w:tabs>
            <w:spacing w:before="0"/>
            <w:ind w:left="0" w:right="0"/>
            <w:jc w:val="center"/>
            <w:rPr>
              <w:sz w:val="18"/>
              <w:szCs w:val="18"/>
            </w:rPr>
          </w:pPr>
          <w:r>
            <w:rPr>
              <w:sz w:val="18"/>
              <w:szCs w:val="18"/>
            </w:rPr>
            <w:t>Rev. No.: 4</w:t>
          </w:r>
        </w:p>
      </w:tc>
      <w:tc>
        <w:tcPr>
          <w:tcW w:w="2333" w:type="dxa"/>
        </w:tcPr>
        <w:p>
          <w:pPr>
            <w:pStyle w:val="26"/>
            <w:pBdr>
              <w:top w:val="none" w:color="auto" w:sz="0" w:space="0"/>
            </w:pBdr>
            <w:tabs>
              <w:tab w:val="center" w:pos="3600"/>
              <w:tab w:val="center" w:pos="5760"/>
              <w:tab w:val="right" w:pos="9990"/>
              <w:tab w:val="clear" w:pos="4320"/>
              <w:tab w:val="clear" w:pos="8640"/>
            </w:tabs>
            <w:spacing w:before="0"/>
            <w:ind w:left="0" w:right="0"/>
            <w:jc w:val="right"/>
            <w:rPr>
              <w:sz w:val="18"/>
              <w:szCs w:val="18"/>
            </w:rPr>
          </w:pPr>
          <w:r>
            <w:rPr>
              <w:sz w:val="18"/>
              <w:szCs w:val="18"/>
            </w:rPr>
            <w:t>18-Apr-18</w:t>
          </w:r>
        </w:p>
      </w:tc>
    </w:tr>
  </w:tbl>
  <w:p>
    <w:pPr>
      <w:pStyle w:val="26"/>
      <w:pBdr>
        <w:top w:val="none" w:color="auto" w:sz="0" w:space="0"/>
      </w:pBdr>
      <w:rPr>
        <w:sz w:val="8"/>
        <w:szCs w:val="8"/>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10188" w:type="dxa"/>
      <w:tblInd w:w="0" w:type="dxa"/>
      <w:tblBorders>
        <w:top w:val="single" w:color="auto" w:sz="4"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547"/>
      <w:gridCol w:w="2547"/>
      <w:gridCol w:w="2547"/>
      <w:gridCol w:w="2547"/>
    </w:tblGrid>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5" w:hRule="atLeast"/>
      </w:trPr>
      <w:tc>
        <w:tcPr>
          <w:tcW w:w="2547" w:type="dxa"/>
          <w:vAlign w:val="center"/>
        </w:tcPr>
        <w:p>
          <w:pPr>
            <w:pStyle w:val="26"/>
            <w:pBdr>
              <w:top w:val="none" w:color="auto" w:sz="0" w:space="0"/>
            </w:pBdr>
            <w:spacing w:before="0"/>
            <w:ind w:left="-90" w:right="362"/>
            <w:rPr>
              <w:sz w:val="18"/>
              <w:szCs w:val="18"/>
            </w:rPr>
          </w:pPr>
          <w:r>
            <w:rPr>
              <w:sz w:val="18"/>
              <w:szCs w:val="18"/>
            </w:rPr>
            <w:t>18-Apr-18</w:t>
          </w:r>
        </w:p>
      </w:tc>
      <w:tc>
        <w:tcPr>
          <w:tcW w:w="2547" w:type="dxa"/>
        </w:tcPr>
        <w:p>
          <w:pPr>
            <w:pStyle w:val="26"/>
            <w:pBdr>
              <w:top w:val="none" w:color="auto" w:sz="0" w:space="0"/>
            </w:pBdr>
            <w:tabs>
              <w:tab w:val="center" w:pos="1881"/>
              <w:tab w:val="center" w:pos="3600"/>
              <w:tab w:val="center" w:pos="5760"/>
              <w:tab w:val="right" w:pos="9990"/>
              <w:tab w:val="clear" w:pos="4320"/>
              <w:tab w:val="clear" w:pos="8640"/>
            </w:tabs>
            <w:spacing w:before="0"/>
            <w:rPr>
              <w:sz w:val="18"/>
              <w:szCs w:val="18"/>
            </w:rPr>
          </w:pPr>
          <w:r>
            <w:rPr>
              <w:sz w:val="18"/>
              <w:szCs w:val="18"/>
            </w:rPr>
            <w:t>Issue No: 1</w:t>
          </w:r>
        </w:p>
      </w:tc>
      <w:tc>
        <w:tcPr>
          <w:tcW w:w="2547" w:type="dxa"/>
        </w:tcPr>
        <w:p>
          <w:pPr>
            <w:pStyle w:val="26"/>
            <w:pBdr>
              <w:top w:val="none" w:color="auto" w:sz="0" w:space="0"/>
            </w:pBdr>
            <w:tabs>
              <w:tab w:val="center" w:pos="3600"/>
              <w:tab w:val="center" w:pos="5760"/>
              <w:tab w:val="right" w:pos="9990"/>
              <w:tab w:val="clear" w:pos="4320"/>
              <w:tab w:val="clear" w:pos="8640"/>
            </w:tabs>
            <w:spacing w:before="0"/>
            <w:jc w:val="center"/>
            <w:rPr>
              <w:sz w:val="18"/>
              <w:szCs w:val="18"/>
            </w:rPr>
          </w:pPr>
          <w:r>
            <w:rPr>
              <w:sz w:val="18"/>
              <w:szCs w:val="18"/>
            </w:rPr>
            <w:t>Rev. No.: 4</w:t>
          </w:r>
        </w:p>
      </w:tc>
      <w:tc>
        <w:tcPr>
          <w:tcW w:w="2547" w:type="dxa"/>
          <w:vAlign w:val="center"/>
        </w:tcPr>
        <w:p>
          <w:pPr>
            <w:pStyle w:val="26"/>
            <w:pBdr>
              <w:top w:val="none" w:color="auto" w:sz="0" w:space="0"/>
            </w:pBdr>
            <w:spacing w:before="0"/>
            <w:ind w:right="-108"/>
            <w:jc w:val="right"/>
            <w:rPr>
              <w:sz w:val="18"/>
              <w:szCs w:val="18"/>
            </w:rPr>
          </w:pPr>
          <w:r>
            <w:rPr>
              <w:sz w:val="18"/>
              <w:szCs w:val="18"/>
            </w:rPr>
            <w:fldChar w:fldCharType="begin"/>
          </w:r>
          <w:r>
            <w:rPr>
              <w:sz w:val="18"/>
              <w:szCs w:val="18"/>
            </w:rPr>
            <w:instrText xml:space="preserve"> PAGE   \* MERGEFORMAT </w:instrText>
          </w:r>
          <w:r>
            <w:rPr>
              <w:sz w:val="18"/>
              <w:szCs w:val="18"/>
            </w:rPr>
            <w:fldChar w:fldCharType="separate"/>
          </w:r>
          <w:r>
            <w:rPr>
              <w:sz w:val="18"/>
              <w:szCs w:val="18"/>
            </w:rPr>
            <w:t>1-1</w:t>
          </w:r>
          <w:r>
            <w:rPr>
              <w:sz w:val="18"/>
              <w:szCs w:val="18"/>
            </w:rPr>
            <w:fldChar w:fldCharType="end"/>
          </w:r>
        </w:p>
      </w:tc>
    </w:tr>
  </w:tbl>
  <w:p>
    <w:pPr>
      <w:pStyle w:val="26"/>
      <w:pBdr>
        <w:top w:val="none" w:color="auto" w:sz="0" w:space="0"/>
      </w:pBdr>
      <w:rPr>
        <w:sz w:val="8"/>
        <w:szCs w:val="8"/>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10188" w:type="dxa"/>
      <w:tblInd w:w="0" w:type="dxa"/>
      <w:tblBorders>
        <w:top w:val="single" w:color="auto" w:sz="4"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47"/>
      <w:gridCol w:w="2547"/>
      <w:gridCol w:w="2547"/>
      <w:gridCol w:w="2547"/>
    </w:tblGrid>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5" w:hRule="atLeast"/>
      </w:trPr>
      <w:tc>
        <w:tcPr>
          <w:tcW w:w="2547" w:type="dxa"/>
          <w:vAlign w:val="center"/>
        </w:tcPr>
        <w:p>
          <w:pPr>
            <w:pStyle w:val="26"/>
            <w:pBdr>
              <w:top w:val="none" w:color="auto" w:sz="0" w:space="0"/>
            </w:pBdr>
            <w:spacing w:before="0"/>
            <w:ind w:left="-90"/>
            <w:rPr>
              <w:sz w:val="18"/>
              <w:szCs w:val="18"/>
            </w:rPr>
          </w:pPr>
          <w:r>
            <w:rPr>
              <w:sz w:val="18"/>
              <w:szCs w:val="18"/>
            </w:rPr>
            <w:fldChar w:fldCharType="begin"/>
          </w:r>
          <w:r>
            <w:rPr>
              <w:sz w:val="18"/>
              <w:szCs w:val="18"/>
            </w:rPr>
            <w:instrText xml:space="preserve"> PAGE   \* MERGEFORMAT </w:instrText>
          </w:r>
          <w:r>
            <w:rPr>
              <w:sz w:val="18"/>
              <w:szCs w:val="18"/>
            </w:rPr>
            <w:fldChar w:fldCharType="separate"/>
          </w:r>
          <w:r>
            <w:rPr>
              <w:sz w:val="18"/>
              <w:szCs w:val="18"/>
            </w:rPr>
            <w:t>1-2</w:t>
          </w:r>
          <w:r>
            <w:rPr>
              <w:sz w:val="18"/>
              <w:szCs w:val="18"/>
            </w:rPr>
            <w:fldChar w:fldCharType="end"/>
          </w:r>
        </w:p>
      </w:tc>
      <w:tc>
        <w:tcPr>
          <w:tcW w:w="2547" w:type="dxa"/>
          <w:vAlign w:val="center"/>
        </w:tcPr>
        <w:p>
          <w:pPr>
            <w:pStyle w:val="26"/>
            <w:pBdr>
              <w:top w:val="none" w:color="auto" w:sz="0" w:space="0"/>
            </w:pBdr>
            <w:tabs>
              <w:tab w:val="center" w:pos="3600"/>
              <w:tab w:val="center" w:pos="5760"/>
              <w:tab w:val="right" w:pos="9990"/>
              <w:tab w:val="clear" w:pos="4320"/>
              <w:tab w:val="clear" w:pos="8640"/>
            </w:tabs>
            <w:spacing w:before="0"/>
            <w:rPr>
              <w:sz w:val="18"/>
              <w:szCs w:val="18"/>
            </w:rPr>
          </w:pPr>
          <w:r>
            <w:rPr>
              <w:sz w:val="18"/>
              <w:szCs w:val="18"/>
            </w:rPr>
            <w:t>Issue No: 1</w:t>
          </w:r>
        </w:p>
      </w:tc>
      <w:tc>
        <w:tcPr>
          <w:tcW w:w="2547" w:type="dxa"/>
          <w:vAlign w:val="center"/>
        </w:tcPr>
        <w:p>
          <w:pPr>
            <w:pStyle w:val="26"/>
            <w:pBdr>
              <w:top w:val="none" w:color="auto" w:sz="0" w:space="0"/>
            </w:pBdr>
            <w:tabs>
              <w:tab w:val="center" w:pos="3600"/>
              <w:tab w:val="center" w:pos="5760"/>
              <w:tab w:val="right" w:pos="9990"/>
              <w:tab w:val="clear" w:pos="4320"/>
              <w:tab w:val="clear" w:pos="8640"/>
            </w:tabs>
            <w:spacing w:before="0"/>
            <w:rPr>
              <w:sz w:val="18"/>
              <w:szCs w:val="18"/>
            </w:rPr>
          </w:pPr>
          <w:r>
            <w:rPr>
              <w:sz w:val="18"/>
              <w:szCs w:val="18"/>
            </w:rPr>
            <w:t>Rev. No.: 4</w:t>
          </w:r>
        </w:p>
      </w:tc>
      <w:tc>
        <w:tcPr>
          <w:tcW w:w="2547" w:type="dxa"/>
          <w:vAlign w:val="center"/>
        </w:tcPr>
        <w:p>
          <w:pPr>
            <w:pStyle w:val="26"/>
            <w:pBdr>
              <w:top w:val="none" w:color="auto" w:sz="0" w:space="0"/>
            </w:pBdr>
            <w:tabs>
              <w:tab w:val="left" w:pos="3114"/>
            </w:tabs>
            <w:spacing w:before="0"/>
            <w:ind w:right="0"/>
            <w:jc w:val="right"/>
            <w:rPr>
              <w:sz w:val="18"/>
              <w:szCs w:val="18"/>
            </w:rPr>
          </w:pPr>
          <w:r>
            <w:rPr>
              <w:sz w:val="18"/>
              <w:szCs w:val="18"/>
            </w:rPr>
            <w:t>27-Sep-19</w:t>
          </w:r>
        </w:p>
      </w:tc>
    </w:tr>
  </w:tbl>
  <w:p>
    <w:pPr>
      <w:pStyle w:val="26"/>
      <w:pBdr>
        <w:top w:val="none" w:color="auto" w:sz="0" w:space="0"/>
      </w:pBdr>
      <w:spacing w:before="0"/>
      <w:rPr>
        <w:sz w:val="8"/>
        <w:szCs w:val="8"/>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10188" w:type="dxa"/>
      <w:tblInd w:w="0" w:type="dxa"/>
      <w:tblBorders>
        <w:top w:val="single" w:color="auto" w:sz="4"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487"/>
      <w:gridCol w:w="2826"/>
      <w:gridCol w:w="2496"/>
      <w:gridCol w:w="2379"/>
    </w:tblGrid>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5" w:hRule="atLeast"/>
      </w:trPr>
      <w:tc>
        <w:tcPr>
          <w:tcW w:w="2487" w:type="dxa"/>
          <w:vAlign w:val="center"/>
        </w:tcPr>
        <w:p>
          <w:pPr>
            <w:pStyle w:val="26"/>
            <w:pBdr>
              <w:top w:val="none" w:color="auto" w:sz="0" w:space="0"/>
            </w:pBdr>
            <w:spacing w:before="0"/>
            <w:ind w:left="0"/>
            <w:rPr>
              <w:sz w:val="18"/>
              <w:szCs w:val="18"/>
            </w:rPr>
          </w:pPr>
          <w:r>
            <w:rPr>
              <w:sz w:val="18"/>
              <w:szCs w:val="18"/>
            </w:rPr>
            <w:fldChar w:fldCharType="begin"/>
          </w:r>
          <w:r>
            <w:rPr>
              <w:sz w:val="18"/>
              <w:szCs w:val="18"/>
            </w:rPr>
            <w:instrText xml:space="preserve"> PAGE   \* MERGEFORMAT </w:instrText>
          </w:r>
          <w:r>
            <w:rPr>
              <w:sz w:val="18"/>
              <w:szCs w:val="18"/>
            </w:rPr>
            <w:fldChar w:fldCharType="separate"/>
          </w:r>
          <w:r>
            <w:rPr>
              <w:sz w:val="18"/>
              <w:szCs w:val="18"/>
            </w:rPr>
            <w:t>2-2</w:t>
          </w:r>
          <w:r>
            <w:rPr>
              <w:sz w:val="18"/>
              <w:szCs w:val="18"/>
            </w:rPr>
            <w:fldChar w:fldCharType="end"/>
          </w:r>
        </w:p>
      </w:tc>
      <w:tc>
        <w:tcPr>
          <w:tcW w:w="2826" w:type="dxa"/>
        </w:tcPr>
        <w:p>
          <w:pPr>
            <w:pStyle w:val="26"/>
            <w:pBdr>
              <w:top w:val="none" w:color="auto" w:sz="0" w:space="0"/>
            </w:pBdr>
            <w:tabs>
              <w:tab w:val="center" w:pos="3600"/>
              <w:tab w:val="center" w:pos="5760"/>
              <w:tab w:val="right" w:pos="9990"/>
              <w:tab w:val="clear" w:pos="4320"/>
              <w:tab w:val="clear" w:pos="8640"/>
            </w:tabs>
            <w:spacing w:before="0"/>
            <w:jc w:val="center"/>
            <w:rPr>
              <w:sz w:val="18"/>
              <w:szCs w:val="18"/>
            </w:rPr>
          </w:pPr>
          <w:r>
            <w:rPr>
              <w:sz w:val="18"/>
              <w:szCs w:val="18"/>
            </w:rPr>
            <w:t>Issue No: 1</w:t>
          </w:r>
        </w:p>
      </w:tc>
      <w:tc>
        <w:tcPr>
          <w:tcW w:w="2496" w:type="dxa"/>
        </w:tcPr>
        <w:p>
          <w:pPr>
            <w:pStyle w:val="26"/>
            <w:pBdr>
              <w:top w:val="none" w:color="auto" w:sz="0" w:space="0"/>
            </w:pBdr>
            <w:tabs>
              <w:tab w:val="center" w:pos="3600"/>
              <w:tab w:val="center" w:pos="5760"/>
              <w:tab w:val="right" w:pos="9990"/>
              <w:tab w:val="clear" w:pos="4320"/>
              <w:tab w:val="clear" w:pos="8640"/>
            </w:tabs>
            <w:spacing w:before="0"/>
            <w:jc w:val="center"/>
            <w:rPr>
              <w:sz w:val="18"/>
              <w:szCs w:val="18"/>
            </w:rPr>
          </w:pPr>
          <w:r>
            <w:rPr>
              <w:sz w:val="18"/>
              <w:szCs w:val="18"/>
            </w:rPr>
            <w:t>Rev. No.: 4</w:t>
          </w:r>
        </w:p>
      </w:tc>
      <w:tc>
        <w:tcPr>
          <w:tcW w:w="2379" w:type="dxa"/>
          <w:vAlign w:val="center"/>
        </w:tcPr>
        <w:p>
          <w:pPr>
            <w:pStyle w:val="26"/>
            <w:pBdr>
              <w:top w:val="none" w:color="auto" w:sz="0" w:space="0"/>
            </w:pBdr>
            <w:spacing w:before="0"/>
            <w:ind w:right="-108"/>
            <w:jc w:val="right"/>
            <w:rPr>
              <w:sz w:val="18"/>
              <w:szCs w:val="18"/>
            </w:rPr>
          </w:pPr>
          <w:r>
            <w:rPr>
              <w:sz w:val="18"/>
              <w:szCs w:val="18"/>
            </w:rPr>
            <w:t>18-Apr-18</w:t>
          </w:r>
        </w:p>
      </w:tc>
    </w:tr>
  </w:tbl>
  <w:p>
    <w:pPr>
      <w:pStyle w:val="26"/>
      <w:pBdr>
        <w:top w:val="none" w:color="auto" w:sz="0" w:space="0"/>
      </w:pBdr>
      <w:spacing w:before="0"/>
      <w:rPr>
        <w:sz w:val="8"/>
        <w:szCs w:val="8"/>
      </w:rPr>
    </w:pPr>
    <w:r>
      <w:rPr>
        <w:sz w:val="8"/>
        <w:szCs w:val="8"/>
      </w:rPr>
      <w:t>7</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0" w:type="auto"/>
      <w:tblInd w:w="108" w:type="dxa"/>
      <w:tblBorders>
        <w:top w:val="none" w:color="auto" w:sz="0"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240"/>
      <w:gridCol w:w="6750"/>
    </w:tblGrid>
    <w:tr>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Height w:val="990" w:hRule="atLeast"/>
      </w:trPr>
      <w:tc>
        <w:tcPr>
          <w:tcW w:w="3240" w:type="dxa"/>
          <w:vAlign w:val="center"/>
        </w:tcPr>
        <w:p>
          <w:pPr>
            <w:spacing w:before="0"/>
            <w:ind w:left="0" w:right="0"/>
            <w:jc w:val="center"/>
            <w:rPr>
              <w:rFonts w:cs="Arial"/>
            </w:rPr>
          </w:pPr>
          <w:r>
            <w:rPr>
              <w:rFonts w:cs="Arial"/>
              <w:lang w:val="en-IN" w:eastAsia="en-IN" w:bidi="hi-IN"/>
            </w:rPr>
            <w:drawing>
              <wp:anchor distT="0" distB="0" distL="114300" distR="114300" simplePos="0" relativeHeight="251659264" behindDoc="0" locked="0" layoutInCell="1" allowOverlap="1">
                <wp:simplePos x="0" y="0"/>
                <wp:positionH relativeFrom="column">
                  <wp:posOffset>-62865</wp:posOffset>
                </wp:positionH>
                <wp:positionV relativeFrom="paragraph">
                  <wp:posOffset>-15875</wp:posOffset>
                </wp:positionV>
                <wp:extent cx="1543050" cy="400050"/>
                <wp:effectExtent l="19050" t="0" r="0" b="0"/>
                <wp:wrapNone/>
                <wp:docPr id="17414" name="Picture 17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 name="Picture 1741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543050" cy="400050"/>
                        </a:xfrm>
                        <a:prstGeom prst="rect">
                          <a:avLst/>
                        </a:prstGeom>
                        <a:noFill/>
                        <a:ln>
                          <a:noFill/>
                        </a:ln>
                      </pic:spPr>
                    </pic:pic>
                  </a:graphicData>
                </a:graphic>
              </wp:anchor>
            </w:drawing>
          </w:r>
        </w:p>
      </w:tc>
      <w:tc>
        <w:tcPr>
          <w:tcW w:w="6750" w:type="dxa"/>
          <w:vAlign w:val="bottom"/>
        </w:tcPr>
        <w:p>
          <w:pPr>
            <w:spacing w:before="0"/>
            <w:ind w:right="-108"/>
            <w:jc w:val="right"/>
            <w:rPr>
              <w:rFonts w:cs="Arial"/>
              <w:b/>
              <w:bCs/>
              <w:i/>
              <w:sz w:val="16"/>
              <w:szCs w:val="16"/>
            </w:rPr>
          </w:pPr>
          <w:r>
            <w:rPr>
              <w:rFonts w:cs="Arial"/>
              <w:b/>
              <w:bCs/>
              <w:i/>
              <w:sz w:val="16"/>
              <w:szCs w:val="16"/>
            </w:rPr>
            <w:t>Internal Use Only</w:t>
          </w:r>
        </w:p>
        <w:p>
          <w:pPr>
            <w:spacing w:before="0"/>
            <w:ind w:right="-108"/>
            <w:jc w:val="right"/>
            <w:rPr>
              <w:rFonts w:cs="Arial"/>
              <w:b/>
              <w:bCs/>
              <w:i/>
              <w:sz w:val="16"/>
              <w:szCs w:val="16"/>
            </w:rPr>
          </w:pPr>
        </w:p>
        <w:p>
          <w:pPr>
            <w:spacing w:before="0"/>
            <w:ind w:right="-108"/>
            <w:jc w:val="right"/>
            <w:rPr>
              <w:sz w:val="8"/>
              <w:szCs w:val="8"/>
            </w:rPr>
          </w:pPr>
        </w:p>
        <w:p>
          <w:pPr>
            <w:tabs>
              <w:tab w:val="left" w:pos="5703"/>
            </w:tabs>
            <w:spacing w:before="0"/>
            <w:ind w:right="-108"/>
            <w:jc w:val="right"/>
            <w:rPr>
              <w:b/>
            </w:rPr>
          </w:pPr>
          <w:r>
            <w:rPr>
              <w:b/>
            </w:rPr>
            <w:t xml:space="preserve">EVR SOD </w:t>
          </w:r>
        </w:p>
      </w:tc>
    </w:tr>
  </w:tbl>
  <w:p>
    <w:pPr>
      <w:pStyle w:val="27"/>
      <w:tabs>
        <w:tab w:val="left" w:pos="9810"/>
      </w:tabs>
      <w:spacing w:before="0"/>
      <w:ind w:left="0" w:right="-29"/>
      <w:rPr>
        <w:sz w:val="8"/>
        <w:szCs w:val="8"/>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9990" w:type="dxa"/>
      <w:tblInd w:w="468" w:type="dxa"/>
      <w:tblBorders>
        <w:top w:val="none" w:color="auto" w:sz="0"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940"/>
      <w:gridCol w:w="4050"/>
    </w:tblGrid>
    <w:tr>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Height w:val="630" w:hRule="atLeast"/>
      </w:trPr>
      <w:tc>
        <w:tcPr>
          <w:tcW w:w="5940" w:type="dxa"/>
          <w:vAlign w:val="bottom"/>
        </w:tcPr>
        <w:p>
          <w:pPr>
            <w:spacing w:before="0"/>
            <w:ind w:left="-108" w:right="1140"/>
            <w:rPr>
              <w:rFonts w:cs="Arial"/>
              <w:b/>
              <w:i/>
              <w:sz w:val="16"/>
              <w:szCs w:val="16"/>
            </w:rPr>
          </w:pPr>
          <w:r>
            <w:rPr>
              <w:rFonts w:cs="Arial"/>
              <w:b/>
              <w:i/>
              <w:sz w:val="16"/>
              <w:szCs w:val="16"/>
            </w:rPr>
            <w:t>Internal Use Only</w:t>
          </w:r>
        </w:p>
        <w:p>
          <w:pPr>
            <w:spacing w:before="0"/>
            <w:ind w:left="-108" w:right="1140"/>
            <w:rPr>
              <w:rFonts w:cs="Arial"/>
              <w:b/>
              <w:i/>
              <w:sz w:val="16"/>
              <w:szCs w:val="16"/>
            </w:rPr>
          </w:pPr>
        </w:p>
        <w:p>
          <w:pPr>
            <w:spacing w:before="0"/>
            <w:ind w:left="-108" w:right="1140"/>
            <w:rPr>
              <w:sz w:val="8"/>
              <w:szCs w:val="8"/>
            </w:rPr>
          </w:pPr>
        </w:p>
        <w:p>
          <w:pPr>
            <w:tabs>
              <w:tab w:val="center" w:pos="792"/>
            </w:tabs>
            <w:spacing w:before="0"/>
            <w:ind w:left="-108" w:right="0"/>
            <w:rPr>
              <w:rFonts w:ascii="Arial Narrow" w:hAnsi="Arial Narrow"/>
              <w:sz w:val="18"/>
            </w:rPr>
          </w:pPr>
          <w:r>
            <w:rPr>
              <w:rFonts w:cs="Arial"/>
              <w:b/>
              <w:bCs/>
            </w:rPr>
            <w:t>EVR SOD</w:t>
          </w:r>
        </w:p>
      </w:tc>
      <w:tc>
        <w:tcPr>
          <w:tcW w:w="4050" w:type="dxa"/>
          <w:vAlign w:val="bottom"/>
        </w:tcPr>
        <w:p>
          <w:pPr>
            <w:ind w:left="0" w:right="0"/>
            <w:jc w:val="center"/>
          </w:pPr>
          <w:r>
            <w:rPr>
              <w:lang w:val="en-IN" w:eastAsia="en-IN" w:bidi="hi-IN"/>
            </w:rPr>
            <w:drawing>
              <wp:inline distT="0" distB="0" distL="0" distR="0">
                <wp:extent cx="1562100" cy="438150"/>
                <wp:effectExtent l="0" t="0" r="0" b="0"/>
                <wp:docPr id="17411" name="Picture 1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 name="Picture 1741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564019" cy="438688"/>
                        </a:xfrm>
                        <a:prstGeom prst="rect">
                          <a:avLst/>
                        </a:prstGeom>
                      </pic:spPr>
                    </pic:pic>
                  </a:graphicData>
                </a:graphic>
              </wp:inline>
            </w:drawing>
          </w:r>
          <w:r>
            <w:rPr>
              <w:lang w:val="en-IN" w:eastAsia="en-IN" w:bidi="hi-IN"/>
            </w:rPr>
            <w:drawing>
              <wp:anchor distT="0" distB="0" distL="114300" distR="114300" simplePos="0" relativeHeight="251659264" behindDoc="0" locked="0" layoutInCell="1" allowOverlap="1">
                <wp:simplePos x="0" y="0"/>
                <wp:positionH relativeFrom="column">
                  <wp:posOffset>5459095</wp:posOffset>
                </wp:positionH>
                <wp:positionV relativeFrom="paragraph">
                  <wp:posOffset>408940</wp:posOffset>
                </wp:positionV>
                <wp:extent cx="1551305" cy="393065"/>
                <wp:effectExtent l="0" t="0" r="0" b="0"/>
                <wp:wrapNone/>
                <wp:docPr id="17412" name="Picture 17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 name="Picture 1741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a:xfrm>
                          <a:off x="0" y="0"/>
                          <a:ext cx="1551305" cy="393065"/>
                        </a:xfrm>
                        <a:prstGeom prst="rect">
                          <a:avLst/>
                        </a:prstGeom>
                        <a:noFill/>
                        <a:ln>
                          <a:noFill/>
                        </a:ln>
                      </pic:spPr>
                    </pic:pic>
                  </a:graphicData>
                </a:graphic>
              </wp:anchor>
            </w:drawing>
          </w:r>
        </w:p>
        <w:p>
          <w:pPr>
            <w:spacing w:before="0"/>
            <w:ind w:left="0" w:right="0"/>
            <w:jc w:val="center"/>
          </w:pPr>
        </w:p>
      </w:tc>
    </w:tr>
  </w:tbl>
  <w:p>
    <w:pPr>
      <w:pStyle w:val="27"/>
      <w:spacing w:before="0"/>
      <w:ind w:left="0" w:right="-43"/>
      <w:rPr>
        <w:sz w:val="8"/>
        <w:szCs w:val="8"/>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0" w:type="auto"/>
      <w:tblInd w:w="108" w:type="dxa"/>
      <w:tblBorders>
        <w:top w:val="none" w:color="auto" w:sz="0"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52"/>
      <w:gridCol w:w="7912"/>
    </w:tblGrid>
    <w:tr>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Height w:val="630" w:hRule="atLeast"/>
      </w:trPr>
      <w:tc>
        <w:tcPr>
          <w:tcW w:w="3600" w:type="dxa"/>
          <w:vAlign w:val="center"/>
        </w:tcPr>
        <w:p>
          <w:pPr>
            <w:spacing w:before="0"/>
            <w:ind w:left="0" w:right="0"/>
            <w:jc w:val="center"/>
            <w:rPr>
              <w:rFonts w:cs="Arial"/>
            </w:rPr>
          </w:pPr>
          <w:r>
            <w:rPr>
              <w:rFonts w:cs="Arial"/>
              <w:lang w:val="en-IN" w:eastAsia="en-IN" w:bidi="hi-IN"/>
            </w:rPr>
            <w:drawing>
              <wp:anchor distT="0" distB="0" distL="114300" distR="114300" simplePos="0" relativeHeight="251659264" behindDoc="0" locked="0" layoutInCell="1" allowOverlap="1">
                <wp:simplePos x="0" y="0"/>
                <wp:positionH relativeFrom="column">
                  <wp:posOffset>18415</wp:posOffset>
                </wp:positionH>
                <wp:positionV relativeFrom="paragraph">
                  <wp:posOffset>-158115</wp:posOffset>
                </wp:positionV>
                <wp:extent cx="1543050" cy="40005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543050" cy="400050"/>
                        </a:xfrm>
                        <a:prstGeom prst="rect">
                          <a:avLst/>
                        </a:prstGeom>
                        <a:noFill/>
                        <a:ln>
                          <a:noFill/>
                        </a:ln>
                      </pic:spPr>
                    </pic:pic>
                  </a:graphicData>
                </a:graphic>
              </wp:anchor>
            </w:drawing>
          </w:r>
        </w:p>
      </w:tc>
      <w:tc>
        <w:tcPr>
          <w:tcW w:w="12330" w:type="dxa"/>
          <w:vAlign w:val="bottom"/>
        </w:tcPr>
        <w:p>
          <w:pPr>
            <w:spacing w:before="0"/>
            <w:ind w:right="-108"/>
            <w:jc w:val="right"/>
            <w:rPr>
              <w:rFonts w:cs="Arial"/>
              <w:b/>
              <w:bCs/>
              <w:i/>
              <w:sz w:val="16"/>
              <w:szCs w:val="16"/>
            </w:rPr>
          </w:pPr>
          <w:r>
            <w:rPr>
              <w:rFonts w:cs="Arial"/>
              <w:b/>
              <w:bCs/>
              <w:i/>
              <w:sz w:val="16"/>
              <w:szCs w:val="16"/>
            </w:rPr>
            <w:t>Internal Use Only</w:t>
          </w:r>
        </w:p>
        <w:p>
          <w:pPr>
            <w:spacing w:before="0"/>
            <w:ind w:right="-108"/>
            <w:jc w:val="right"/>
            <w:rPr>
              <w:rFonts w:cs="Arial"/>
              <w:b/>
              <w:bCs/>
              <w:i/>
              <w:sz w:val="16"/>
              <w:szCs w:val="16"/>
            </w:rPr>
          </w:pPr>
        </w:p>
        <w:p>
          <w:pPr>
            <w:spacing w:before="0"/>
            <w:ind w:right="-108"/>
            <w:jc w:val="right"/>
            <w:rPr>
              <w:sz w:val="8"/>
              <w:szCs w:val="8"/>
            </w:rPr>
          </w:pPr>
        </w:p>
        <w:p>
          <w:pPr>
            <w:tabs>
              <w:tab w:val="left" w:pos="5703"/>
            </w:tabs>
            <w:spacing w:before="0"/>
            <w:ind w:right="-108"/>
            <w:jc w:val="right"/>
            <w:rPr>
              <w:b/>
            </w:rPr>
          </w:pPr>
          <w:r>
            <w:rPr>
              <w:b/>
            </w:rPr>
            <w:t>EVR SOD</w:t>
          </w:r>
        </w:p>
      </w:tc>
    </w:tr>
  </w:tbl>
  <w:p>
    <w:pPr>
      <w:pStyle w:val="27"/>
      <w:tabs>
        <w:tab w:val="left" w:pos="9810"/>
      </w:tabs>
      <w:spacing w:before="0"/>
      <w:ind w:left="0" w:right="-29"/>
      <w:rPr>
        <w:sz w:val="8"/>
        <w:szCs w:val="8"/>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9628" w:type="dxa"/>
      <w:tblInd w:w="468" w:type="dxa"/>
      <w:tblBorders>
        <w:top w:val="none" w:color="auto" w:sz="0"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328"/>
      <w:gridCol w:w="2300"/>
    </w:tblGrid>
    <w:tr>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Height w:val="758" w:hRule="atLeast"/>
      </w:trPr>
      <w:tc>
        <w:tcPr>
          <w:tcW w:w="7328" w:type="dxa"/>
          <w:vAlign w:val="bottom"/>
        </w:tcPr>
        <w:p>
          <w:pPr>
            <w:spacing w:before="0"/>
            <w:ind w:left="-108" w:right="1140"/>
            <w:rPr>
              <w:rFonts w:cs="Arial"/>
              <w:b/>
              <w:i/>
              <w:sz w:val="16"/>
              <w:szCs w:val="16"/>
            </w:rPr>
          </w:pPr>
          <w:r>
            <w:rPr>
              <w:rFonts w:cs="Arial"/>
              <w:b/>
              <w:i/>
              <w:sz w:val="16"/>
              <w:szCs w:val="16"/>
            </w:rPr>
            <w:t>Internal Use Only</w:t>
          </w:r>
        </w:p>
        <w:p>
          <w:pPr>
            <w:spacing w:before="0"/>
            <w:ind w:left="-108" w:right="1140"/>
            <w:rPr>
              <w:rFonts w:cs="Arial"/>
              <w:b/>
              <w:i/>
              <w:sz w:val="16"/>
              <w:szCs w:val="16"/>
            </w:rPr>
          </w:pPr>
        </w:p>
        <w:p>
          <w:pPr>
            <w:spacing w:before="0"/>
            <w:ind w:left="-108" w:right="1140"/>
            <w:rPr>
              <w:sz w:val="8"/>
              <w:szCs w:val="8"/>
            </w:rPr>
          </w:pPr>
        </w:p>
        <w:p>
          <w:pPr>
            <w:tabs>
              <w:tab w:val="center" w:pos="792"/>
            </w:tabs>
            <w:spacing w:before="0"/>
            <w:ind w:left="-108" w:right="0"/>
            <w:rPr>
              <w:rFonts w:ascii="Arial Narrow" w:hAnsi="Arial Narrow"/>
              <w:sz w:val="18"/>
            </w:rPr>
          </w:pPr>
          <w:r>
            <w:rPr>
              <w:rFonts w:cs="Arial"/>
              <w:b/>
              <w:bCs/>
            </w:rPr>
            <w:t>EVR SOD</w:t>
          </w:r>
        </w:p>
      </w:tc>
      <w:tc>
        <w:tcPr>
          <w:tcW w:w="2300" w:type="dxa"/>
          <w:vAlign w:val="bottom"/>
        </w:tcPr>
        <w:p>
          <w:pPr>
            <w:ind w:left="0" w:right="0"/>
            <w:jc w:val="center"/>
          </w:pPr>
          <w:r>
            <w:rPr>
              <w:rFonts w:cs="Arial"/>
              <w:lang w:val="en-IN" w:eastAsia="en-IN" w:bidi="hi-IN"/>
            </w:rPr>
            <w:drawing>
              <wp:anchor distT="0" distB="0" distL="114300" distR="114300" simplePos="0" relativeHeight="251659264" behindDoc="0" locked="0" layoutInCell="1" allowOverlap="1">
                <wp:simplePos x="0" y="0"/>
                <wp:positionH relativeFrom="column">
                  <wp:posOffset>4445</wp:posOffset>
                </wp:positionH>
                <wp:positionV relativeFrom="paragraph">
                  <wp:posOffset>-112395</wp:posOffset>
                </wp:positionV>
                <wp:extent cx="1543050" cy="40005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543050" cy="400050"/>
                        </a:xfrm>
                        <a:prstGeom prst="rect">
                          <a:avLst/>
                        </a:prstGeom>
                        <a:noFill/>
                        <a:ln>
                          <a:noFill/>
                        </a:ln>
                      </pic:spPr>
                    </pic:pic>
                  </a:graphicData>
                </a:graphic>
              </wp:anchor>
            </w:drawing>
          </w:r>
        </w:p>
        <w:p>
          <w:pPr>
            <w:spacing w:before="0"/>
            <w:ind w:left="0" w:right="0"/>
            <w:jc w:val="center"/>
          </w:pPr>
        </w:p>
      </w:tc>
    </w:tr>
  </w:tbl>
  <w:p>
    <w:pPr>
      <w:pStyle w:val="27"/>
      <w:spacing w:before="0"/>
      <w:ind w:left="0" w:right="-43"/>
      <w:jc w:val="right"/>
      <w:rPr>
        <w:sz w:val="8"/>
        <w:szCs w:val="8"/>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0" w:type="auto"/>
      <w:tblInd w:w="108" w:type="dxa"/>
      <w:tblBorders>
        <w:top w:val="none" w:color="auto" w:sz="0"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168"/>
      <w:gridCol w:w="7625"/>
    </w:tblGrid>
    <w:tr>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Height w:val="711" w:hRule="atLeast"/>
      </w:trPr>
      <w:tc>
        <w:tcPr>
          <w:tcW w:w="2168" w:type="dxa"/>
          <w:vAlign w:val="center"/>
        </w:tcPr>
        <w:p>
          <w:pPr>
            <w:spacing w:before="0"/>
            <w:ind w:left="0" w:right="0"/>
            <w:jc w:val="center"/>
            <w:rPr>
              <w:rFonts w:cs="Arial"/>
            </w:rPr>
          </w:pPr>
          <w:r>
            <w:rPr>
              <w:rFonts w:cs="Arial"/>
              <w:lang w:val="en-IN" w:eastAsia="en-IN" w:bidi="hi-IN"/>
            </w:rPr>
            <w:drawing>
              <wp:anchor distT="0" distB="0" distL="114300" distR="114300" simplePos="0" relativeHeight="251659264" behindDoc="0" locked="0" layoutInCell="1" allowOverlap="1">
                <wp:simplePos x="0" y="0"/>
                <wp:positionH relativeFrom="column">
                  <wp:posOffset>-62865</wp:posOffset>
                </wp:positionH>
                <wp:positionV relativeFrom="paragraph">
                  <wp:posOffset>-13335</wp:posOffset>
                </wp:positionV>
                <wp:extent cx="1495425" cy="381000"/>
                <wp:effectExtent l="19050" t="0" r="9525"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495425" cy="381000"/>
                        </a:xfrm>
                        <a:prstGeom prst="rect">
                          <a:avLst/>
                        </a:prstGeom>
                        <a:noFill/>
                        <a:ln>
                          <a:noFill/>
                        </a:ln>
                      </pic:spPr>
                    </pic:pic>
                  </a:graphicData>
                </a:graphic>
              </wp:anchor>
            </w:drawing>
          </w:r>
        </w:p>
      </w:tc>
      <w:tc>
        <w:tcPr>
          <w:tcW w:w="7625" w:type="dxa"/>
          <w:vAlign w:val="bottom"/>
        </w:tcPr>
        <w:p>
          <w:pPr>
            <w:spacing w:before="0"/>
            <w:ind w:right="-108"/>
            <w:jc w:val="right"/>
            <w:rPr>
              <w:rFonts w:cs="Arial"/>
              <w:b/>
              <w:bCs/>
              <w:i/>
              <w:sz w:val="16"/>
              <w:szCs w:val="16"/>
            </w:rPr>
          </w:pPr>
          <w:r>
            <w:rPr>
              <w:rFonts w:cs="Arial"/>
              <w:b/>
              <w:bCs/>
              <w:i/>
              <w:sz w:val="16"/>
              <w:szCs w:val="16"/>
            </w:rPr>
            <w:t>Internal Use Only</w:t>
          </w:r>
        </w:p>
        <w:p>
          <w:pPr>
            <w:spacing w:before="0"/>
            <w:ind w:right="-108"/>
            <w:jc w:val="right"/>
            <w:rPr>
              <w:rFonts w:cs="Arial"/>
              <w:b/>
              <w:bCs/>
              <w:i/>
              <w:sz w:val="16"/>
              <w:szCs w:val="16"/>
            </w:rPr>
          </w:pPr>
        </w:p>
        <w:p>
          <w:pPr>
            <w:spacing w:before="0"/>
            <w:ind w:right="-108"/>
            <w:jc w:val="right"/>
            <w:rPr>
              <w:sz w:val="8"/>
              <w:szCs w:val="8"/>
            </w:rPr>
          </w:pPr>
        </w:p>
        <w:p>
          <w:pPr>
            <w:tabs>
              <w:tab w:val="left" w:pos="5703"/>
            </w:tabs>
            <w:spacing w:before="0"/>
            <w:ind w:right="-108"/>
            <w:jc w:val="right"/>
            <w:rPr>
              <w:b/>
            </w:rPr>
          </w:pPr>
          <w:r>
            <w:rPr>
              <w:rFonts w:cs="Arial"/>
              <w:b/>
              <w:bCs/>
            </w:rPr>
            <w:t>EVR SOD</w:t>
          </w:r>
        </w:p>
      </w:tc>
    </w:tr>
  </w:tbl>
  <w:p>
    <w:pPr>
      <w:pStyle w:val="27"/>
      <w:tabs>
        <w:tab w:val="left" w:pos="9810"/>
      </w:tabs>
      <w:spacing w:before="0"/>
      <w:ind w:left="0" w:right="-29"/>
      <w:rPr>
        <w:sz w:val="8"/>
        <w:szCs w:val="8"/>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5000" w:type="pct"/>
      <w:tblInd w:w="558" w:type="dxa"/>
      <w:tblBorders>
        <w:top w:val="none" w:color="auto" w:sz="0"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750"/>
      <w:gridCol w:w="2431"/>
    </w:tblGrid>
    <w:tr>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Height w:val="630" w:hRule="atLeast"/>
      </w:trPr>
      <w:tc>
        <w:tcPr>
          <w:tcW w:w="3806" w:type="pct"/>
          <w:vAlign w:val="bottom"/>
        </w:tcPr>
        <w:p>
          <w:pPr>
            <w:spacing w:before="0"/>
            <w:ind w:left="-108" w:right="1140"/>
            <w:rPr>
              <w:rFonts w:cs="Arial"/>
              <w:b/>
              <w:i/>
              <w:sz w:val="16"/>
              <w:szCs w:val="16"/>
            </w:rPr>
          </w:pPr>
          <w:r>
            <w:rPr>
              <w:rFonts w:cs="Arial"/>
              <w:lang w:val="en-IN" w:eastAsia="en-IN" w:bidi="hi-IN"/>
            </w:rPr>
            <w:drawing>
              <wp:anchor distT="0" distB="0" distL="114300" distR="114300" simplePos="0" relativeHeight="251659264" behindDoc="0" locked="0" layoutInCell="1" allowOverlap="1">
                <wp:simplePos x="0" y="0"/>
                <wp:positionH relativeFrom="column">
                  <wp:posOffset>4796790</wp:posOffset>
                </wp:positionH>
                <wp:positionV relativeFrom="paragraph">
                  <wp:posOffset>-93345</wp:posOffset>
                </wp:positionV>
                <wp:extent cx="1543050" cy="40005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543050" cy="400050"/>
                        </a:xfrm>
                        <a:prstGeom prst="rect">
                          <a:avLst/>
                        </a:prstGeom>
                        <a:noFill/>
                        <a:ln>
                          <a:noFill/>
                        </a:ln>
                      </pic:spPr>
                    </pic:pic>
                  </a:graphicData>
                </a:graphic>
              </wp:anchor>
            </w:drawing>
          </w:r>
          <w:r>
            <w:rPr>
              <w:rFonts w:cs="Arial"/>
              <w:b/>
              <w:i/>
              <w:sz w:val="16"/>
              <w:szCs w:val="16"/>
            </w:rPr>
            <w:t>Internal Use Only</w:t>
          </w:r>
        </w:p>
        <w:p>
          <w:pPr>
            <w:spacing w:before="0"/>
            <w:ind w:left="-108" w:right="1140"/>
            <w:rPr>
              <w:rFonts w:cs="Arial"/>
              <w:b/>
              <w:i/>
              <w:sz w:val="16"/>
              <w:szCs w:val="16"/>
            </w:rPr>
          </w:pPr>
        </w:p>
        <w:p>
          <w:pPr>
            <w:spacing w:before="0"/>
            <w:ind w:left="-108" w:right="1140"/>
            <w:rPr>
              <w:sz w:val="8"/>
              <w:szCs w:val="8"/>
            </w:rPr>
          </w:pPr>
        </w:p>
        <w:p>
          <w:pPr>
            <w:tabs>
              <w:tab w:val="center" w:pos="792"/>
            </w:tabs>
            <w:spacing w:before="0"/>
            <w:ind w:left="-108" w:right="0"/>
            <w:rPr>
              <w:rFonts w:ascii="Arial Narrow" w:hAnsi="Arial Narrow"/>
              <w:sz w:val="18"/>
            </w:rPr>
          </w:pPr>
          <w:r>
            <w:rPr>
              <w:rFonts w:cs="Arial"/>
              <w:b/>
              <w:bCs/>
            </w:rPr>
            <w:t>EVR SOD</w:t>
          </w:r>
        </w:p>
      </w:tc>
      <w:tc>
        <w:tcPr>
          <w:tcW w:w="1194" w:type="pct"/>
          <w:vAlign w:val="bottom"/>
        </w:tcPr>
        <w:p>
          <w:pPr>
            <w:ind w:left="0" w:right="0"/>
            <w:jc w:val="center"/>
          </w:pPr>
        </w:p>
        <w:p>
          <w:pPr>
            <w:spacing w:before="0"/>
            <w:ind w:left="0" w:right="0"/>
            <w:jc w:val="center"/>
          </w:pPr>
        </w:p>
      </w:tc>
    </w:tr>
  </w:tbl>
  <w:p>
    <w:pPr>
      <w:pStyle w:val="27"/>
      <w:spacing w:before="0"/>
      <w:ind w:left="0" w:right="-43"/>
      <w:jc w:val="right"/>
      <w:rPr>
        <w:sz w:val="8"/>
        <w:szCs w:val="8"/>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5000" w:type="pct"/>
      <w:tblInd w:w="0" w:type="dxa"/>
      <w:tblBorders>
        <w:top w:val="none" w:color="auto" w:sz="0"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750"/>
      <w:gridCol w:w="2431"/>
    </w:tblGrid>
    <w:tr>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Height w:val="630" w:hRule="atLeast"/>
      </w:trPr>
      <w:tc>
        <w:tcPr>
          <w:tcW w:w="3806" w:type="pct"/>
          <w:vAlign w:val="bottom"/>
        </w:tcPr>
        <w:p>
          <w:pPr>
            <w:spacing w:before="0"/>
            <w:ind w:left="-108" w:right="1140"/>
            <w:rPr>
              <w:rFonts w:cs="Arial"/>
              <w:b/>
              <w:i/>
              <w:sz w:val="16"/>
              <w:szCs w:val="16"/>
            </w:rPr>
          </w:pPr>
          <w:r>
            <w:rPr>
              <w:rFonts w:cs="Arial"/>
              <w:lang w:val="en-IN" w:eastAsia="en-IN" w:bidi="hi-IN"/>
            </w:rPr>
            <w:drawing>
              <wp:anchor distT="0" distB="0" distL="114300" distR="114300" simplePos="0" relativeHeight="251659264" behindDoc="0" locked="0" layoutInCell="1" allowOverlap="1">
                <wp:simplePos x="0" y="0"/>
                <wp:positionH relativeFrom="column">
                  <wp:posOffset>4763770</wp:posOffset>
                </wp:positionH>
                <wp:positionV relativeFrom="paragraph">
                  <wp:posOffset>-87630</wp:posOffset>
                </wp:positionV>
                <wp:extent cx="1543050" cy="40005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543050" cy="400050"/>
                        </a:xfrm>
                        <a:prstGeom prst="rect">
                          <a:avLst/>
                        </a:prstGeom>
                        <a:noFill/>
                        <a:ln>
                          <a:noFill/>
                        </a:ln>
                      </pic:spPr>
                    </pic:pic>
                  </a:graphicData>
                </a:graphic>
              </wp:anchor>
            </w:drawing>
          </w:r>
          <w:r>
            <w:rPr>
              <w:rFonts w:cs="Arial"/>
              <w:b/>
              <w:i/>
              <w:sz w:val="16"/>
              <w:szCs w:val="16"/>
            </w:rPr>
            <w:t>Internal Use Only</w:t>
          </w:r>
        </w:p>
        <w:p>
          <w:pPr>
            <w:spacing w:before="0"/>
            <w:ind w:left="-108" w:right="1140"/>
            <w:rPr>
              <w:rFonts w:cs="Arial"/>
              <w:b/>
              <w:i/>
              <w:sz w:val="16"/>
              <w:szCs w:val="16"/>
            </w:rPr>
          </w:pPr>
        </w:p>
        <w:p>
          <w:pPr>
            <w:spacing w:before="0"/>
            <w:ind w:left="-108" w:right="1140"/>
            <w:rPr>
              <w:sz w:val="8"/>
              <w:szCs w:val="8"/>
            </w:rPr>
          </w:pPr>
        </w:p>
        <w:p>
          <w:pPr>
            <w:tabs>
              <w:tab w:val="center" w:pos="792"/>
            </w:tabs>
            <w:spacing w:before="0"/>
            <w:ind w:left="0" w:right="0"/>
            <w:rPr>
              <w:rFonts w:ascii="Arial Narrow" w:hAnsi="Arial Narrow"/>
              <w:sz w:val="18"/>
            </w:rPr>
          </w:pPr>
          <w:r>
            <w:rPr>
              <w:rFonts w:cs="Arial"/>
              <w:b/>
              <w:bCs/>
            </w:rPr>
            <w:t>EVR SOD</w:t>
          </w:r>
        </w:p>
      </w:tc>
      <w:tc>
        <w:tcPr>
          <w:tcW w:w="1194" w:type="pct"/>
          <w:vAlign w:val="bottom"/>
        </w:tcPr>
        <w:p>
          <w:pPr>
            <w:ind w:left="0" w:right="0"/>
            <w:jc w:val="center"/>
          </w:pPr>
        </w:p>
        <w:p>
          <w:pPr>
            <w:spacing w:before="0"/>
            <w:ind w:left="0" w:right="0"/>
            <w:jc w:val="center"/>
          </w:pPr>
        </w:p>
      </w:tc>
    </w:tr>
  </w:tbl>
  <w:p>
    <w:pPr>
      <w:pStyle w:val="27"/>
      <w:spacing w:before="0"/>
      <w:ind w:left="0" w:right="-43"/>
      <w:jc w:val="right"/>
      <w:rPr>
        <w:sz w:val="8"/>
        <w:szCs w:val="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3D6455A"/>
    <w:multiLevelType w:val="multilevel"/>
    <w:tmpl w:val="03D6455A"/>
    <w:lvl w:ilvl="0" w:tentative="0">
      <w:start w:val="4"/>
      <w:numFmt w:val="decimal"/>
      <w:lvlText w:val="%1"/>
      <w:lvlJc w:val="left"/>
      <w:pPr>
        <w:ind w:left="620" w:hanging="620"/>
      </w:pPr>
      <w:rPr>
        <w:rFonts w:hint="default"/>
      </w:rPr>
    </w:lvl>
    <w:lvl w:ilvl="1" w:tentative="0">
      <w:start w:val="9"/>
      <w:numFmt w:val="decimal"/>
      <w:lvlText w:val="%1.%2"/>
      <w:lvlJc w:val="left"/>
      <w:pPr>
        <w:ind w:left="1100" w:hanging="620"/>
      </w:pPr>
      <w:rPr>
        <w:rFonts w:hint="default"/>
      </w:rPr>
    </w:lvl>
    <w:lvl w:ilvl="2" w:tentative="0">
      <w:start w:val="2"/>
      <w:numFmt w:val="decimal"/>
      <w:lvlText w:val="%1.%2.%3"/>
      <w:lvlJc w:val="left"/>
      <w:pPr>
        <w:ind w:left="1680" w:hanging="720"/>
      </w:pPr>
      <w:rPr>
        <w:rFonts w:hint="default"/>
      </w:rPr>
    </w:lvl>
    <w:lvl w:ilvl="3" w:tentative="0">
      <w:start w:val="3"/>
      <w:numFmt w:val="decimal"/>
      <w:lvlText w:val="%1.%2.%3.%4"/>
      <w:lvlJc w:val="left"/>
      <w:pPr>
        <w:ind w:left="2160" w:hanging="720"/>
      </w:pPr>
      <w:rPr>
        <w:rFonts w:hint="default"/>
      </w:rPr>
    </w:lvl>
    <w:lvl w:ilvl="4" w:tentative="0">
      <w:start w:val="1"/>
      <w:numFmt w:val="decimal"/>
      <w:lvlText w:val="%1.%2.%3.%4.%5"/>
      <w:lvlJc w:val="left"/>
      <w:pPr>
        <w:ind w:left="3000" w:hanging="1080"/>
      </w:pPr>
      <w:rPr>
        <w:rFonts w:hint="default"/>
      </w:rPr>
    </w:lvl>
    <w:lvl w:ilvl="5" w:tentative="0">
      <w:start w:val="1"/>
      <w:numFmt w:val="decimal"/>
      <w:lvlText w:val="%1.%2.%3.%4.%5.%6"/>
      <w:lvlJc w:val="left"/>
      <w:pPr>
        <w:ind w:left="3480" w:hanging="1080"/>
      </w:pPr>
      <w:rPr>
        <w:rFonts w:hint="default"/>
      </w:rPr>
    </w:lvl>
    <w:lvl w:ilvl="6" w:tentative="0">
      <w:start w:val="1"/>
      <w:numFmt w:val="decimal"/>
      <w:lvlText w:val="%1.%2.%3.%4.%5.%6.%7"/>
      <w:lvlJc w:val="left"/>
      <w:pPr>
        <w:ind w:left="4320" w:hanging="1440"/>
      </w:pPr>
      <w:rPr>
        <w:rFonts w:hint="default"/>
      </w:rPr>
    </w:lvl>
    <w:lvl w:ilvl="7" w:tentative="0">
      <w:start w:val="1"/>
      <w:numFmt w:val="decimal"/>
      <w:lvlText w:val="%1.%2.%3.%4.%5.%6.%7.%8"/>
      <w:lvlJc w:val="left"/>
      <w:pPr>
        <w:ind w:left="4800" w:hanging="1440"/>
      </w:pPr>
      <w:rPr>
        <w:rFonts w:hint="default"/>
      </w:rPr>
    </w:lvl>
    <w:lvl w:ilvl="8" w:tentative="0">
      <w:start w:val="1"/>
      <w:numFmt w:val="decimal"/>
      <w:lvlText w:val="%1.%2.%3.%4.%5.%6.%7.%8.%9"/>
      <w:lvlJc w:val="left"/>
      <w:pPr>
        <w:ind w:left="5640" w:hanging="1800"/>
      </w:pPr>
      <w:rPr>
        <w:rFonts w:hint="default"/>
      </w:rPr>
    </w:lvl>
  </w:abstractNum>
  <w:abstractNum w:abstractNumId="1">
    <w:nsid w:val="04B3657C"/>
    <w:multiLevelType w:val="multilevel"/>
    <w:tmpl w:val="04B3657C"/>
    <w:lvl w:ilvl="0" w:tentative="0">
      <w:start w:val="1"/>
      <w:numFmt w:val="bullet"/>
      <w:lvlText w:val=""/>
      <w:lvlJc w:val="left"/>
      <w:pPr>
        <w:ind w:left="1296" w:hanging="360"/>
      </w:pPr>
      <w:rPr>
        <w:rFonts w:hint="default" w:ascii="Wingdings" w:hAnsi="Wingdings"/>
      </w:rPr>
    </w:lvl>
    <w:lvl w:ilvl="1" w:tentative="0">
      <w:start w:val="1"/>
      <w:numFmt w:val="bullet"/>
      <w:lvlText w:val="o"/>
      <w:lvlJc w:val="left"/>
      <w:pPr>
        <w:ind w:left="2016" w:hanging="360"/>
      </w:pPr>
      <w:rPr>
        <w:rFonts w:hint="default" w:ascii="Courier New" w:hAnsi="Courier New" w:cs="Courier New"/>
      </w:rPr>
    </w:lvl>
    <w:lvl w:ilvl="2" w:tentative="0">
      <w:start w:val="1"/>
      <w:numFmt w:val="bullet"/>
      <w:lvlText w:val=""/>
      <w:lvlJc w:val="left"/>
      <w:pPr>
        <w:ind w:left="2736" w:hanging="360"/>
      </w:pPr>
      <w:rPr>
        <w:rFonts w:hint="default" w:ascii="Wingdings" w:hAnsi="Wingdings"/>
      </w:rPr>
    </w:lvl>
    <w:lvl w:ilvl="3" w:tentative="0">
      <w:start w:val="1"/>
      <w:numFmt w:val="bullet"/>
      <w:lvlText w:val=""/>
      <w:lvlJc w:val="left"/>
      <w:pPr>
        <w:ind w:left="3456" w:hanging="360"/>
      </w:pPr>
      <w:rPr>
        <w:rFonts w:hint="default" w:ascii="Symbol" w:hAnsi="Symbol"/>
      </w:rPr>
    </w:lvl>
    <w:lvl w:ilvl="4" w:tentative="0">
      <w:start w:val="1"/>
      <w:numFmt w:val="bullet"/>
      <w:lvlText w:val="o"/>
      <w:lvlJc w:val="left"/>
      <w:pPr>
        <w:ind w:left="4176" w:hanging="360"/>
      </w:pPr>
      <w:rPr>
        <w:rFonts w:hint="default" w:ascii="Courier New" w:hAnsi="Courier New" w:cs="Courier New"/>
      </w:rPr>
    </w:lvl>
    <w:lvl w:ilvl="5" w:tentative="0">
      <w:start w:val="1"/>
      <w:numFmt w:val="bullet"/>
      <w:lvlText w:val=""/>
      <w:lvlJc w:val="left"/>
      <w:pPr>
        <w:ind w:left="4896" w:hanging="360"/>
      </w:pPr>
      <w:rPr>
        <w:rFonts w:hint="default" w:ascii="Wingdings" w:hAnsi="Wingdings"/>
      </w:rPr>
    </w:lvl>
    <w:lvl w:ilvl="6" w:tentative="0">
      <w:start w:val="1"/>
      <w:numFmt w:val="bullet"/>
      <w:lvlText w:val=""/>
      <w:lvlJc w:val="left"/>
      <w:pPr>
        <w:ind w:left="5616" w:hanging="360"/>
      </w:pPr>
      <w:rPr>
        <w:rFonts w:hint="default" w:ascii="Symbol" w:hAnsi="Symbol"/>
      </w:rPr>
    </w:lvl>
    <w:lvl w:ilvl="7" w:tentative="0">
      <w:start w:val="1"/>
      <w:numFmt w:val="bullet"/>
      <w:lvlText w:val="o"/>
      <w:lvlJc w:val="left"/>
      <w:pPr>
        <w:ind w:left="6336" w:hanging="360"/>
      </w:pPr>
      <w:rPr>
        <w:rFonts w:hint="default" w:ascii="Courier New" w:hAnsi="Courier New" w:cs="Courier New"/>
      </w:rPr>
    </w:lvl>
    <w:lvl w:ilvl="8" w:tentative="0">
      <w:start w:val="1"/>
      <w:numFmt w:val="bullet"/>
      <w:lvlText w:val=""/>
      <w:lvlJc w:val="left"/>
      <w:pPr>
        <w:ind w:left="7056" w:hanging="360"/>
      </w:pPr>
      <w:rPr>
        <w:rFonts w:hint="default" w:ascii="Wingdings" w:hAnsi="Wingdings"/>
      </w:rPr>
    </w:lvl>
  </w:abstractNum>
  <w:abstractNum w:abstractNumId="2">
    <w:nsid w:val="06396F3A"/>
    <w:multiLevelType w:val="multilevel"/>
    <w:tmpl w:val="06396F3A"/>
    <w:lvl w:ilvl="0" w:tentative="0">
      <w:start w:val="1"/>
      <w:numFmt w:val="decimal"/>
      <w:lvlText w:val="%1."/>
      <w:lvlJc w:val="left"/>
      <w:pPr>
        <w:ind w:left="1800" w:hanging="360"/>
      </w:pPr>
      <w:rPr>
        <w:rFonts w:hint="default"/>
      </w:r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3">
    <w:nsid w:val="0C4B5DF2"/>
    <w:multiLevelType w:val="multilevel"/>
    <w:tmpl w:val="0C4B5DF2"/>
    <w:lvl w:ilvl="0" w:tentative="0">
      <w:start w:val="1"/>
      <w:numFmt w:val="bullet"/>
      <w:lvlText w:val=""/>
      <w:lvlJc w:val="left"/>
      <w:pPr>
        <w:ind w:left="1296" w:hanging="360"/>
      </w:pPr>
      <w:rPr>
        <w:rFonts w:hint="default" w:ascii="Wingdings" w:hAnsi="Wingdings"/>
      </w:rPr>
    </w:lvl>
    <w:lvl w:ilvl="1" w:tentative="0">
      <w:start w:val="1"/>
      <w:numFmt w:val="bullet"/>
      <w:lvlText w:val="o"/>
      <w:lvlJc w:val="left"/>
      <w:pPr>
        <w:ind w:left="2016" w:hanging="360"/>
      </w:pPr>
      <w:rPr>
        <w:rFonts w:hint="default" w:ascii="Courier New" w:hAnsi="Courier New" w:cs="Courier New"/>
      </w:rPr>
    </w:lvl>
    <w:lvl w:ilvl="2" w:tentative="0">
      <w:start w:val="1"/>
      <w:numFmt w:val="bullet"/>
      <w:lvlText w:val=""/>
      <w:lvlJc w:val="left"/>
      <w:pPr>
        <w:ind w:left="2736" w:hanging="360"/>
      </w:pPr>
      <w:rPr>
        <w:rFonts w:hint="default" w:ascii="Wingdings" w:hAnsi="Wingdings"/>
      </w:rPr>
    </w:lvl>
    <w:lvl w:ilvl="3" w:tentative="0">
      <w:start w:val="1"/>
      <w:numFmt w:val="bullet"/>
      <w:lvlText w:val=""/>
      <w:lvlJc w:val="left"/>
      <w:pPr>
        <w:ind w:left="3456" w:hanging="360"/>
      </w:pPr>
      <w:rPr>
        <w:rFonts w:hint="default" w:ascii="Symbol" w:hAnsi="Symbol"/>
      </w:rPr>
    </w:lvl>
    <w:lvl w:ilvl="4" w:tentative="0">
      <w:start w:val="1"/>
      <w:numFmt w:val="bullet"/>
      <w:lvlText w:val="o"/>
      <w:lvlJc w:val="left"/>
      <w:pPr>
        <w:ind w:left="4176" w:hanging="360"/>
      </w:pPr>
      <w:rPr>
        <w:rFonts w:hint="default" w:ascii="Courier New" w:hAnsi="Courier New" w:cs="Courier New"/>
      </w:rPr>
    </w:lvl>
    <w:lvl w:ilvl="5" w:tentative="0">
      <w:start w:val="1"/>
      <w:numFmt w:val="bullet"/>
      <w:lvlText w:val=""/>
      <w:lvlJc w:val="left"/>
      <w:pPr>
        <w:ind w:left="4896" w:hanging="360"/>
      </w:pPr>
      <w:rPr>
        <w:rFonts w:hint="default" w:ascii="Wingdings" w:hAnsi="Wingdings"/>
      </w:rPr>
    </w:lvl>
    <w:lvl w:ilvl="6" w:tentative="0">
      <w:start w:val="1"/>
      <w:numFmt w:val="bullet"/>
      <w:lvlText w:val=""/>
      <w:lvlJc w:val="left"/>
      <w:pPr>
        <w:ind w:left="5616" w:hanging="360"/>
      </w:pPr>
      <w:rPr>
        <w:rFonts w:hint="default" w:ascii="Symbol" w:hAnsi="Symbol"/>
      </w:rPr>
    </w:lvl>
    <w:lvl w:ilvl="7" w:tentative="0">
      <w:start w:val="1"/>
      <w:numFmt w:val="bullet"/>
      <w:lvlText w:val="o"/>
      <w:lvlJc w:val="left"/>
      <w:pPr>
        <w:ind w:left="6336" w:hanging="360"/>
      </w:pPr>
      <w:rPr>
        <w:rFonts w:hint="default" w:ascii="Courier New" w:hAnsi="Courier New" w:cs="Courier New"/>
      </w:rPr>
    </w:lvl>
    <w:lvl w:ilvl="8" w:tentative="0">
      <w:start w:val="1"/>
      <w:numFmt w:val="bullet"/>
      <w:lvlText w:val=""/>
      <w:lvlJc w:val="left"/>
      <w:pPr>
        <w:ind w:left="7056" w:hanging="360"/>
      </w:pPr>
      <w:rPr>
        <w:rFonts w:hint="default" w:ascii="Wingdings" w:hAnsi="Wingdings"/>
      </w:rPr>
    </w:lvl>
  </w:abstractNum>
  <w:abstractNum w:abstractNumId="4">
    <w:nsid w:val="0D6B6289"/>
    <w:multiLevelType w:val="multilevel"/>
    <w:tmpl w:val="0D6B628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0F7F25F4"/>
    <w:multiLevelType w:val="multilevel"/>
    <w:tmpl w:val="0F7F25F4"/>
    <w:lvl w:ilvl="0" w:tentative="0">
      <w:start w:val="1"/>
      <w:numFmt w:val="decimal"/>
      <w:lvlText w:val="%1"/>
      <w:lvlJc w:val="left"/>
      <w:pPr>
        <w:ind w:left="360" w:hanging="360"/>
      </w:pPr>
      <w:rPr>
        <w:rFonts w:hint="default"/>
      </w:rPr>
    </w:lvl>
    <w:lvl w:ilvl="1" w:tentative="0">
      <w:start w:val="1"/>
      <w:numFmt w:val="decimal"/>
      <w:lvlText w:val="%1.%2"/>
      <w:lvlJc w:val="left"/>
      <w:pPr>
        <w:ind w:left="720" w:hanging="360"/>
      </w:pPr>
      <w:rPr>
        <w:rFonts w:hint="default"/>
      </w:rPr>
    </w:lvl>
    <w:lvl w:ilvl="2" w:tentative="0">
      <w:start w:val="1"/>
      <w:numFmt w:val="decimal"/>
      <w:lvlText w:val="%1.%2.%3"/>
      <w:lvlJc w:val="left"/>
      <w:pPr>
        <w:ind w:left="1440" w:hanging="720"/>
      </w:pPr>
      <w:rPr>
        <w:rFonts w:hint="default"/>
      </w:rPr>
    </w:lvl>
    <w:lvl w:ilvl="3" w:tentative="0">
      <w:start w:val="1"/>
      <w:numFmt w:val="decimal"/>
      <w:lvlText w:val="%1.%2.%3.%4"/>
      <w:lvlJc w:val="left"/>
      <w:pPr>
        <w:ind w:left="1800" w:hanging="72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2880" w:hanging="1080"/>
      </w:pPr>
      <w:rPr>
        <w:rFonts w:hint="default"/>
      </w:rPr>
    </w:lvl>
    <w:lvl w:ilvl="6" w:tentative="0">
      <w:start w:val="1"/>
      <w:numFmt w:val="decimal"/>
      <w:lvlText w:val="%1.%2.%3.%4.%5.%6.%7"/>
      <w:lvlJc w:val="left"/>
      <w:pPr>
        <w:ind w:left="3600" w:hanging="1440"/>
      </w:pPr>
      <w:rPr>
        <w:rFonts w:hint="default"/>
      </w:rPr>
    </w:lvl>
    <w:lvl w:ilvl="7" w:tentative="0">
      <w:start w:val="1"/>
      <w:numFmt w:val="decimal"/>
      <w:lvlText w:val="%1.%2.%3.%4.%5.%6.%7.%8"/>
      <w:lvlJc w:val="left"/>
      <w:pPr>
        <w:ind w:left="3960" w:hanging="1440"/>
      </w:pPr>
      <w:rPr>
        <w:rFonts w:hint="default"/>
      </w:rPr>
    </w:lvl>
    <w:lvl w:ilvl="8" w:tentative="0">
      <w:start w:val="1"/>
      <w:numFmt w:val="decimal"/>
      <w:lvlText w:val="%1.%2.%3.%4.%5.%6.%7.%8.%9"/>
      <w:lvlJc w:val="left"/>
      <w:pPr>
        <w:ind w:left="4320" w:hanging="1440"/>
      </w:pPr>
      <w:rPr>
        <w:rFonts w:hint="default"/>
      </w:rPr>
    </w:lvl>
  </w:abstractNum>
  <w:abstractNum w:abstractNumId="6">
    <w:nsid w:val="10F70AFD"/>
    <w:multiLevelType w:val="multilevel"/>
    <w:tmpl w:val="10F70AFD"/>
    <w:lvl w:ilvl="0" w:tentative="0">
      <w:start w:val="1"/>
      <w:numFmt w:val="bullet"/>
      <w:lvlText w:val=""/>
      <w:lvlJc w:val="left"/>
      <w:pPr>
        <w:ind w:left="1296" w:hanging="360"/>
      </w:pPr>
      <w:rPr>
        <w:rFonts w:hint="default" w:ascii="Symbol" w:hAnsi="Symbol"/>
      </w:rPr>
    </w:lvl>
    <w:lvl w:ilvl="1" w:tentative="0">
      <w:start w:val="1"/>
      <w:numFmt w:val="bullet"/>
      <w:lvlText w:val="o"/>
      <w:lvlJc w:val="left"/>
      <w:pPr>
        <w:ind w:left="2016" w:hanging="360"/>
      </w:pPr>
      <w:rPr>
        <w:rFonts w:hint="default" w:ascii="Courier New" w:hAnsi="Courier New" w:cs="Courier New"/>
      </w:rPr>
    </w:lvl>
    <w:lvl w:ilvl="2" w:tentative="0">
      <w:start w:val="1"/>
      <w:numFmt w:val="bullet"/>
      <w:lvlText w:val=""/>
      <w:lvlJc w:val="left"/>
      <w:pPr>
        <w:ind w:left="2736" w:hanging="360"/>
      </w:pPr>
      <w:rPr>
        <w:rFonts w:hint="default" w:ascii="Wingdings" w:hAnsi="Wingdings"/>
      </w:rPr>
    </w:lvl>
    <w:lvl w:ilvl="3" w:tentative="0">
      <w:start w:val="1"/>
      <w:numFmt w:val="bullet"/>
      <w:lvlText w:val=""/>
      <w:lvlJc w:val="left"/>
      <w:pPr>
        <w:ind w:left="3456" w:hanging="360"/>
      </w:pPr>
      <w:rPr>
        <w:rFonts w:hint="default" w:ascii="Symbol" w:hAnsi="Symbol"/>
      </w:rPr>
    </w:lvl>
    <w:lvl w:ilvl="4" w:tentative="0">
      <w:start w:val="1"/>
      <w:numFmt w:val="bullet"/>
      <w:lvlText w:val="o"/>
      <w:lvlJc w:val="left"/>
      <w:pPr>
        <w:ind w:left="4176" w:hanging="360"/>
      </w:pPr>
      <w:rPr>
        <w:rFonts w:hint="default" w:ascii="Courier New" w:hAnsi="Courier New" w:cs="Courier New"/>
      </w:rPr>
    </w:lvl>
    <w:lvl w:ilvl="5" w:tentative="0">
      <w:start w:val="1"/>
      <w:numFmt w:val="bullet"/>
      <w:lvlText w:val=""/>
      <w:lvlJc w:val="left"/>
      <w:pPr>
        <w:ind w:left="4896" w:hanging="360"/>
      </w:pPr>
      <w:rPr>
        <w:rFonts w:hint="default" w:ascii="Wingdings" w:hAnsi="Wingdings"/>
      </w:rPr>
    </w:lvl>
    <w:lvl w:ilvl="6" w:tentative="0">
      <w:start w:val="1"/>
      <w:numFmt w:val="bullet"/>
      <w:lvlText w:val=""/>
      <w:lvlJc w:val="left"/>
      <w:pPr>
        <w:ind w:left="5616" w:hanging="360"/>
      </w:pPr>
      <w:rPr>
        <w:rFonts w:hint="default" w:ascii="Symbol" w:hAnsi="Symbol"/>
      </w:rPr>
    </w:lvl>
    <w:lvl w:ilvl="7" w:tentative="0">
      <w:start w:val="1"/>
      <w:numFmt w:val="bullet"/>
      <w:lvlText w:val="o"/>
      <w:lvlJc w:val="left"/>
      <w:pPr>
        <w:ind w:left="6336" w:hanging="360"/>
      </w:pPr>
      <w:rPr>
        <w:rFonts w:hint="default" w:ascii="Courier New" w:hAnsi="Courier New" w:cs="Courier New"/>
      </w:rPr>
    </w:lvl>
    <w:lvl w:ilvl="8" w:tentative="0">
      <w:start w:val="1"/>
      <w:numFmt w:val="bullet"/>
      <w:lvlText w:val=""/>
      <w:lvlJc w:val="left"/>
      <w:pPr>
        <w:ind w:left="7056" w:hanging="360"/>
      </w:pPr>
      <w:rPr>
        <w:rFonts w:hint="default" w:ascii="Wingdings" w:hAnsi="Wingdings"/>
      </w:rPr>
    </w:lvl>
  </w:abstractNum>
  <w:abstractNum w:abstractNumId="7">
    <w:nsid w:val="198824FD"/>
    <w:multiLevelType w:val="multilevel"/>
    <w:tmpl w:val="198824FD"/>
    <w:lvl w:ilvl="0" w:tentative="0">
      <w:start w:val="1"/>
      <w:numFmt w:val="decimal"/>
      <w:lvlText w:val="%1."/>
      <w:lvlJc w:val="left"/>
      <w:pPr>
        <w:ind w:left="1800" w:hanging="360"/>
      </w:pPr>
      <w:rPr>
        <w:rFonts w:hint="default"/>
      </w:r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8">
    <w:nsid w:val="2CEE6DA9"/>
    <w:multiLevelType w:val="multilevel"/>
    <w:tmpl w:val="2CEE6DA9"/>
    <w:lvl w:ilvl="0" w:tentative="0">
      <w:start w:val="1"/>
      <w:numFmt w:val="bullet"/>
      <w:lvlText w:val=""/>
      <w:lvlJc w:val="left"/>
      <w:pPr>
        <w:ind w:left="1296" w:hanging="360"/>
      </w:pPr>
      <w:rPr>
        <w:rFonts w:hint="default" w:ascii="Symbol" w:hAnsi="Symbol"/>
      </w:rPr>
    </w:lvl>
    <w:lvl w:ilvl="1" w:tentative="0">
      <w:start w:val="1"/>
      <w:numFmt w:val="bullet"/>
      <w:lvlText w:val="o"/>
      <w:lvlJc w:val="left"/>
      <w:pPr>
        <w:ind w:left="2016" w:hanging="360"/>
      </w:pPr>
      <w:rPr>
        <w:rFonts w:hint="default" w:ascii="Courier New" w:hAnsi="Courier New" w:cs="Courier New"/>
      </w:rPr>
    </w:lvl>
    <w:lvl w:ilvl="2" w:tentative="0">
      <w:start w:val="1"/>
      <w:numFmt w:val="bullet"/>
      <w:lvlText w:val=""/>
      <w:lvlJc w:val="left"/>
      <w:pPr>
        <w:ind w:left="2736" w:hanging="360"/>
      </w:pPr>
      <w:rPr>
        <w:rFonts w:hint="default" w:ascii="Wingdings" w:hAnsi="Wingdings"/>
      </w:rPr>
    </w:lvl>
    <w:lvl w:ilvl="3" w:tentative="0">
      <w:start w:val="1"/>
      <w:numFmt w:val="bullet"/>
      <w:lvlText w:val=""/>
      <w:lvlJc w:val="left"/>
      <w:pPr>
        <w:ind w:left="3456" w:hanging="360"/>
      </w:pPr>
      <w:rPr>
        <w:rFonts w:hint="default" w:ascii="Symbol" w:hAnsi="Symbol"/>
      </w:rPr>
    </w:lvl>
    <w:lvl w:ilvl="4" w:tentative="0">
      <w:start w:val="1"/>
      <w:numFmt w:val="bullet"/>
      <w:lvlText w:val="o"/>
      <w:lvlJc w:val="left"/>
      <w:pPr>
        <w:ind w:left="4176" w:hanging="360"/>
      </w:pPr>
      <w:rPr>
        <w:rFonts w:hint="default" w:ascii="Courier New" w:hAnsi="Courier New" w:cs="Courier New"/>
      </w:rPr>
    </w:lvl>
    <w:lvl w:ilvl="5" w:tentative="0">
      <w:start w:val="1"/>
      <w:numFmt w:val="bullet"/>
      <w:lvlText w:val=""/>
      <w:lvlJc w:val="left"/>
      <w:pPr>
        <w:ind w:left="4896" w:hanging="360"/>
      </w:pPr>
      <w:rPr>
        <w:rFonts w:hint="default" w:ascii="Wingdings" w:hAnsi="Wingdings"/>
      </w:rPr>
    </w:lvl>
    <w:lvl w:ilvl="6" w:tentative="0">
      <w:start w:val="1"/>
      <w:numFmt w:val="bullet"/>
      <w:lvlText w:val=""/>
      <w:lvlJc w:val="left"/>
      <w:pPr>
        <w:ind w:left="5616" w:hanging="360"/>
      </w:pPr>
      <w:rPr>
        <w:rFonts w:hint="default" w:ascii="Symbol" w:hAnsi="Symbol"/>
      </w:rPr>
    </w:lvl>
    <w:lvl w:ilvl="7" w:tentative="0">
      <w:start w:val="1"/>
      <w:numFmt w:val="bullet"/>
      <w:lvlText w:val="o"/>
      <w:lvlJc w:val="left"/>
      <w:pPr>
        <w:ind w:left="6336" w:hanging="360"/>
      </w:pPr>
      <w:rPr>
        <w:rFonts w:hint="default" w:ascii="Courier New" w:hAnsi="Courier New" w:cs="Courier New"/>
      </w:rPr>
    </w:lvl>
    <w:lvl w:ilvl="8" w:tentative="0">
      <w:start w:val="1"/>
      <w:numFmt w:val="bullet"/>
      <w:lvlText w:val=""/>
      <w:lvlJc w:val="left"/>
      <w:pPr>
        <w:ind w:left="7056" w:hanging="360"/>
      </w:pPr>
      <w:rPr>
        <w:rFonts w:hint="default" w:ascii="Wingdings" w:hAnsi="Wingdings"/>
      </w:rPr>
    </w:lvl>
  </w:abstractNum>
  <w:abstractNum w:abstractNumId="9">
    <w:nsid w:val="30833EA3"/>
    <w:multiLevelType w:val="multilevel"/>
    <w:tmpl w:val="30833EA3"/>
    <w:lvl w:ilvl="0" w:tentative="0">
      <w:start w:val="1"/>
      <w:numFmt w:val="decimal"/>
      <w:pStyle w:val="33"/>
      <w:lvlText w:val="PART %1"/>
      <w:lvlJc w:val="left"/>
      <w:pPr>
        <w:ind w:left="720" w:hanging="360"/>
      </w:pPr>
      <w:rPr>
        <w:rFonts w:hint="default" w:ascii="Arial" w:hAnsi="Arial"/>
        <w:b/>
        <w:i w:val="0"/>
        <w:sz w:val="28"/>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330D3348"/>
    <w:multiLevelType w:val="multilevel"/>
    <w:tmpl w:val="330D3348"/>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1">
    <w:nsid w:val="34653940"/>
    <w:multiLevelType w:val="multilevel"/>
    <w:tmpl w:val="34653940"/>
    <w:lvl w:ilvl="0" w:tentative="0">
      <w:start w:val="1"/>
      <w:numFmt w:val="bullet"/>
      <w:lvlText w:val=""/>
      <w:lvlJc w:val="left"/>
      <w:pPr>
        <w:ind w:left="720" w:hanging="360"/>
      </w:pPr>
      <w:rPr>
        <w:rFonts w:hint="default" w:ascii="Wingdings" w:hAnsi="Wingdings"/>
      </w:rPr>
    </w:lvl>
    <w:lvl w:ilvl="1" w:tentative="0">
      <w:start w:val="1"/>
      <w:numFmt w:val="bullet"/>
      <w:lvlText w:val=""/>
      <w:lvlJc w:val="left"/>
      <w:pPr>
        <w:ind w:left="1440" w:hanging="360"/>
      </w:pPr>
      <w:rPr>
        <w:rFonts w:hint="default" w:ascii="Wingdings" w:hAnsi="Wingdings"/>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35165912"/>
    <w:multiLevelType w:val="multilevel"/>
    <w:tmpl w:val="35165912"/>
    <w:lvl w:ilvl="0" w:tentative="0">
      <w:start w:val="2"/>
      <w:numFmt w:val="decimal"/>
      <w:lvlText w:val="%1"/>
      <w:lvlJc w:val="left"/>
      <w:pPr>
        <w:ind w:left="360" w:hanging="360"/>
      </w:pPr>
      <w:rPr>
        <w:rFonts w:hint="default"/>
      </w:rPr>
    </w:lvl>
    <w:lvl w:ilvl="1" w:tentative="0">
      <w:start w:val="1"/>
      <w:numFmt w:val="decimal"/>
      <w:lvlText w:val="%1.%2"/>
      <w:lvlJc w:val="left"/>
      <w:pPr>
        <w:ind w:left="1080" w:hanging="360"/>
      </w:pPr>
      <w:rPr>
        <w:rFonts w:hint="default"/>
      </w:rPr>
    </w:lvl>
    <w:lvl w:ilvl="2" w:tentative="0">
      <w:start w:val="1"/>
      <w:numFmt w:val="decimal"/>
      <w:lvlText w:val="%1.%2.%3"/>
      <w:lvlJc w:val="left"/>
      <w:pPr>
        <w:ind w:left="2160" w:hanging="720"/>
      </w:pPr>
      <w:rPr>
        <w:rFonts w:hint="default"/>
      </w:rPr>
    </w:lvl>
    <w:lvl w:ilvl="3" w:tentative="0">
      <w:start w:val="1"/>
      <w:numFmt w:val="decimal"/>
      <w:lvlText w:val="%1.%2.%3.%4"/>
      <w:lvlJc w:val="left"/>
      <w:pPr>
        <w:ind w:left="2880" w:hanging="720"/>
      </w:pPr>
      <w:rPr>
        <w:rFonts w:hint="default"/>
      </w:rPr>
    </w:lvl>
    <w:lvl w:ilvl="4" w:tentative="0">
      <w:start w:val="1"/>
      <w:numFmt w:val="decimal"/>
      <w:lvlText w:val="%1.%2.%3.%4.%5"/>
      <w:lvlJc w:val="left"/>
      <w:pPr>
        <w:ind w:left="3960" w:hanging="1080"/>
      </w:pPr>
      <w:rPr>
        <w:rFonts w:hint="default"/>
      </w:rPr>
    </w:lvl>
    <w:lvl w:ilvl="5" w:tentative="0">
      <w:start w:val="1"/>
      <w:numFmt w:val="decimal"/>
      <w:lvlText w:val="%1.%2.%3.%4.%5.%6"/>
      <w:lvlJc w:val="left"/>
      <w:pPr>
        <w:ind w:left="4680" w:hanging="1080"/>
      </w:pPr>
      <w:rPr>
        <w:rFonts w:hint="default"/>
      </w:rPr>
    </w:lvl>
    <w:lvl w:ilvl="6" w:tentative="0">
      <w:start w:val="1"/>
      <w:numFmt w:val="decimal"/>
      <w:lvlText w:val="%1.%2.%3.%4.%5.%6.%7"/>
      <w:lvlJc w:val="left"/>
      <w:pPr>
        <w:ind w:left="5760" w:hanging="1440"/>
      </w:pPr>
      <w:rPr>
        <w:rFonts w:hint="default"/>
      </w:rPr>
    </w:lvl>
    <w:lvl w:ilvl="7" w:tentative="0">
      <w:start w:val="1"/>
      <w:numFmt w:val="decimal"/>
      <w:lvlText w:val="%1.%2.%3.%4.%5.%6.%7.%8"/>
      <w:lvlJc w:val="left"/>
      <w:pPr>
        <w:ind w:left="6480" w:hanging="1440"/>
      </w:pPr>
      <w:rPr>
        <w:rFonts w:hint="default"/>
      </w:rPr>
    </w:lvl>
    <w:lvl w:ilvl="8" w:tentative="0">
      <w:start w:val="1"/>
      <w:numFmt w:val="decimal"/>
      <w:lvlText w:val="%1.%2.%3.%4.%5.%6.%7.%8.%9"/>
      <w:lvlJc w:val="left"/>
      <w:pPr>
        <w:ind w:left="7200" w:hanging="1440"/>
      </w:pPr>
      <w:rPr>
        <w:rFonts w:hint="default"/>
      </w:rPr>
    </w:lvl>
  </w:abstractNum>
  <w:abstractNum w:abstractNumId="13">
    <w:nsid w:val="3536144E"/>
    <w:multiLevelType w:val="multilevel"/>
    <w:tmpl w:val="3536144E"/>
    <w:lvl w:ilvl="0" w:tentative="0">
      <w:start w:val="4"/>
      <w:numFmt w:val="decimal"/>
      <w:lvlText w:val="%1"/>
      <w:lvlJc w:val="left"/>
      <w:pPr>
        <w:ind w:left="620" w:hanging="620"/>
      </w:pPr>
      <w:rPr>
        <w:rFonts w:hint="default"/>
      </w:rPr>
    </w:lvl>
    <w:lvl w:ilvl="1" w:tentative="0">
      <w:start w:val="9"/>
      <w:numFmt w:val="decimal"/>
      <w:lvlText w:val="%1.%2"/>
      <w:lvlJc w:val="left"/>
      <w:pPr>
        <w:ind w:left="1100" w:hanging="620"/>
      </w:pPr>
      <w:rPr>
        <w:rFonts w:hint="default"/>
      </w:rPr>
    </w:lvl>
    <w:lvl w:ilvl="2" w:tentative="0">
      <w:start w:val="2"/>
      <w:numFmt w:val="decimal"/>
      <w:lvlText w:val="%1.%2.%3"/>
      <w:lvlJc w:val="left"/>
      <w:pPr>
        <w:ind w:left="1680" w:hanging="720"/>
      </w:pPr>
      <w:rPr>
        <w:rFonts w:hint="default"/>
      </w:rPr>
    </w:lvl>
    <w:lvl w:ilvl="3" w:tentative="0">
      <w:start w:val="1"/>
      <w:numFmt w:val="decimal"/>
      <w:lvlText w:val="%1.%2.%3.%4"/>
      <w:lvlJc w:val="left"/>
      <w:pPr>
        <w:ind w:left="2160" w:hanging="720"/>
      </w:pPr>
      <w:rPr>
        <w:rFonts w:hint="default"/>
      </w:rPr>
    </w:lvl>
    <w:lvl w:ilvl="4" w:tentative="0">
      <w:start w:val="1"/>
      <w:numFmt w:val="decimal"/>
      <w:lvlText w:val="%1.%2.%3.%4.%5"/>
      <w:lvlJc w:val="left"/>
      <w:pPr>
        <w:ind w:left="3000" w:hanging="1080"/>
      </w:pPr>
      <w:rPr>
        <w:rFonts w:hint="default"/>
      </w:rPr>
    </w:lvl>
    <w:lvl w:ilvl="5" w:tentative="0">
      <w:start w:val="1"/>
      <w:numFmt w:val="decimal"/>
      <w:lvlText w:val="%1.%2.%3.%4.%5.%6"/>
      <w:lvlJc w:val="left"/>
      <w:pPr>
        <w:ind w:left="3480" w:hanging="1080"/>
      </w:pPr>
      <w:rPr>
        <w:rFonts w:hint="default"/>
      </w:rPr>
    </w:lvl>
    <w:lvl w:ilvl="6" w:tentative="0">
      <w:start w:val="1"/>
      <w:numFmt w:val="decimal"/>
      <w:lvlText w:val="%1.%2.%3.%4.%5.%6.%7"/>
      <w:lvlJc w:val="left"/>
      <w:pPr>
        <w:ind w:left="4320" w:hanging="1440"/>
      </w:pPr>
      <w:rPr>
        <w:rFonts w:hint="default"/>
      </w:rPr>
    </w:lvl>
    <w:lvl w:ilvl="7" w:tentative="0">
      <w:start w:val="1"/>
      <w:numFmt w:val="decimal"/>
      <w:lvlText w:val="%1.%2.%3.%4.%5.%6.%7.%8"/>
      <w:lvlJc w:val="left"/>
      <w:pPr>
        <w:ind w:left="4800" w:hanging="1440"/>
      </w:pPr>
      <w:rPr>
        <w:rFonts w:hint="default"/>
      </w:rPr>
    </w:lvl>
    <w:lvl w:ilvl="8" w:tentative="0">
      <w:start w:val="1"/>
      <w:numFmt w:val="decimal"/>
      <w:lvlText w:val="%1.%2.%3.%4.%5.%6.%7.%8.%9"/>
      <w:lvlJc w:val="left"/>
      <w:pPr>
        <w:ind w:left="5640" w:hanging="1800"/>
      </w:pPr>
      <w:rPr>
        <w:rFonts w:hint="default"/>
      </w:rPr>
    </w:lvl>
  </w:abstractNum>
  <w:abstractNum w:abstractNumId="14">
    <w:nsid w:val="3F126447"/>
    <w:multiLevelType w:val="multilevel"/>
    <w:tmpl w:val="3F126447"/>
    <w:lvl w:ilvl="0" w:tentative="0">
      <w:start w:val="1"/>
      <w:numFmt w:val="bullet"/>
      <w:lvlText w:val=""/>
      <w:lvlJc w:val="left"/>
      <w:pPr>
        <w:ind w:left="1296" w:hanging="360"/>
      </w:pPr>
      <w:rPr>
        <w:rFonts w:hint="default" w:ascii="Wingdings" w:hAnsi="Wingdings"/>
      </w:rPr>
    </w:lvl>
    <w:lvl w:ilvl="1" w:tentative="0">
      <w:start w:val="1"/>
      <w:numFmt w:val="bullet"/>
      <w:lvlText w:val="o"/>
      <w:lvlJc w:val="left"/>
      <w:pPr>
        <w:ind w:left="2016" w:hanging="360"/>
      </w:pPr>
      <w:rPr>
        <w:rFonts w:hint="default" w:ascii="Courier New" w:hAnsi="Courier New" w:cs="Courier New"/>
      </w:rPr>
    </w:lvl>
    <w:lvl w:ilvl="2" w:tentative="0">
      <w:start w:val="1"/>
      <w:numFmt w:val="bullet"/>
      <w:lvlText w:val=""/>
      <w:lvlJc w:val="left"/>
      <w:pPr>
        <w:ind w:left="2736" w:hanging="360"/>
      </w:pPr>
      <w:rPr>
        <w:rFonts w:hint="default" w:ascii="Wingdings" w:hAnsi="Wingdings"/>
      </w:rPr>
    </w:lvl>
    <w:lvl w:ilvl="3" w:tentative="0">
      <w:start w:val="1"/>
      <w:numFmt w:val="bullet"/>
      <w:lvlText w:val=""/>
      <w:lvlJc w:val="left"/>
      <w:pPr>
        <w:ind w:left="3456" w:hanging="360"/>
      </w:pPr>
      <w:rPr>
        <w:rFonts w:hint="default" w:ascii="Symbol" w:hAnsi="Symbol"/>
      </w:rPr>
    </w:lvl>
    <w:lvl w:ilvl="4" w:tentative="0">
      <w:start w:val="1"/>
      <w:numFmt w:val="bullet"/>
      <w:lvlText w:val="o"/>
      <w:lvlJc w:val="left"/>
      <w:pPr>
        <w:ind w:left="4176" w:hanging="360"/>
      </w:pPr>
      <w:rPr>
        <w:rFonts w:hint="default" w:ascii="Courier New" w:hAnsi="Courier New" w:cs="Courier New"/>
      </w:rPr>
    </w:lvl>
    <w:lvl w:ilvl="5" w:tentative="0">
      <w:start w:val="1"/>
      <w:numFmt w:val="bullet"/>
      <w:lvlText w:val=""/>
      <w:lvlJc w:val="left"/>
      <w:pPr>
        <w:ind w:left="4896" w:hanging="360"/>
      </w:pPr>
      <w:rPr>
        <w:rFonts w:hint="default" w:ascii="Wingdings" w:hAnsi="Wingdings"/>
      </w:rPr>
    </w:lvl>
    <w:lvl w:ilvl="6" w:tentative="0">
      <w:start w:val="1"/>
      <w:numFmt w:val="bullet"/>
      <w:lvlText w:val=""/>
      <w:lvlJc w:val="left"/>
      <w:pPr>
        <w:ind w:left="5616" w:hanging="360"/>
      </w:pPr>
      <w:rPr>
        <w:rFonts w:hint="default" w:ascii="Symbol" w:hAnsi="Symbol"/>
      </w:rPr>
    </w:lvl>
    <w:lvl w:ilvl="7" w:tentative="0">
      <w:start w:val="1"/>
      <w:numFmt w:val="bullet"/>
      <w:lvlText w:val="o"/>
      <w:lvlJc w:val="left"/>
      <w:pPr>
        <w:ind w:left="6336" w:hanging="360"/>
      </w:pPr>
      <w:rPr>
        <w:rFonts w:hint="default" w:ascii="Courier New" w:hAnsi="Courier New" w:cs="Courier New"/>
      </w:rPr>
    </w:lvl>
    <w:lvl w:ilvl="8" w:tentative="0">
      <w:start w:val="1"/>
      <w:numFmt w:val="bullet"/>
      <w:lvlText w:val=""/>
      <w:lvlJc w:val="left"/>
      <w:pPr>
        <w:ind w:left="7056" w:hanging="360"/>
      </w:pPr>
      <w:rPr>
        <w:rFonts w:hint="default" w:ascii="Wingdings" w:hAnsi="Wingdings"/>
      </w:rPr>
    </w:lvl>
  </w:abstractNum>
  <w:abstractNum w:abstractNumId="15">
    <w:nsid w:val="4AA61639"/>
    <w:multiLevelType w:val="multilevel"/>
    <w:tmpl w:val="4AA61639"/>
    <w:lvl w:ilvl="0" w:tentative="0">
      <w:start w:val="1"/>
      <w:numFmt w:val="decimal"/>
      <w:lvlText w:val="%1."/>
      <w:lvlJc w:val="left"/>
      <w:pPr>
        <w:ind w:left="495" w:hanging="495"/>
      </w:pPr>
      <w:rPr>
        <w:rFonts w:hint="default"/>
      </w:rPr>
    </w:lvl>
    <w:lvl w:ilvl="1" w:tentative="0">
      <w:start w:val="6"/>
      <w:numFmt w:val="decimal"/>
      <w:lvlText w:val="%1.%2."/>
      <w:lvlJc w:val="left"/>
      <w:pPr>
        <w:ind w:left="495" w:hanging="49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16">
    <w:nsid w:val="4B205B5B"/>
    <w:multiLevelType w:val="multilevel"/>
    <w:tmpl w:val="4B205B5B"/>
    <w:lvl w:ilvl="0" w:tentative="0">
      <w:start w:val="1"/>
      <w:numFmt w:val="decimal"/>
      <w:lvlText w:val="3.%1"/>
      <w:lvlJc w:val="left"/>
      <w:pPr>
        <w:ind w:left="907" w:hanging="360"/>
      </w:pPr>
      <w:rPr>
        <w:rFonts w:hint="default" w:ascii="Arial" w:hAnsi="Arial"/>
        <w:b/>
        <w:i w:val="0"/>
        <w:sz w:val="20"/>
      </w:rPr>
    </w:lvl>
    <w:lvl w:ilvl="1" w:tentative="0">
      <w:start w:val="1"/>
      <w:numFmt w:val="decimal"/>
      <w:lvlText w:val="3.%2"/>
      <w:lvlJc w:val="left"/>
      <w:pPr>
        <w:ind w:left="1807" w:hanging="360"/>
      </w:pPr>
      <w:rPr>
        <w:rFonts w:hint="default" w:ascii="Arial" w:hAnsi="Arial"/>
        <w:b w:val="0"/>
        <w:i w:val="0"/>
        <w:sz w:val="20"/>
      </w:rPr>
    </w:lvl>
    <w:lvl w:ilvl="2" w:tentative="0">
      <w:start w:val="1"/>
      <w:numFmt w:val="decimal"/>
      <w:lvlText w:val="%1.%2.%3"/>
      <w:lvlJc w:val="left"/>
      <w:pPr>
        <w:ind w:left="2707" w:hanging="720"/>
      </w:pPr>
      <w:rPr>
        <w:rFonts w:hint="default"/>
      </w:rPr>
    </w:lvl>
    <w:lvl w:ilvl="3" w:tentative="0">
      <w:start w:val="1"/>
      <w:numFmt w:val="decimal"/>
      <w:lvlText w:val="%1.%2.%3.%4"/>
      <w:lvlJc w:val="left"/>
      <w:pPr>
        <w:ind w:left="3427" w:hanging="720"/>
      </w:pPr>
      <w:rPr>
        <w:rFonts w:hint="default"/>
      </w:rPr>
    </w:lvl>
    <w:lvl w:ilvl="4" w:tentative="0">
      <w:start w:val="1"/>
      <w:numFmt w:val="decimal"/>
      <w:lvlText w:val="%1.%2.%3.%4.%5"/>
      <w:lvlJc w:val="left"/>
      <w:pPr>
        <w:ind w:left="4507" w:hanging="1080"/>
      </w:pPr>
      <w:rPr>
        <w:rFonts w:hint="default"/>
      </w:rPr>
    </w:lvl>
    <w:lvl w:ilvl="5" w:tentative="0">
      <w:start w:val="1"/>
      <w:numFmt w:val="decimal"/>
      <w:lvlText w:val="%1.%2.%3.%4.%5.%6"/>
      <w:lvlJc w:val="left"/>
      <w:pPr>
        <w:ind w:left="5227" w:hanging="1080"/>
      </w:pPr>
      <w:rPr>
        <w:rFonts w:hint="default"/>
      </w:rPr>
    </w:lvl>
    <w:lvl w:ilvl="6" w:tentative="0">
      <w:start w:val="1"/>
      <w:numFmt w:val="decimal"/>
      <w:lvlText w:val="%1.%2.%3.%4.%5.%6.%7"/>
      <w:lvlJc w:val="left"/>
      <w:pPr>
        <w:ind w:left="6307" w:hanging="1440"/>
      </w:pPr>
      <w:rPr>
        <w:rFonts w:hint="default"/>
      </w:rPr>
    </w:lvl>
    <w:lvl w:ilvl="7" w:tentative="0">
      <w:start w:val="1"/>
      <w:numFmt w:val="decimal"/>
      <w:lvlText w:val="%1.%2.%3.%4.%5.%6.%7.%8"/>
      <w:lvlJc w:val="left"/>
      <w:pPr>
        <w:ind w:left="7027" w:hanging="1440"/>
      </w:pPr>
      <w:rPr>
        <w:rFonts w:hint="default"/>
      </w:rPr>
    </w:lvl>
    <w:lvl w:ilvl="8" w:tentative="0">
      <w:start w:val="1"/>
      <w:numFmt w:val="decimal"/>
      <w:lvlText w:val="%1.%2.%3.%4.%5.%6.%7.%8.%9"/>
      <w:lvlJc w:val="left"/>
      <w:pPr>
        <w:ind w:left="7747" w:hanging="1440"/>
      </w:pPr>
      <w:rPr>
        <w:rFonts w:hint="default"/>
      </w:rPr>
    </w:lvl>
  </w:abstractNum>
  <w:abstractNum w:abstractNumId="17">
    <w:nsid w:val="53C4501B"/>
    <w:multiLevelType w:val="multilevel"/>
    <w:tmpl w:val="53C4501B"/>
    <w:lvl w:ilvl="0" w:tentative="0">
      <w:start w:val="1"/>
      <w:numFmt w:val="decimal"/>
      <w:pStyle w:val="10"/>
      <w:lvlText w:val="PART %1"/>
      <w:lvlJc w:val="left"/>
      <w:pPr>
        <w:ind w:left="720" w:hanging="360"/>
      </w:pPr>
      <w:rPr>
        <w:rFonts w:hint="default" w:ascii="Arial" w:hAnsi="Arial"/>
        <w:b/>
        <w:i w:val="0"/>
        <w:sz w:val="28"/>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nsid w:val="569302F9"/>
    <w:multiLevelType w:val="multilevel"/>
    <w:tmpl w:val="569302F9"/>
    <w:lvl w:ilvl="0" w:tentative="0">
      <w:start w:val="1"/>
      <w:numFmt w:val="bullet"/>
      <w:lvlText w:val=""/>
      <w:lvlJc w:val="left"/>
      <w:pPr>
        <w:ind w:left="1296" w:hanging="360"/>
      </w:pPr>
      <w:rPr>
        <w:rFonts w:hint="default" w:ascii="Wingdings" w:hAnsi="Wingdings"/>
      </w:rPr>
    </w:lvl>
    <w:lvl w:ilvl="1" w:tentative="0">
      <w:start w:val="1"/>
      <w:numFmt w:val="bullet"/>
      <w:lvlText w:val="o"/>
      <w:lvlJc w:val="left"/>
      <w:pPr>
        <w:ind w:left="2016" w:hanging="360"/>
      </w:pPr>
      <w:rPr>
        <w:rFonts w:hint="default" w:ascii="Courier New" w:hAnsi="Courier New" w:cs="Courier New"/>
      </w:rPr>
    </w:lvl>
    <w:lvl w:ilvl="2" w:tentative="0">
      <w:start w:val="1"/>
      <w:numFmt w:val="bullet"/>
      <w:lvlText w:val=""/>
      <w:lvlJc w:val="left"/>
      <w:pPr>
        <w:ind w:left="2736" w:hanging="360"/>
      </w:pPr>
      <w:rPr>
        <w:rFonts w:hint="default" w:ascii="Wingdings" w:hAnsi="Wingdings"/>
      </w:rPr>
    </w:lvl>
    <w:lvl w:ilvl="3" w:tentative="0">
      <w:start w:val="1"/>
      <w:numFmt w:val="bullet"/>
      <w:lvlText w:val=""/>
      <w:lvlJc w:val="left"/>
      <w:pPr>
        <w:ind w:left="3456" w:hanging="360"/>
      </w:pPr>
      <w:rPr>
        <w:rFonts w:hint="default" w:ascii="Symbol" w:hAnsi="Symbol"/>
      </w:rPr>
    </w:lvl>
    <w:lvl w:ilvl="4" w:tentative="0">
      <w:start w:val="1"/>
      <w:numFmt w:val="bullet"/>
      <w:lvlText w:val="o"/>
      <w:lvlJc w:val="left"/>
      <w:pPr>
        <w:ind w:left="4176" w:hanging="360"/>
      </w:pPr>
      <w:rPr>
        <w:rFonts w:hint="default" w:ascii="Courier New" w:hAnsi="Courier New" w:cs="Courier New"/>
      </w:rPr>
    </w:lvl>
    <w:lvl w:ilvl="5" w:tentative="0">
      <w:start w:val="1"/>
      <w:numFmt w:val="bullet"/>
      <w:lvlText w:val=""/>
      <w:lvlJc w:val="left"/>
      <w:pPr>
        <w:ind w:left="4896" w:hanging="360"/>
      </w:pPr>
      <w:rPr>
        <w:rFonts w:hint="default" w:ascii="Wingdings" w:hAnsi="Wingdings"/>
      </w:rPr>
    </w:lvl>
    <w:lvl w:ilvl="6" w:tentative="0">
      <w:start w:val="1"/>
      <w:numFmt w:val="bullet"/>
      <w:lvlText w:val=""/>
      <w:lvlJc w:val="left"/>
      <w:pPr>
        <w:ind w:left="5616" w:hanging="360"/>
      </w:pPr>
      <w:rPr>
        <w:rFonts w:hint="default" w:ascii="Symbol" w:hAnsi="Symbol"/>
      </w:rPr>
    </w:lvl>
    <w:lvl w:ilvl="7" w:tentative="0">
      <w:start w:val="1"/>
      <w:numFmt w:val="bullet"/>
      <w:lvlText w:val="o"/>
      <w:lvlJc w:val="left"/>
      <w:pPr>
        <w:ind w:left="6336" w:hanging="360"/>
      </w:pPr>
      <w:rPr>
        <w:rFonts w:hint="default" w:ascii="Courier New" w:hAnsi="Courier New" w:cs="Courier New"/>
      </w:rPr>
    </w:lvl>
    <w:lvl w:ilvl="8" w:tentative="0">
      <w:start w:val="1"/>
      <w:numFmt w:val="bullet"/>
      <w:lvlText w:val=""/>
      <w:lvlJc w:val="left"/>
      <w:pPr>
        <w:ind w:left="7056" w:hanging="360"/>
      </w:pPr>
      <w:rPr>
        <w:rFonts w:hint="default" w:ascii="Wingdings" w:hAnsi="Wingdings"/>
      </w:rPr>
    </w:lvl>
  </w:abstractNum>
  <w:abstractNum w:abstractNumId="19">
    <w:nsid w:val="574834DB"/>
    <w:multiLevelType w:val="multilevel"/>
    <w:tmpl w:val="574834DB"/>
    <w:lvl w:ilvl="0" w:tentative="0">
      <w:start w:val="1"/>
      <w:numFmt w:val="decimal"/>
      <w:lvlText w:val="%1."/>
      <w:lvlJc w:val="left"/>
      <w:pPr>
        <w:ind w:left="1800" w:hanging="360"/>
      </w:pPr>
      <w:rPr>
        <w:rFonts w:hint="default"/>
      </w:r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20">
    <w:nsid w:val="5D084555"/>
    <w:multiLevelType w:val="multilevel"/>
    <w:tmpl w:val="5D084555"/>
    <w:lvl w:ilvl="0" w:tentative="0">
      <w:start w:val="1"/>
      <w:numFmt w:val="decimal"/>
      <w:lvlText w:val="%1."/>
      <w:lvlJc w:val="left"/>
      <w:pPr>
        <w:ind w:left="495" w:hanging="495"/>
      </w:pPr>
      <w:rPr>
        <w:rFonts w:hint="default"/>
      </w:rPr>
    </w:lvl>
    <w:lvl w:ilvl="1" w:tentative="0">
      <w:start w:val="5"/>
      <w:numFmt w:val="decimal"/>
      <w:lvlText w:val="%1.%2."/>
      <w:lvlJc w:val="left"/>
      <w:pPr>
        <w:ind w:left="495" w:hanging="49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21">
    <w:nsid w:val="5FA503C2"/>
    <w:multiLevelType w:val="multilevel"/>
    <w:tmpl w:val="5FA503C2"/>
    <w:lvl w:ilvl="0" w:tentative="0">
      <w:start w:val="1"/>
      <w:numFmt w:val="bullet"/>
      <w:lvlText w:val=""/>
      <w:lvlJc w:val="left"/>
      <w:pPr>
        <w:tabs>
          <w:tab w:val="left" w:pos="360"/>
        </w:tabs>
        <w:ind w:left="360" w:hanging="360"/>
      </w:pPr>
      <w:rPr>
        <w:rFonts w:hint="default" w:ascii="Symbol" w:hAnsi="Symbol"/>
      </w:rPr>
    </w:lvl>
    <w:lvl w:ilvl="1" w:tentative="0">
      <w:start w:val="1"/>
      <w:numFmt w:val="bullet"/>
      <w:lvlText w:val="o"/>
      <w:lvlJc w:val="left"/>
      <w:pPr>
        <w:tabs>
          <w:tab w:val="left" w:pos="1080"/>
        </w:tabs>
        <w:ind w:left="1080" w:hanging="360"/>
      </w:pPr>
      <w:rPr>
        <w:rFonts w:hint="default" w:ascii="Courier New" w:hAnsi="Courier New" w:cs="Courier New"/>
      </w:rPr>
    </w:lvl>
    <w:lvl w:ilvl="2" w:tentative="0">
      <w:start w:val="1"/>
      <w:numFmt w:val="bullet"/>
      <w:lvlText w:val=""/>
      <w:lvlJc w:val="left"/>
      <w:pPr>
        <w:tabs>
          <w:tab w:val="left" w:pos="1800"/>
        </w:tabs>
        <w:ind w:left="1800" w:hanging="360"/>
      </w:pPr>
      <w:rPr>
        <w:rFonts w:hint="default" w:ascii="Wingdings" w:hAnsi="Wingdings"/>
      </w:rPr>
    </w:lvl>
    <w:lvl w:ilvl="3" w:tentative="0">
      <w:start w:val="1"/>
      <w:numFmt w:val="bullet"/>
      <w:lvlText w:val=""/>
      <w:lvlJc w:val="left"/>
      <w:pPr>
        <w:tabs>
          <w:tab w:val="left" w:pos="2520"/>
        </w:tabs>
        <w:ind w:left="2520" w:hanging="360"/>
      </w:pPr>
      <w:rPr>
        <w:rFonts w:hint="default" w:ascii="Symbol" w:hAnsi="Symbol"/>
      </w:rPr>
    </w:lvl>
    <w:lvl w:ilvl="4" w:tentative="0">
      <w:start w:val="1"/>
      <w:numFmt w:val="bullet"/>
      <w:lvlText w:val="o"/>
      <w:lvlJc w:val="left"/>
      <w:pPr>
        <w:tabs>
          <w:tab w:val="left" w:pos="3240"/>
        </w:tabs>
        <w:ind w:left="3240" w:hanging="360"/>
      </w:pPr>
      <w:rPr>
        <w:rFonts w:hint="default" w:ascii="Courier New" w:hAnsi="Courier New" w:cs="Courier New"/>
      </w:rPr>
    </w:lvl>
    <w:lvl w:ilvl="5" w:tentative="0">
      <w:start w:val="1"/>
      <w:numFmt w:val="bullet"/>
      <w:lvlText w:val=""/>
      <w:lvlJc w:val="left"/>
      <w:pPr>
        <w:tabs>
          <w:tab w:val="left" w:pos="3960"/>
        </w:tabs>
        <w:ind w:left="3960" w:hanging="360"/>
      </w:pPr>
      <w:rPr>
        <w:rFonts w:hint="default" w:ascii="Wingdings" w:hAnsi="Wingdings"/>
      </w:rPr>
    </w:lvl>
    <w:lvl w:ilvl="6" w:tentative="0">
      <w:start w:val="1"/>
      <w:numFmt w:val="bullet"/>
      <w:lvlText w:val=""/>
      <w:lvlJc w:val="left"/>
      <w:pPr>
        <w:tabs>
          <w:tab w:val="left" w:pos="4680"/>
        </w:tabs>
        <w:ind w:left="4680" w:hanging="360"/>
      </w:pPr>
      <w:rPr>
        <w:rFonts w:hint="default" w:ascii="Symbol" w:hAnsi="Symbol"/>
      </w:rPr>
    </w:lvl>
    <w:lvl w:ilvl="7" w:tentative="0">
      <w:start w:val="1"/>
      <w:numFmt w:val="bullet"/>
      <w:lvlText w:val="o"/>
      <w:lvlJc w:val="left"/>
      <w:pPr>
        <w:tabs>
          <w:tab w:val="left" w:pos="5400"/>
        </w:tabs>
        <w:ind w:left="5400" w:hanging="360"/>
      </w:pPr>
      <w:rPr>
        <w:rFonts w:hint="default" w:ascii="Courier New" w:hAnsi="Courier New" w:cs="Courier New"/>
      </w:rPr>
    </w:lvl>
    <w:lvl w:ilvl="8" w:tentative="0">
      <w:start w:val="1"/>
      <w:numFmt w:val="bullet"/>
      <w:lvlText w:val=""/>
      <w:lvlJc w:val="left"/>
      <w:pPr>
        <w:tabs>
          <w:tab w:val="left" w:pos="6120"/>
        </w:tabs>
        <w:ind w:left="6120" w:hanging="360"/>
      </w:pPr>
      <w:rPr>
        <w:rFonts w:hint="default" w:ascii="Wingdings" w:hAnsi="Wingdings"/>
      </w:rPr>
    </w:lvl>
  </w:abstractNum>
  <w:abstractNum w:abstractNumId="22">
    <w:nsid w:val="646B2677"/>
    <w:multiLevelType w:val="multilevel"/>
    <w:tmpl w:val="646B2677"/>
    <w:lvl w:ilvl="0" w:tentative="0">
      <w:start w:val="1"/>
      <w:numFmt w:val="decimal"/>
      <w:lvlText w:val="%1."/>
      <w:lvlJc w:val="left"/>
      <w:pPr>
        <w:tabs>
          <w:tab w:val="left" w:pos="540"/>
        </w:tabs>
        <w:ind w:left="540" w:hanging="360"/>
      </w:pPr>
      <w:rPr>
        <w:color w:val="4A442A"/>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23">
    <w:nsid w:val="710767F6"/>
    <w:multiLevelType w:val="multilevel"/>
    <w:tmpl w:val="710767F6"/>
    <w:lvl w:ilvl="0" w:tentative="0">
      <w:start w:val="3"/>
      <w:numFmt w:val="decimal"/>
      <w:lvlText w:val="%1"/>
      <w:lvlJc w:val="left"/>
      <w:pPr>
        <w:ind w:left="360" w:hanging="360"/>
      </w:pPr>
      <w:rPr>
        <w:rFonts w:hint="default"/>
      </w:rPr>
    </w:lvl>
    <w:lvl w:ilvl="1" w:tentative="0">
      <w:start w:val="1"/>
      <w:numFmt w:val="decimal"/>
      <w:lvlText w:val="4.%2"/>
      <w:lvlJc w:val="left"/>
      <w:pPr>
        <w:ind w:left="1080" w:hanging="360"/>
      </w:pPr>
      <w:rPr>
        <w:rFonts w:hint="default" w:ascii="Arial" w:hAnsi="Arial"/>
        <w:b/>
        <w:i w:val="0"/>
        <w:sz w:val="20"/>
      </w:rPr>
    </w:lvl>
    <w:lvl w:ilvl="2" w:tentative="0">
      <w:start w:val="1"/>
      <w:numFmt w:val="decimal"/>
      <w:lvlText w:val="%1.%2.%3"/>
      <w:lvlJc w:val="left"/>
      <w:pPr>
        <w:ind w:left="2160" w:hanging="720"/>
      </w:pPr>
      <w:rPr>
        <w:rFonts w:hint="default"/>
      </w:rPr>
    </w:lvl>
    <w:lvl w:ilvl="3" w:tentative="0">
      <w:start w:val="1"/>
      <w:numFmt w:val="decimal"/>
      <w:lvlText w:val="%1.%2.%3.%4"/>
      <w:lvlJc w:val="left"/>
      <w:pPr>
        <w:ind w:left="2880" w:hanging="720"/>
      </w:pPr>
      <w:rPr>
        <w:rFonts w:hint="default"/>
      </w:rPr>
    </w:lvl>
    <w:lvl w:ilvl="4" w:tentative="0">
      <w:start w:val="1"/>
      <w:numFmt w:val="decimal"/>
      <w:lvlText w:val="%1.%2.%3.%4.%5"/>
      <w:lvlJc w:val="left"/>
      <w:pPr>
        <w:ind w:left="3960" w:hanging="1080"/>
      </w:pPr>
      <w:rPr>
        <w:rFonts w:hint="default"/>
      </w:rPr>
    </w:lvl>
    <w:lvl w:ilvl="5" w:tentative="0">
      <w:start w:val="1"/>
      <w:numFmt w:val="decimal"/>
      <w:lvlText w:val="%1.%2.%3.%4.%5.%6"/>
      <w:lvlJc w:val="left"/>
      <w:pPr>
        <w:ind w:left="4680" w:hanging="1080"/>
      </w:pPr>
      <w:rPr>
        <w:rFonts w:hint="default"/>
      </w:rPr>
    </w:lvl>
    <w:lvl w:ilvl="6" w:tentative="0">
      <w:start w:val="1"/>
      <w:numFmt w:val="decimal"/>
      <w:lvlText w:val="%1.%2.%3.%4.%5.%6.%7"/>
      <w:lvlJc w:val="left"/>
      <w:pPr>
        <w:ind w:left="5760" w:hanging="1440"/>
      </w:pPr>
      <w:rPr>
        <w:rFonts w:hint="default"/>
      </w:rPr>
    </w:lvl>
    <w:lvl w:ilvl="7" w:tentative="0">
      <w:start w:val="1"/>
      <w:numFmt w:val="decimal"/>
      <w:lvlText w:val="%1.%2.%3.%4.%5.%6.%7.%8"/>
      <w:lvlJc w:val="left"/>
      <w:pPr>
        <w:ind w:left="6480" w:hanging="1440"/>
      </w:pPr>
      <w:rPr>
        <w:rFonts w:hint="default"/>
      </w:rPr>
    </w:lvl>
    <w:lvl w:ilvl="8" w:tentative="0">
      <w:start w:val="1"/>
      <w:numFmt w:val="decimal"/>
      <w:lvlText w:val="%1.%2.%3.%4.%5.%6.%7.%8.%9"/>
      <w:lvlJc w:val="left"/>
      <w:pPr>
        <w:ind w:left="7200" w:hanging="1440"/>
      </w:pPr>
      <w:rPr>
        <w:rFonts w:hint="default"/>
      </w:rPr>
    </w:lvl>
  </w:abstractNum>
  <w:abstractNum w:abstractNumId="24">
    <w:nsid w:val="72DB0CAC"/>
    <w:multiLevelType w:val="multilevel"/>
    <w:tmpl w:val="72DB0CAC"/>
    <w:lvl w:ilvl="0" w:tentative="0">
      <w:start w:val="1"/>
      <w:numFmt w:val="bullet"/>
      <w:pStyle w:val="56"/>
      <w:lvlText w:val=""/>
      <w:lvlJc w:val="left"/>
      <w:pPr>
        <w:ind w:left="1800" w:hanging="360"/>
      </w:pPr>
      <w:rPr>
        <w:rFonts w:hint="default" w:ascii="Symbol" w:hAnsi="Symbol"/>
      </w:r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25">
    <w:nsid w:val="7A2772A3"/>
    <w:multiLevelType w:val="multilevel"/>
    <w:tmpl w:val="7A2772A3"/>
    <w:lvl w:ilvl="0" w:tentative="0">
      <w:start w:val="1"/>
      <w:numFmt w:val="bullet"/>
      <w:lvlText w:val=""/>
      <w:lvlJc w:val="left"/>
      <w:pPr>
        <w:ind w:left="1296" w:hanging="360"/>
      </w:pPr>
      <w:rPr>
        <w:rFonts w:hint="default" w:ascii="Wingdings" w:hAnsi="Wingdings"/>
      </w:rPr>
    </w:lvl>
    <w:lvl w:ilvl="1" w:tentative="0">
      <w:start w:val="1"/>
      <w:numFmt w:val="bullet"/>
      <w:lvlText w:val="o"/>
      <w:lvlJc w:val="left"/>
      <w:pPr>
        <w:ind w:left="2016" w:hanging="360"/>
      </w:pPr>
      <w:rPr>
        <w:rFonts w:hint="default" w:ascii="Courier New" w:hAnsi="Courier New" w:cs="Courier New"/>
      </w:rPr>
    </w:lvl>
    <w:lvl w:ilvl="2" w:tentative="0">
      <w:start w:val="1"/>
      <w:numFmt w:val="bullet"/>
      <w:lvlText w:val=""/>
      <w:lvlJc w:val="left"/>
      <w:pPr>
        <w:ind w:left="2736" w:hanging="360"/>
      </w:pPr>
      <w:rPr>
        <w:rFonts w:hint="default" w:ascii="Wingdings" w:hAnsi="Wingdings"/>
      </w:rPr>
    </w:lvl>
    <w:lvl w:ilvl="3" w:tentative="0">
      <w:start w:val="1"/>
      <w:numFmt w:val="bullet"/>
      <w:lvlText w:val=""/>
      <w:lvlJc w:val="left"/>
      <w:pPr>
        <w:ind w:left="3456" w:hanging="360"/>
      </w:pPr>
      <w:rPr>
        <w:rFonts w:hint="default" w:ascii="Symbol" w:hAnsi="Symbol"/>
      </w:rPr>
    </w:lvl>
    <w:lvl w:ilvl="4" w:tentative="0">
      <w:start w:val="1"/>
      <w:numFmt w:val="bullet"/>
      <w:lvlText w:val="o"/>
      <w:lvlJc w:val="left"/>
      <w:pPr>
        <w:ind w:left="4176" w:hanging="360"/>
      </w:pPr>
      <w:rPr>
        <w:rFonts w:hint="default" w:ascii="Courier New" w:hAnsi="Courier New" w:cs="Courier New"/>
      </w:rPr>
    </w:lvl>
    <w:lvl w:ilvl="5" w:tentative="0">
      <w:start w:val="1"/>
      <w:numFmt w:val="bullet"/>
      <w:lvlText w:val=""/>
      <w:lvlJc w:val="left"/>
      <w:pPr>
        <w:ind w:left="4896" w:hanging="360"/>
      </w:pPr>
      <w:rPr>
        <w:rFonts w:hint="default" w:ascii="Wingdings" w:hAnsi="Wingdings"/>
      </w:rPr>
    </w:lvl>
    <w:lvl w:ilvl="6" w:tentative="0">
      <w:start w:val="1"/>
      <w:numFmt w:val="bullet"/>
      <w:lvlText w:val=""/>
      <w:lvlJc w:val="left"/>
      <w:pPr>
        <w:ind w:left="5616" w:hanging="360"/>
      </w:pPr>
      <w:rPr>
        <w:rFonts w:hint="default" w:ascii="Symbol" w:hAnsi="Symbol"/>
      </w:rPr>
    </w:lvl>
    <w:lvl w:ilvl="7" w:tentative="0">
      <w:start w:val="1"/>
      <w:numFmt w:val="bullet"/>
      <w:lvlText w:val="o"/>
      <w:lvlJc w:val="left"/>
      <w:pPr>
        <w:ind w:left="6336" w:hanging="360"/>
      </w:pPr>
      <w:rPr>
        <w:rFonts w:hint="default" w:ascii="Courier New" w:hAnsi="Courier New" w:cs="Courier New"/>
      </w:rPr>
    </w:lvl>
    <w:lvl w:ilvl="8" w:tentative="0">
      <w:start w:val="1"/>
      <w:numFmt w:val="bullet"/>
      <w:lvlText w:val=""/>
      <w:lvlJc w:val="left"/>
      <w:pPr>
        <w:ind w:left="7056" w:hanging="360"/>
      </w:pPr>
      <w:rPr>
        <w:rFonts w:hint="default" w:ascii="Wingdings" w:hAnsi="Wingdings"/>
      </w:rPr>
    </w:lvl>
  </w:abstractNum>
  <w:abstractNum w:abstractNumId="26">
    <w:nsid w:val="7AC363A5"/>
    <w:multiLevelType w:val="multilevel"/>
    <w:tmpl w:val="7AC363A5"/>
    <w:lvl w:ilvl="0" w:tentative="0">
      <w:start w:val="1"/>
      <w:numFmt w:val="decimal"/>
      <w:lvlText w:val="%1."/>
      <w:lvlJc w:val="left"/>
      <w:pPr>
        <w:ind w:left="720" w:hanging="663"/>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17"/>
  </w:num>
  <w:num w:numId="2">
    <w:abstractNumId w:val="9"/>
  </w:num>
  <w:num w:numId="3">
    <w:abstractNumId w:val="24"/>
  </w:num>
  <w:num w:numId="4">
    <w:abstractNumId w:val="5"/>
  </w:num>
  <w:num w:numId="5">
    <w:abstractNumId w:val="20"/>
  </w:num>
  <w:num w:numId="6">
    <w:abstractNumId w:val="15"/>
  </w:num>
  <w:num w:numId="7">
    <w:abstractNumId w:val="12"/>
  </w:num>
  <w:num w:numId="8">
    <w:abstractNumId w:val="16"/>
  </w:num>
  <w:num w:numId="9">
    <w:abstractNumId w:val="23"/>
  </w:num>
  <w:num w:numId="10">
    <w:abstractNumId w:val="18"/>
  </w:num>
  <w:num w:numId="11">
    <w:abstractNumId w:val="8"/>
  </w:num>
  <w:num w:numId="12">
    <w:abstractNumId w:val="4"/>
  </w:num>
  <w:num w:numId="1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num>
  <w:num w:numId="15">
    <w:abstractNumId w:val="11"/>
  </w:num>
  <w:num w:numId="16">
    <w:abstractNumId w:val="3"/>
  </w:num>
  <w:num w:numId="17">
    <w:abstractNumId w:val="14"/>
  </w:num>
  <w:num w:numId="18">
    <w:abstractNumId w:val="25"/>
  </w:num>
  <w:num w:numId="19">
    <w:abstractNumId w:val="21"/>
  </w:num>
  <w:num w:numId="20">
    <w:abstractNumId w:val="13"/>
  </w:num>
  <w:num w:numId="21">
    <w:abstractNumId w:val="2"/>
  </w:num>
  <w:num w:numId="22">
    <w:abstractNumId w:val="19"/>
  </w:num>
  <w:num w:numId="23">
    <w:abstractNumId w:val="0"/>
  </w:num>
  <w:num w:numId="24">
    <w:abstractNumId w:val="7"/>
  </w:num>
  <w:num w:numId="25">
    <w:abstractNumId w:val="10"/>
  </w:num>
  <w:num w:numId="26">
    <w:abstractNumId w:val="6"/>
  </w:num>
  <w:num w:numId="2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Palash Pandit">
    <w15:presenceInfo w15:providerId="None" w15:userId="Palash Pandit"/>
  </w15:person>
  <w15:person w15:author="RajashekarReddy Kasireddy">
    <w15:presenceInfo w15:providerId="AD" w15:userId="S::Rajashekar.kasireddy@Yash.com::0dc48e3e-2bef-4f69-9ecd-5b48d6234cd6"/>
  </w15:person>
  <w15:person w15:author="Jamaludin Abu Bakar">
    <w15:presenceInfo w15:providerId="AD" w15:userId="S::jamaludin.abubakar@malaysiaairlines.com::8229ce64-7eb6-4df6-9c27-2522155396fa"/>
  </w15:person>
  <w15:person w15:author="Palash">
    <w15:presenceInfo w15:providerId="None" w15:userId="Palas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mirrorMargins w:val="1"/>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markup="0"/>
  <w:trackRevisions w:val="1"/>
  <w:documentProtection w:enforcement="0"/>
  <w:defaultTabStop w:val="360"/>
  <w:hyphenationZone w:val="0"/>
  <w:doNotHyphenateCaps/>
  <w:evenAndOddHeaders w:val="1"/>
  <w:drawingGridHorizontalSpacing w:val="100"/>
  <w:drawingGridVerticalSpacing w:val="120"/>
  <w:displayHorizontalDrawingGridEvery w:val="1"/>
  <w:displayVerticalDrawingGridEvery w:val="1"/>
  <w:doNotShadeFormData w:val="1"/>
  <w:noPunctuationKerning w:val="1"/>
  <w:characterSpacingControl w:val="doNotCompress"/>
  <w:footnotePr>
    <w:footnote w:id="0"/>
    <w:footnote w:id="1"/>
  </w:footnotePr>
  <w:compat>
    <w:balanceSingleByteDoubleByteWidth/>
    <w:doNotLeaveBackslashAlone/>
    <w:ulTrailSpace/>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1749"/>
    <w:rsid w:val="000000C7"/>
    <w:rsid w:val="00000704"/>
    <w:rsid w:val="00000EE6"/>
    <w:rsid w:val="00002317"/>
    <w:rsid w:val="000033D9"/>
    <w:rsid w:val="000043E5"/>
    <w:rsid w:val="00004C1D"/>
    <w:rsid w:val="000051B0"/>
    <w:rsid w:val="000054DF"/>
    <w:rsid w:val="0001185F"/>
    <w:rsid w:val="000140C5"/>
    <w:rsid w:val="00022787"/>
    <w:rsid w:val="000277CF"/>
    <w:rsid w:val="000327D4"/>
    <w:rsid w:val="00035DFD"/>
    <w:rsid w:val="00036F8E"/>
    <w:rsid w:val="00037D7F"/>
    <w:rsid w:val="000401AF"/>
    <w:rsid w:val="0004289C"/>
    <w:rsid w:val="000466D1"/>
    <w:rsid w:val="00054C49"/>
    <w:rsid w:val="00055263"/>
    <w:rsid w:val="00055343"/>
    <w:rsid w:val="000557F1"/>
    <w:rsid w:val="0006352B"/>
    <w:rsid w:val="00065076"/>
    <w:rsid w:val="00065168"/>
    <w:rsid w:val="0006629A"/>
    <w:rsid w:val="0006716E"/>
    <w:rsid w:val="00070D58"/>
    <w:rsid w:val="0007282F"/>
    <w:rsid w:val="0007360B"/>
    <w:rsid w:val="0007675A"/>
    <w:rsid w:val="00077DE5"/>
    <w:rsid w:val="000805A3"/>
    <w:rsid w:val="00083DFD"/>
    <w:rsid w:val="00085417"/>
    <w:rsid w:val="000873EB"/>
    <w:rsid w:val="000875A6"/>
    <w:rsid w:val="000879B7"/>
    <w:rsid w:val="00087E75"/>
    <w:rsid w:val="0009032B"/>
    <w:rsid w:val="00093B94"/>
    <w:rsid w:val="00093F5B"/>
    <w:rsid w:val="00094BDE"/>
    <w:rsid w:val="00095433"/>
    <w:rsid w:val="00096071"/>
    <w:rsid w:val="000A0466"/>
    <w:rsid w:val="000A0AE8"/>
    <w:rsid w:val="000A288E"/>
    <w:rsid w:val="000A63CF"/>
    <w:rsid w:val="000A668E"/>
    <w:rsid w:val="000A681C"/>
    <w:rsid w:val="000B4BF7"/>
    <w:rsid w:val="000B5832"/>
    <w:rsid w:val="000B63F7"/>
    <w:rsid w:val="000B6D6E"/>
    <w:rsid w:val="000B75BD"/>
    <w:rsid w:val="000C3133"/>
    <w:rsid w:val="000C3B15"/>
    <w:rsid w:val="000C507C"/>
    <w:rsid w:val="000C5082"/>
    <w:rsid w:val="000C60CD"/>
    <w:rsid w:val="000C60F0"/>
    <w:rsid w:val="000D3780"/>
    <w:rsid w:val="000D3781"/>
    <w:rsid w:val="000D4523"/>
    <w:rsid w:val="000D4F09"/>
    <w:rsid w:val="000D5A4F"/>
    <w:rsid w:val="000D5CAE"/>
    <w:rsid w:val="000D6B18"/>
    <w:rsid w:val="000E010D"/>
    <w:rsid w:val="000E0EBF"/>
    <w:rsid w:val="000E1EB4"/>
    <w:rsid w:val="000E391E"/>
    <w:rsid w:val="000E3B91"/>
    <w:rsid w:val="000F248D"/>
    <w:rsid w:val="000F37C2"/>
    <w:rsid w:val="000F4CEE"/>
    <w:rsid w:val="000F553B"/>
    <w:rsid w:val="000F6D0F"/>
    <w:rsid w:val="00100FB6"/>
    <w:rsid w:val="001011BE"/>
    <w:rsid w:val="001019FB"/>
    <w:rsid w:val="00101C5B"/>
    <w:rsid w:val="0010617B"/>
    <w:rsid w:val="00106609"/>
    <w:rsid w:val="00106A2F"/>
    <w:rsid w:val="00106FE3"/>
    <w:rsid w:val="001106A0"/>
    <w:rsid w:val="0011108E"/>
    <w:rsid w:val="00112378"/>
    <w:rsid w:val="00113D79"/>
    <w:rsid w:val="00116AF2"/>
    <w:rsid w:val="00123B57"/>
    <w:rsid w:val="001241F9"/>
    <w:rsid w:val="001255D5"/>
    <w:rsid w:val="00126912"/>
    <w:rsid w:val="00132F73"/>
    <w:rsid w:val="00135322"/>
    <w:rsid w:val="00135E4B"/>
    <w:rsid w:val="00136513"/>
    <w:rsid w:val="00137D51"/>
    <w:rsid w:val="001452AD"/>
    <w:rsid w:val="00151D39"/>
    <w:rsid w:val="001559C1"/>
    <w:rsid w:val="00160BFC"/>
    <w:rsid w:val="00160EA8"/>
    <w:rsid w:val="001620B2"/>
    <w:rsid w:val="0016555D"/>
    <w:rsid w:val="0016573C"/>
    <w:rsid w:val="00166526"/>
    <w:rsid w:val="00166B4D"/>
    <w:rsid w:val="001728D9"/>
    <w:rsid w:val="00173636"/>
    <w:rsid w:val="00173832"/>
    <w:rsid w:val="00173ECA"/>
    <w:rsid w:val="00176044"/>
    <w:rsid w:val="001770D9"/>
    <w:rsid w:val="0018148A"/>
    <w:rsid w:val="00181BF4"/>
    <w:rsid w:val="00181DA9"/>
    <w:rsid w:val="0018401A"/>
    <w:rsid w:val="0018678D"/>
    <w:rsid w:val="00186A7B"/>
    <w:rsid w:val="001914F5"/>
    <w:rsid w:val="00192544"/>
    <w:rsid w:val="0019273A"/>
    <w:rsid w:val="00193079"/>
    <w:rsid w:val="00193617"/>
    <w:rsid w:val="001A063F"/>
    <w:rsid w:val="001A1AD7"/>
    <w:rsid w:val="001A23FC"/>
    <w:rsid w:val="001A27A3"/>
    <w:rsid w:val="001A2B75"/>
    <w:rsid w:val="001A4A7C"/>
    <w:rsid w:val="001A6A1F"/>
    <w:rsid w:val="001B4431"/>
    <w:rsid w:val="001B5BA6"/>
    <w:rsid w:val="001B7CA9"/>
    <w:rsid w:val="001C2769"/>
    <w:rsid w:val="001C6C37"/>
    <w:rsid w:val="001C7E55"/>
    <w:rsid w:val="001C7E9D"/>
    <w:rsid w:val="001C7F48"/>
    <w:rsid w:val="001D1201"/>
    <w:rsid w:val="001D4597"/>
    <w:rsid w:val="001D4737"/>
    <w:rsid w:val="001D52D5"/>
    <w:rsid w:val="001D5808"/>
    <w:rsid w:val="001D6961"/>
    <w:rsid w:val="001D75C9"/>
    <w:rsid w:val="001E1ABF"/>
    <w:rsid w:val="001E23C8"/>
    <w:rsid w:val="001E299D"/>
    <w:rsid w:val="001E2AA3"/>
    <w:rsid w:val="001E4FC1"/>
    <w:rsid w:val="001E5481"/>
    <w:rsid w:val="001E5D1A"/>
    <w:rsid w:val="001E71DB"/>
    <w:rsid w:val="001F2F85"/>
    <w:rsid w:val="001F3934"/>
    <w:rsid w:val="001F39CE"/>
    <w:rsid w:val="001F5D0C"/>
    <w:rsid w:val="001F60B6"/>
    <w:rsid w:val="0020020D"/>
    <w:rsid w:val="002005B0"/>
    <w:rsid w:val="002010DB"/>
    <w:rsid w:val="002021D2"/>
    <w:rsid w:val="0020353E"/>
    <w:rsid w:val="00204678"/>
    <w:rsid w:val="00205642"/>
    <w:rsid w:val="002105E2"/>
    <w:rsid w:val="002107A4"/>
    <w:rsid w:val="00210D97"/>
    <w:rsid w:val="00210E1C"/>
    <w:rsid w:val="0021593B"/>
    <w:rsid w:val="00216B6E"/>
    <w:rsid w:val="00217150"/>
    <w:rsid w:val="00217C46"/>
    <w:rsid w:val="00220470"/>
    <w:rsid w:val="00220E48"/>
    <w:rsid w:val="002214F0"/>
    <w:rsid w:val="00231D0C"/>
    <w:rsid w:val="00232616"/>
    <w:rsid w:val="00234137"/>
    <w:rsid w:val="00234C3E"/>
    <w:rsid w:val="00234CF8"/>
    <w:rsid w:val="00240B53"/>
    <w:rsid w:val="0024109B"/>
    <w:rsid w:val="00243AB1"/>
    <w:rsid w:val="002463A0"/>
    <w:rsid w:val="00251BD4"/>
    <w:rsid w:val="00253F61"/>
    <w:rsid w:val="002607D2"/>
    <w:rsid w:val="00261846"/>
    <w:rsid w:val="002637A4"/>
    <w:rsid w:val="002638FD"/>
    <w:rsid w:val="00264D9F"/>
    <w:rsid w:val="00265EDB"/>
    <w:rsid w:val="00266190"/>
    <w:rsid w:val="00266B98"/>
    <w:rsid w:val="00267266"/>
    <w:rsid w:val="00267C98"/>
    <w:rsid w:val="002704D3"/>
    <w:rsid w:val="00271C6D"/>
    <w:rsid w:val="00272AEB"/>
    <w:rsid w:val="002738FE"/>
    <w:rsid w:val="00273AA6"/>
    <w:rsid w:val="002766B3"/>
    <w:rsid w:val="00276A39"/>
    <w:rsid w:val="00277567"/>
    <w:rsid w:val="00280765"/>
    <w:rsid w:val="0028384B"/>
    <w:rsid w:val="00283A49"/>
    <w:rsid w:val="00284D19"/>
    <w:rsid w:val="002859AD"/>
    <w:rsid w:val="00286B14"/>
    <w:rsid w:val="0029242F"/>
    <w:rsid w:val="002943C8"/>
    <w:rsid w:val="002959E0"/>
    <w:rsid w:val="002970AF"/>
    <w:rsid w:val="002A31C4"/>
    <w:rsid w:val="002A4B66"/>
    <w:rsid w:val="002A752D"/>
    <w:rsid w:val="002B16E6"/>
    <w:rsid w:val="002B3EA0"/>
    <w:rsid w:val="002B54A1"/>
    <w:rsid w:val="002B595F"/>
    <w:rsid w:val="002B62F2"/>
    <w:rsid w:val="002B72CD"/>
    <w:rsid w:val="002B7815"/>
    <w:rsid w:val="002C05BA"/>
    <w:rsid w:val="002C163C"/>
    <w:rsid w:val="002C4432"/>
    <w:rsid w:val="002C52CE"/>
    <w:rsid w:val="002C5AA9"/>
    <w:rsid w:val="002C6357"/>
    <w:rsid w:val="002C63E4"/>
    <w:rsid w:val="002C6678"/>
    <w:rsid w:val="002C7CD1"/>
    <w:rsid w:val="002D0904"/>
    <w:rsid w:val="002D0C46"/>
    <w:rsid w:val="002D0DB9"/>
    <w:rsid w:val="002D1E0D"/>
    <w:rsid w:val="002D326B"/>
    <w:rsid w:val="002D3E72"/>
    <w:rsid w:val="002D4239"/>
    <w:rsid w:val="002D4559"/>
    <w:rsid w:val="002D5377"/>
    <w:rsid w:val="002D54D0"/>
    <w:rsid w:val="002D7A34"/>
    <w:rsid w:val="002E02D1"/>
    <w:rsid w:val="002E04B7"/>
    <w:rsid w:val="002E1A03"/>
    <w:rsid w:val="002E4196"/>
    <w:rsid w:val="002E55E3"/>
    <w:rsid w:val="002E5835"/>
    <w:rsid w:val="002E63F9"/>
    <w:rsid w:val="002E6BF0"/>
    <w:rsid w:val="002E75CB"/>
    <w:rsid w:val="002F2C66"/>
    <w:rsid w:val="002F2F69"/>
    <w:rsid w:val="00300219"/>
    <w:rsid w:val="00300C97"/>
    <w:rsid w:val="00301323"/>
    <w:rsid w:val="00302319"/>
    <w:rsid w:val="00302732"/>
    <w:rsid w:val="00306F75"/>
    <w:rsid w:val="0031254A"/>
    <w:rsid w:val="00313CDE"/>
    <w:rsid w:val="0031543B"/>
    <w:rsid w:val="00317C09"/>
    <w:rsid w:val="003219DD"/>
    <w:rsid w:val="00323F6F"/>
    <w:rsid w:val="003263E9"/>
    <w:rsid w:val="0033103F"/>
    <w:rsid w:val="00331DF2"/>
    <w:rsid w:val="003322EE"/>
    <w:rsid w:val="00335410"/>
    <w:rsid w:val="003359C8"/>
    <w:rsid w:val="003361DE"/>
    <w:rsid w:val="003405A9"/>
    <w:rsid w:val="00341DB8"/>
    <w:rsid w:val="00342647"/>
    <w:rsid w:val="0034484D"/>
    <w:rsid w:val="00347166"/>
    <w:rsid w:val="00350886"/>
    <w:rsid w:val="00352015"/>
    <w:rsid w:val="003544C7"/>
    <w:rsid w:val="00355951"/>
    <w:rsid w:val="003606F2"/>
    <w:rsid w:val="003628F0"/>
    <w:rsid w:val="00364279"/>
    <w:rsid w:val="0036517E"/>
    <w:rsid w:val="00370B8E"/>
    <w:rsid w:val="00374A67"/>
    <w:rsid w:val="00374E82"/>
    <w:rsid w:val="00375849"/>
    <w:rsid w:val="00376B22"/>
    <w:rsid w:val="00381167"/>
    <w:rsid w:val="003852A7"/>
    <w:rsid w:val="003856FC"/>
    <w:rsid w:val="0038737F"/>
    <w:rsid w:val="00387911"/>
    <w:rsid w:val="00387AA9"/>
    <w:rsid w:val="0039155F"/>
    <w:rsid w:val="0039255C"/>
    <w:rsid w:val="0039519F"/>
    <w:rsid w:val="003A14B9"/>
    <w:rsid w:val="003A174B"/>
    <w:rsid w:val="003A1D2D"/>
    <w:rsid w:val="003A1FCC"/>
    <w:rsid w:val="003A2012"/>
    <w:rsid w:val="003A21DC"/>
    <w:rsid w:val="003A52EE"/>
    <w:rsid w:val="003A6190"/>
    <w:rsid w:val="003A6654"/>
    <w:rsid w:val="003A6938"/>
    <w:rsid w:val="003B297B"/>
    <w:rsid w:val="003B48DA"/>
    <w:rsid w:val="003B6ADE"/>
    <w:rsid w:val="003B72C5"/>
    <w:rsid w:val="003C0C8D"/>
    <w:rsid w:val="003C4F52"/>
    <w:rsid w:val="003C5776"/>
    <w:rsid w:val="003C634B"/>
    <w:rsid w:val="003D1581"/>
    <w:rsid w:val="003D24D5"/>
    <w:rsid w:val="003D7536"/>
    <w:rsid w:val="003E024D"/>
    <w:rsid w:val="003E0DC9"/>
    <w:rsid w:val="003E5F8A"/>
    <w:rsid w:val="003F03EB"/>
    <w:rsid w:val="003F24BC"/>
    <w:rsid w:val="003F2A45"/>
    <w:rsid w:val="003F6C76"/>
    <w:rsid w:val="00400EE1"/>
    <w:rsid w:val="004023C2"/>
    <w:rsid w:val="0040312D"/>
    <w:rsid w:val="00403314"/>
    <w:rsid w:val="00406C91"/>
    <w:rsid w:val="004073BB"/>
    <w:rsid w:val="00411B25"/>
    <w:rsid w:val="004122F8"/>
    <w:rsid w:val="004129FB"/>
    <w:rsid w:val="00413100"/>
    <w:rsid w:val="00416C23"/>
    <w:rsid w:val="00417471"/>
    <w:rsid w:val="004176A0"/>
    <w:rsid w:val="00420F71"/>
    <w:rsid w:val="00425387"/>
    <w:rsid w:val="00425FCA"/>
    <w:rsid w:val="00427DD5"/>
    <w:rsid w:val="00430275"/>
    <w:rsid w:val="0043120C"/>
    <w:rsid w:val="0043291F"/>
    <w:rsid w:val="00434004"/>
    <w:rsid w:val="00434DFC"/>
    <w:rsid w:val="0043545E"/>
    <w:rsid w:val="00435C94"/>
    <w:rsid w:val="00436109"/>
    <w:rsid w:val="00436477"/>
    <w:rsid w:val="0043749B"/>
    <w:rsid w:val="00441950"/>
    <w:rsid w:val="00442945"/>
    <w:rsid w:val="0044318B"/>
    <w:rsid w:val="00446A7D"/>
    <w:rsid w:val="00450B1C"/>
    <w:rsid w:val="00450F35"/>
    <w:rsid w:val="00457E09"/>
    <w:rsid w:val="004611A4"/>
    <w:rsid w:val="0046325C"/>
    <w:rsid w:val="00463812"/>
    <w:rsid w:val="00463C5D"/>
    <w:rsid w:val="00464CE9"/>
    <w:rsid w:val="00465E43"/>
    <w:rsid w:val="004667C9"/>
    <w:rsid w:val="00467393"/>
    <w:rsid w:val="00470F7E"/>
    <w:rsid w:val="00470FDE"/>
    <w:rsid w:val="00471AB4"/>
    <w:rsid w:val="00471D41"/>
    <w:rsid w:val="0047392B"/>
    <w:rsid w:val="004742B2"/>
    <w:rsid w:val="00475440"/>
    <w:rsid w:val="004820CE"/>
    <w:rsid w:val="00482248"/>
    <w:rsid w:val="00482A4B"/>
    <w:rsid w:val="00482AC4"/>
    <w:rsid w:val="00486824"/>
    <w:rsid w:val="00487F48"/>
    <w:rsid w:val="0049123B"/>
    <w:rsid w:val="00492CFA"/>
    <w:rsid w:val="00494F01"/>
    <w:rsid w:val="00494FED"/>
    <w:rsid w:val="00495264"/>
    <w:rsid w:val="00497B5B"/>
    <w:rsid w:val="004A062D"/>
    <w:rsid w:val="004A261A"/>
    <w:rsid w:val="004A3C39"/>
    <w:rsid w:val="004A3D6C"/>
    <w:rsid w:val="004A4BBC"/>
    <w:rsid w:val="004A597E"/>
    <w:rsid w:val="004A7A21"/>
    <w:rsid w:val="004A7DED"/>
    <w:rsid w:val="004A7E28"/>
    <w:rsid w:val="004B0540"/>
    <w:rsid w:val="004B3727"/>
    <w:rsid w:val="004B3BF3"/>
    <w:rsid w:val="004B466A"/>
    <w:rsid w:val="004B46EB"/>
    <w:rsid w:val="004B54C9"/>
    <w:rsid w:val="004B5F1D"/>
    <w:rsid w:val="004B6EE4"/>
    <w:rsid w:val="004B77E9"/>
    <w:rsid w:val="004B7E53"/>
    <w:rsid w:val="004C0607"/>
    <w:rsid w:val="004C16FF"/>
    <w:rsid w:val="004C2B8B"/>
    <w:rsid w:val="004C51CD"/>
    <w:rsid w:val="004C6BD5"/>
    <w:rsid w:val="004D0788"/>
    <w:rsid w:val="004D2F85"/>
    <w:rsid w:val="004D355F"/>
    <w:rsid w:val="004D6611"/>
    <w:rsid w:val="004D7823"/>
    <w:rsid w:val="004E02E5"/>
    <w:rsid w:val="004E27FB"/>
    <w:rsid w:val="004E3BEA"/>
    <w:rsid w:val="004E4B75"/>
    <w:rsid w:val="004E5663"/>
    <w:rsid w:val="004E6E38"/>
    <w:rsid w:val="004E7755"/>
    <w:rsid w:val="004E7F3A"/>
    <w:rsid w:val="004F23E4"/>
    <w:rsid w:val="004F26FB"/>
    <w:rsid w:val="004F5386"/>
    <w:rsid w:val="004F5656"/>
    <w:rsid w:val="004F6B1C"/>
    <w:rsid w:val="004F7E5A"/>
    <w:rsid w:val="004F7E78"/>
    <w:rsid w:val="00500D09"/>
    <w:rsid w:val="00501A66"/>
    <w:rsid w:val="0050429E"/>
    <w:rsid w:val="00505557"/>
    <w:rsid w:val="0050562A"/>
    <w:rsid w:val="00505E0F"/>
    <w:rsid w:val="00506920"/>
    <w:rsid w:val="005103C9"/>
    <w:rsid w:val="005105B2"/>
    <w:rsid w:val="00511141"/>
    <w:rsid w:val="00512F86"/>
    <w:rsid w:val="005136DD"/>
    <w:rsid w:val="005145F6"/>
    <w:rsid w:val="005151C0"/>
    <w:rsid w:val="00515DA9"/>
    <w:rsid w:val="00516666"/>
    <w:rsid w:val="00517A2D"/>
    <w:rsid w:val="00521447"/>
    <w:rsid w:val="00523A81"/>
    <w:rsid w:val="00523BE5"/>
    <w:rsid w:val="00523D78"/>
    <w:rsid w:val="00524CA8"/>
    <w:rsid w:val="005256DF"/>
    <w:rsid w:val="005269DA"/>
    <w:rsid w:val="00526C4E"/>
    <w:rsid w:val="0053024A"/>
    <w:rsid w:val="00530B32"/>
    <w:rsid w:val="00532DA3"/>
    <w:rsid w:val="0053490D"/>
    <w:rsid w:val="005355A6"/>
    <w:rsid w:val="00540A45"/>
    <w:rsid w:val="00540F4E"/>
    <w:rsid w:val="00541937"/>
    <w:rsid w:val="00541B87"/>
    <w:rsid w:val="00542401"/>
    <w:rsid w:val="00542FB4"/>
    <w:rsid w:val="00543305"/>
    <w:rsid w:val="005439F0"/>
    <w:rsid w:val="00543BF4"/>
    <w:rsid w:val="00544033"/>
    <w:rsid w:val="00545048"/>
    <w:rsid w:val="00545FEF"/>
    <w:rsid w:val="00546259"/>
    <w:rsid w:val="005478C8"/>
    <w:rsid w:val="00553BC7"/>
    <w:rsid w:val="00553D3E"/>
    <w:rsid w:val="00553D8A"/>
    <w:rsid w:val="00554531"/>
    <w:rsid w:val="005545B1"/>
    <w:rsid w:val="00555F6B"/>
    <w:rsid w:val="00560F5D"/>
    <w:rsid w:val="00561793"/>
    <w:rsid w:val="005632D1"/>
    <w:rsid w:val="00570D1A"/>
    <w:rsid w:val="0057121D"/>
    <w:rsid w:val="0057138E"/>
    <w:rsid w:val="005730BA"/>
    <w:rsid w:val="0058068F"/>
    <w:rsid w:val="00582640"/>
    <w:rsid w:val="0058313D"/>
    <w:rsid w:val="005852AC"/>
    <w:rsid w:val="00586DE4"/>
    <w:rsid w:val="00590794"/>
    <w:rsid w:val="005913B1"/>
    <w:rsid w:val="00593193"/>
    <w:rsid w:val="0059440E"/>
    <w:rsid w:val="005957A7"/>
    <w:rsid w:val="005961DB"/>
    <w:rsid w:val="00596265"/>
    <w:rsid w:val="005A0F0D"/>
    <w:rsid w:val="005A1486"/>
    <w:rsid w:val="005A3955"/>
    <w:rsid w:val="005A4F45"/>
    <w:rsid w:val="005A51D5"/>
    <w:rsid w:val="005A64D7"/>
    <w:rsid w:val="005B26BC"/>
    <w:rsid w:val="005B307C"/>
    <w:rsid w:val="005B36F9"/>
    <w:rsid w:val="005B535B"/>
    <w:rsid w:val="005B59B7"/>
    <w:rsid w:val="005B5AF0"/>
    <w:rsid w:val="005B62F5"/>
    <w:rsid w:val="005B75B6"/>
    <w:rsid w:val="005B7A9D"/>
    <w:rsid w:val="005C01AB"/>
    <w:rsid w:val="005C087C"/>
    <w:rsid w:val="005C47A4"/>
    <w:rsid w:val="005C5CA5"/>
    <w:rsid w:val="005C7020"/>
    <w:rsid w:val="005D29FC"/>
    <w:rsid w:val="005D33F4"/>
    <w:rsid w:val="005D35EF"/>
    <w:rsid w:val="005D3FAB"/>
    <w:rsid w:val="005D48C7"/>
    <w:rsid w:val="005D6359"/>
    <w:rsid w:val="005D6DBD"/>
    <w:rsid w:val="005E251A"/>
    <w:rsid w:val="005E4C6E"/>
    <w:rsid w:val="005E4CAA"/>
    <w:rsid w:val="005F0534"/>
    <w:rsid w:val="005F279B"/>
    <w:rsid w:val="005F49CB"/>
    <w:rsid w:val="005F5809"/>
    <w:rsid w:val="0060028F"/>
    <w:rsid w:val="00600944"/>
    <w:rsid w:val="0060106F"/>
    <w:rsid w:val="006020C9"/>
    <w:rsid w:val="006031AA"/>
    <w:rsid w:val="00604E26"/>
    <w:rsid w:val="00606719"/>
    <w:rsid w:val="00607803"/>
    <w:rsid w:val="00610319"/>
    <w:rsid w:val="006137AF"/>
    <w:rsid w:val="00621FD4"/>
    <w:rsid w:val="00625D42"/>
    <w:rsid w:val="0062690B"/>
    <w:rsid w:val="00627BB6"/>
    <w:rsid w:val="006313CA"/>
    <w:rsid w:val="00631ABB"/>
    <w:rsid w:val="00631B0D"/>
    <w:rsid w:val="00631FC3"/>
    <w:rsid w:val="0063243D"/>
    <w:rsid w:val="00637F9B"/>
    <w:rsid w:val="006410BA"/>
    <w:rsid w:val="00641899"/>
    <w:rsid w:val="00641D4F"/>
    <w:rsid w:val="006438CB"/>
    <w:rsid w:val="00644D46"/>
    <w:rsid w:val="00646C6C"/>
    <w:rsid w:val="00650620"/>
    <w:rsid w:val="0065285A"/>
    <w:rsid w:val="006529E3"/>
    <w:rsid w:val="00655293"/>
    <w:rsid w:val="00656209"/>
    <w:rsid w:val="0065647C"/>
    <w:rsid w:val="0065734F"/>
    <w:rsid w:val="00657BB7"/>
    <w:rsid w:val="00661134"/>
    <w:rsid w:val="006641EF"/>
    <w:rsid w:val="00671095"/>
    <w:rsid w:val="00675184"/>
    <w:rsid w:val="006753B7"/>
    <w:rsid w:val="006768E4"/>
    <w:rsid w:val="00677572"/>
    <w:rsid w:val="00677BEC"/>
    <w:rsid w:val="006812E4"/>
    <w:rsid w:val="00681D98"/>
    <w:rsid w:val="0068436C"/>
    <w:rsid w:val="006858DA"/>
    <w:rsid w:val="00685C0E"/>
    <w:rsid w:val="006914B8"/>
    <w:rsid w:val="00694CFD"/>
    <w:rsid w:val="0069582F"/>
    <w:rsid w:val="00697ED4"/>
    <w:rsid w:val="006A3ECB"/>
    <w:rsid w:val="006A3F70"/>
    <w:rsid w:val="006A7A1F"/>
    <w:rsid w:val="006B50C2"/>
    <w:rsid w:val="006B57CB"/>
    <w:rsid w:val="006B689C"/>
    <w:rsid w:val="006C32ED"/>
    <w:rsid w:val="006C518B"/>
    <w:rsid w:val="006D003A"/>
    <w:rsid w:val="006D531C"/>
    <w:rsid w:val="006D69DC"/>
    <w:rsid w:val="006E01C0"/>
    <w:rsid w:val="006E03F3"/>
    <w:rsid w:val="006E113D"/>
    <w:rsid w:val="006E13CE"/>
    <w:rsid w:val="006E18E0"/>
    <w:rsid w:val="006E2823"/>
    <w:rsid w:val="006E3963"/>
    <w:rsid w:val="006E523E"/>
    <w:rsid w:val="006E726A"/>
    <w:rsid w:val="006F021F"/>
    <w:rsid w:val="006F0EEF"/>
    <w:rsid w:val="006F2CB6"/>
    <w:rsid w:val="006F3C5F"/>
    <w:rsid w:val="006F5BB3"/>
    <w:rsid w:val="006F6CC2"/>
    <w:rsid w:val="0070034F"/>
    <w:rsid w:val="007020A5"/>
    <w:rsid w:val="007035CE"/>
    <w:rsid w:val="007041F6"/>
    <w:rsid w:val="007046B4"/>
    <w:rsid w:val="007048EC"/>
    <w:rsid w:val="00705972"/>
    <w:rsid w:val="00705AD9"/>
    <w:rsid w:val="00711796"/>
    <w:rsid w:val="00716048"/>
    <w:rsid w:val="007160C1"/>
    <w:rsid w:val="00717235"/>
    <w:rsid w:val="007228D9"/>
    <w:rsid w:val="0072748E"/>
    <w:rsid w:val="00730456"/>
    <w:rsid w:val="00731749"/>
    <w:rsid w:val="00733485"/>
    <w:rsid w:val="00734C5F"/>
    <w:rsid w:val="00735A2B"/>
    <w:rsid w:val="00736020"/>
    <w:rsid w:val="007364D5"/>
    <w:rsid w:val="00736B7A"/>
    <w:rsid w:val="00740FF6"/>
    <w:rsid w:val="00742B58"/>
    <w:rsid w:val="007437CE"/>
    <w:rsid w:val="00744366"/>
    <w:rsid w:val="00745CB1"/>
    <w:rsid w:val="00746E06"/>
    <w:rsid w:val="00747076"/>
    <w:rsid w:val="007500A5"/>
    <w:rsid w:val="007559FD"/>
    <w:rsid w:val="00755D65"/>
    <w:rsid w:val="0075746D"/>
    <w:rsid w:val="00761355"/>
    <w:rsid w:val="00762031"/>
    <w:rsid w:val="00762694"/>
    <w:rsid w:val="007635F5"/>
    <w:rsid w:val="007671BE"/>
    <w:rsid w:val="00767A15"/>
    <w:rsid w:val="00770D56"/>
    <w:rsid w:val="00772777"/>
    <w:rsid w:val="00773289"/>
    <w:rsid w:val="007746BD"/>
    <w:rsid w:val="00775B33"/>
    <w:rsid w:val="00777230"/>
    <w:rsid w:val="00780BBB"/>
    <w:rsid w:val="0078117E"/>
    <w:rsid w:val="007822C4"/>
    <w:rsid w:val="007823F9"/>
    <w:rsid w:val="00790671"/>
    <w:rsid w:val="007908CF"/>
    <w:rsid w:val="00795762"/>
    <w:rsid w:val="00795DA9"/>
    <w:rsid w:val="00796677"/>
    <w:rsid w:val="007969E6"/>
    <w:rsid w:val="00797014"/>
    <w:rsid w:val="007974E7"/>
    <w:rsid w:val="007A063F"/>
    <w:rsid w:val="007A0F39"/>
    <w:rsid w:val="007A60E4"/>
    <w:rsid w:val="007A6BEA"/>
    <w:rsid w:val="007A7D18"/>
    <w:rsid w:val="007B3AE1"/>
    <w:rsid w:val="007B51F6"/>
    <w:rsid w:val="007B529F"/>
    <w:rsid w:val="007C0D3D"/>
    <w:rsid w:val="007C1BFC"/>
    <w:rsid w:val="007C2452"/>
    <w:rsid w:val="007C2B5E"/>
    <w:rsid w:val="007C4D89"/>
    <w:rsid w:val="007C5F14"/>
    <w:rsid w:val="007D020C"/>
    <w:rsid w:val="007D0746"/>
    <w:rsid w:val="007D077F"/>
    <w:rsid w:val="007D2A34"/>
    <w:rsid w:val="007D2DCD"/>
    <w:rsid w:val="007D4342"/>
    <w:rsid w:val="007E0E7D"/>
    <w:rsid w:val="007E12BB"/>
    <w:rsid w:val="007E2A02"/>
    <w:rsid w:val="007E30A1"/>
    <w:rsid w:val="007E44AA"/>
    <w:rsid w:val="007E4777"/>
    <w:rsid w:val="007E4911"/>
    <w:rsid w:val="007E66B3"/>
    <w:rsid w:val="007E7265"/>
    <w:rsid w:val="007E744A"/>
    <w:rsid w:val="007E745A"/>
    <w:rsid w:val="007E7776"/>
    <w:rsid w:val="007F0BB3"/>
    <w:rsid w:val="007F191C"/>
    <w:rsid w:val="007F25C7"/>
    <w:rsid w:val="007F3A43"/>
    <w:rsid w:val="007F4BFE"/>
    <w:rsid w:val="007F5901"/>
    <w:rsid w:val="007F671C"/>
    <w:rsid w:val="007F7800"/>
    <w:rsid w:val="007F7908"/>
    <w:rsid w:val="00800C42"/>
    <w:rsid w:val="00801C91"/>
    <w:rsid w:val="00811A7A"/>
    <w:rsid w:val="00812CDF"/>
    <w:rsid w:val="00812F1F"/>
    <w:rsid w:val="00815E19"/>
    <w:rsid w:val="00817C8C"/>
    <w:rsid w:val="00823106"/>
    <w:rsid w:val="008238E4"/>
    <w:rsid w:val="00824CBC"/>
    <w:rsid w:val="008274FB"/>
    <w:rsid w:val="0083332A"/>
    <w:rsid w:val="00835939"/>
    <w:rsid w:val="00835B72"/>
    <w:rsid w:val="0083600F"/>
    <w:rsid w:val="00836A19"/>
    <w:rsid w:val="008412DB"/>
    <w:rsid w:val="00841EA7"/>
    <w:rsid w:val="00843278"/>
    <w:rsid w:val="00847B67"/>
    <w:rsid w:val="00847E27"/>
    <w:rsid w:val="008515ED"/>
    <w:rsid w:val="00852773"/>
    <w:rsid w:val="00853F42"/>
    <w:rsid w:val="00854A45"/>
    <w:rsid w:val="00855798"/>
    <w:rsid w:val="008604AC"/>
    <w:rsid w:val="00861D67"/>
    <w:rsid w:val="00864046"/>
    <w:rsid w:val="0086406F"/>
    <w:rsid w:val="00865649"/>
    <w:rsid w:val="00866887"/>
    <w:rsid w:val="00866A08"/>
    <w:rsid w:val="00867143"/>
    <w:rsid w:val="008800AC"/>
    <w:rsid w:val="008814F9"/>
    <w:rsid w:val="00883B12"/>
    <w:rsid w:val="00885B79"/>
    <w:rsid w:val="008860FC"/>
    <w:rsid w:val="00892112"/>
    <w:rsid w:val="008928EB"/>
    <w:rsid w:val="00893F10"/>
    <w:rsid w:val="008943A2"/>
    <w:rsid w:val="0089735C"/>
    <w:rsid w:val="008A0D67"/>
    <w:rsid w:val="008A2451"/>
    <w:rsid w:val="008A37F9"/>
    <w:rsid w:val="008A3930"/>
    <w:rsid w:val="008A4A3E"/>
    <w:rsid w:val="008A6110"/>
    <w:rsid w:val="008B0CF0"/>
    <w:rsid w:val="008B13F7"/>
    <w:rsid w:val="008B2BB4"/>
    <w:rsid w:val="008B2E2F"/>
    <w:rsid w:val="008B317A"/>
    <w:rsid w:val="008B34E4"/>
    <w:rsid w:val="008B49C6"/>
    <w:rsid w:val="008C04E8"/>
    <w:rsid w:val="008C0629"/>
    <w:rsid w:val="008C069C"/>
    <w:rsid w:val="008C0EE7"/>
    <w:rsid w:val="008C326C"/>
    <w:rsid w:val="008C3BD8"/>
    <w:rsid w:val="008D01BF"/>
    <w:rsid w:val="008D17D5"/>
    <w:rsid w:val="008D3CCB"/>
    <w:rsid w:val="008D55D2"/>
    <w:rsid w:val="008D70A6"/>
    <w:rsid w:val="008E3FAC"/>
    <w:rsid w:val="008E40E9"/>
    <w:rsid w:val="008E468F"/>
    <w:rsid w:val="008F0448"/>
    <w:rsid w:val="008F2422"/>
    <w:rsid w:val="008F6394"/>
    <w:rsid w:val="008F6CEC"/>
    <w:rsid w:val="0090053C"/>
    <w:rsid w:val="00901A9E"/>
    <w:rsid w:val="009046D1"/>
    <w:rsid w:val="009062D3"/>
    <w:rsid w:val="00911DA1"/>
    <w:rsid w:val="00912303"/>
    <w:rsid w:val="00914BDE"/>
    <w:rsid w:val="009169D2"/>
    <w:rsid w:val="00917A2A"/>
    <w:rsid w:val="00921151"/>
    <w:rsid w:val="00921324"/>
    <w:rsid w:val="00921DCD"/>
    <w:rsid w:val="00922B9A"/>
    <w:rsid w:val="009275DB"/>
    <w:rsid w:val="009333AA"/>
    <w:rsid w:val="00933AD1"/>
    <w:rsid w:val="0093534C"/>
    <w:rsid w:val="009417CB"/>
    <w:rsid w:val="00944084"/>
    <w:rsid w:val="00944433"/>
    <w:rsid w:val="009450C1"/>
    <w:rsid w:val="00951737"/>
    <w:rsid w:val="00951A85"/>
    <w:rsid w:val="00952168"/>
    <w:rsid w:val="00952285"/>
    <w:rsid w:val="00952486"/>
    <w:rsid w:val="009527E7"/>
    <w:rsid w:val="00952DD0"/>
    <w:rsid w:val="0095470D"/>
    <w:rsid w:val="00954E59"/>
    <w:rsid w:val="009561E6"/>
    <w:rsid w:val="00956B04"/>
    <w:rsid w:val="00957B36"/>
    <w:rsid w:val="00960C09"/>
    <w:rsid w:val="00960C69"/>
    <w:rsid w:val="009616EA"/>
    <w:rsid w:val="00962A78"/>
    <w:rsid w:val="0096499F"/>
    <w:rsid w:val="00966C3E"/>
    <w:rsid w:val="009670A1"/>
    <w:rsid w:val="009723D1"/>
    <w:rsid w:val="009728B4"/>
    <w:rsid w:val="009734C5"/>
    <w:rsid w:val="00973666"/>
    <w:rsid w:val="009744D4"/>
    <w:rsid w:val="0097654C"/>
    <w:rsid w:val="00977149"/>
    <w:rsid w:val="009842C4"/>
    <w:rsid w:val="009857FA"/>
    <w:rsid w:val="0099307C"/>
    <w:rsid w:val="009958E0"/>
    <w:rsid w:val="009964EC"/>
    <w:rsid w:val="009A049A"/>
    <w:rsid w:val="009A345D"/>
    <w:rsid w:val="009A3823"/>
    <w:rsid w:val="009A5437"/>
    <w:rsid w:val="009A6207"/>
    <w:rsid w:val="009A636F"/>
    <w:rsid w:val="009A6555"/>
    <w:rsid w:val="009B25D9"/>
    <w:rsid w:val="009B4E03"/>
    <w:rsid w:val="009B7E37"/>
    <w:rsid w:val="009C28AB"/>
    <w:rsid w:val="009C3080"/>
    <w:rsid w:val="009C4BF0"/>
    <w:rsid w:val="009C5C3C"/>
    <w:rsid w:val="009C61E2"/>
    <w:rsid w:val="009C6511"/>
    <w:rsid w:val="009C72E9"/>
    <w:rsid w:val="009C75F1"/>
    <w:rsid w:val="009D0F84"/>
    <w:rsid w:val="009D2CAA"/>
    <w:rsid w:val="009D2CF8"/>
    <w:rsid w:val="009D40CC"/>
    <w:rsid w:val="009D432A"/>
    <w:rsid w:val="009D5670"/>
    <w:rsid w:val="009D60D7"/>
    <w:rsid w:val="009E0946"/>
    <w:rsid w:val="009E28BA"/>
    <w:rsid w:val="009E2BBE"/>
    <w:rsid w:val="009E5553"/>
    <w:rsid w:val="009E55D9"/>
    <w:rsid w:val="009E68B1"/>
    <w:rsid w:val="009F0704"/>
    <w:rsid w:val="009F3FA1"/>
    <w:rsid w:val="009F5012"/>
    <w:rsid w:val="009F55A5"/>
    <w:rsid w:val="009F56F5"/>
    <w:rsid w:val="009F73A2"/>
    <w:rsid w:val="009F7CDA"/>
    <w:rsid w:val="00A0245E"/>
    <w:rsid w:val="00A03F08"/>
    <w:rsid w:val="00A11C7D"/>
    <w:rsid w:val="00A13470"/>
    <w:rsid w:val="00A16CEC"/>
    <w:rsid w:val="00A16E8F"/>
    <w:rsid w:val="00A173B1"/>
    <w:rsid w:val="00A2110D"/>
    <w:rsid w:val="00A22DB6"/>
    <w:rsid w:val="00A26CD8"/>
    <w:rsid w:val="00A27D8E"/>
    <w:rsid w:val="00A3016C"/>
    <w:rsid w:val="00A3081D"/>
    <w:rsid w:val="00A31C62"/>
    <w:rsid w:val="00A35495"/>
    <w:rsid w:val="00A365A6"/>
    <w:rsid w:val="00A3663E"/>
    <w:rsid w:val="00A41663"/>
    <w:rsid w:val="00A424C5"/>
    <w:rsid w:val="00A42BB1"/>
    <w:rsid w:val="00A4420B"/>
    <w:rsid w:val="00A45217"/>
    <w:rsid w:val="00A45891"/>
    <w:rsid w:val="00A463B4"/>
    <w:rsid w:val="00A47741"/>
    <w:rsid w:val="00A515DE"/>
    <w:rsid w:val="00A5201F"/>
    <w:rsid w:val="00A52AD4"/>
    <w:rsid w:val="00A53498"/>
    <w:rsid w:val="00A5526E"/>
    <w:rsid w:val="00A606E2"/>
    <w:rsid w:val="00A62ED3"/>
    <w:rsid w:val="00A63367"/>
    <w:rsid w:val="00A6388A"/>
    <w:rsid w:val="00A63D5C"/>
    <w:rsid w:val="00A6561D"/>
    <w:rsid w:val="00A67672"/>
    <w:rsid w:val="00A706ED"/>
    <w:rsid w:val="00A71A6A"/>
    <w:rsid w:val="00A72100"/>
    <w:rsid w:val="00A7246D"/>
    <w:rsid w:val="00A75FC5"/>
    <w:rsid w:val="00A80FE4"/>
    <w:rsid w:val="00A823EC"/>
    <w:rsid w:val="00A832FA"/>
    <w:rsid w:val="00A9321A"/>
    <w:rsid w:val="00A94D2B"/>
    <w:rsid w:val="00A95CE2"/>
    <w:rsid w:val="00A9649A"/>
    <w:rsid w:val="00A96DC4"/>
    <w:rsid w:val="00AA0919"/>
    <w:rsid w:val="00AA16F8"/>
    <w:rsid w:val="00AA2550"/>
    <w:rsid w:val="00AA323B"/>
    <w:rsid w:val="00AA3894"/>
    <w:rsid w:val="00AA69A5"/>
    <w:rsid w:val="00AA7819"/>
    <w:rsid w:val="00AB14E1"/>
    <w:rsid w:val="00AB1727"/>
    <w:rsid w:val="00AB24AF"/>
    <w:rsid w:val="00AB2CF6"/>
    <w:rsid w:val="00AB3A63"/>
    <w:rsid w:val="00AB3F87"/>
    <w:rsid w:val="00AB4543"/>
    <w:rsid w:val="00AC1167"/>
    <w:rsid w:val="00AC1B7A"/>
    <w:rsid w:val="00AC1C70"/>
    <w:rsid w:val="00AC269B"/>
    <w:rsid w:val="00AC4BD0"/>
    <w:rsid w:val="00AC66FA"/>
    <w:rsid w:val="00AD01F4"/>
    <w:rsid w:val="00AD0C27"/>
    <w:rsid w:val="00AD1871"/>
    <w:rsid w:val="00AD1AC4"/>
    <w:rsid w:val="00AD3B7F"/>
    <w:rsid w:val="00AD63EE"/>
    <w:rsid w:val="00AD74D0"/>
    <w:rsid w:val="00AE39E4"/>
    <w:rsid w:val="00AE3BE9"/>
    <w:rsid w:val="00AE5DDB"/>
    <w:rsid w:val="00AE6716"/>
    <w:rsid w:val="00AE733A"/>
    <w:rsid w:val="00AF110F"/>
    <w:rsid w:val="00AF598A"/>
    <w:rsid w:val="00AF5EED"/>
    <w:rsid w:val="00AF643D"/>
    <w:rsid w:val="00AF672D"/>
    <w:rsid w:val="00AF70FF"/>
    <w:rsid w:val="00AF71BB"/>
    <w:rsid w:val="00AF7887"/>
    <w:rsid w:val="00B01B0A"/>
    <w:rsid w:val="00B01B9F"/>
    <w:rsid w:val="00B02B44"/>
    <w:rsid w:val="00B042B7"/>
    <w:rsid w:val="00B04A7A"/>
    <w:rsid w:val="00B053EF"/>
    <w:rsid w:val="00B05A1B"/>
    <w:rsid w:val="00B05D0D"/>
    <w:rsid w:val="00B11A7E"/>
    <w:rsid w:val="00B13203"/>
    <w:rsid w:val="00B205A2"/>
    <w:rsid w:val="00B20C23"/>
    <w:rsid w:val="00B2292D"/>
    <w:rsid w:val="00B22E8E"/>
    <w:rsid w:val="00B23351"/>
    <w:rsid w:val="00B26786"/>
    <w:rsid w:val="00B27258"/>
    <w:rsid w:val="00B320E3"/>
    <w:rsid w:val="00B32900"/>
    <w:rsid w:val="00B405BD"/>
    <w:rsid w:val="00B40C64"/>
    <w:rsid w:val="00B42F32"/>
    <w:rsid w:val="00B433F5"/>
    <w:rsid w:val="00B46729"/>
    <w:rsid w:val="00B476C4"/>
    <w:rsid w:val="00B55C08"/>
    <w:rsid w:val="00B55E4D"/>
    <w:rsid w:val="00B6226B"/>
    <w:rsid w:val="00B62642"/>
    <w:rsid w:val="00B62ECF"/>
    <w:rsid w:val="00B6322F"/>
    <w:rsid w:val="00B64221"/>
    <w:rsid w:val="00B6574E"/>
    <w:rsid w:val="00B662A1"/>
    <w:rsid w:val="00B7003B"/>
    <w:rsid w:val="00B70D19"/>
    <w:rsid w:val="00B7134F"/>
    <w:rsid w:val="00B72639"/>
    <w:rsid w:val="00B759AE"/>
    <w:rsid w:val="00B76496"/>
    <w:rsid w:val="00B77002"/>
    <w:rsid w:val="00B80E08"/>
    <w:rsid w:val="00B9247F"/>
    <w:rsid w:val="00B94160"/>
    <w:rsid w:val="00B96B25"/>
    <w:rsid w:val="00B97E92"/>
    <w:rsid w:val="00BA005D"/>
    <w:rsid w:val="00BA0145"/>
    <w:rsid w:val="00BA072D"/>
    <w:rsid w:val="00BA3410"/>
    <w:rsid w:val="00BA38D2"/>
    <w:rsid w:val="00BA5F96"/>
    <w:rsid w:val="00BA6558"/>
    <w:rsid w:val="00BA67E4"/>
    <w:rsid w:val="00BA6AE4"/>
    <w:rsid w:val="00BA705A"/>
    <w:rsid w:val="00BB062E"/>
    <w:rsid w:val="00BB0956"/>
    <w:rsid w:val="00BB2B5B"/>
    <w:rsid w:val="00BB59D8"/>
    <w:rsid w:val="00BB746E"/>
    <w:rsid w:val="00BB755C"/>
    <w:rsid w:val="00BB7AF6"/>
    <w:rsid w:val="00BC05A0"/>
    <w:rsid w:val="00BC0775"/>
    <w:rsid w:val="00BC1395"/>
    <w:rsid w:val="00BC177B"/>
    <w:rsid w:val="00BC242B"/>
    <w:rsid w:val="00BC2530"/>
    <w:rsid w:val="00BC25B0"/>
    <w:rsid w:val="00BC30C2"/>
    <w:rsid w:val="00BC475A"/>
    <w:rsid w:val="00BC60FE"/>
    <w:rsid w:val="00BD40BE"/>
    <w:rsid w:val="00BD4194"/>
    <w:rsid w:val="00BD4701"/>
    <w:rsid w:val="00BD4ED2"/>
    <w:rsid w:val="00BD6B7A"/>
    <w:rsid w:val="00BD78A2"/>
    <w:rsid w:val="00BE17A8"/>
    <w:rsid w:val="00BE3A86"/>
    <w:rsid w:val="00BE3C9A"/>
    <w:rsid w:val="00BE44CE"/>
    <w:rsid w:val="00BE4FBF"/>
    <w:rsid w:val="00BE5403"/>
    <w:rsid w:val="00BF3D7A"/>
    <w:rsid w:val="00BF3E9B"/>
    <w:rsid w:val="00BF3FAD"/>
    <w:rsid w:val="00BF57CE"/>
    <w:rsid w:val="00BF5ADC"/>
    <w:rsid w:val="00BF73BD"/>
    <w:rsid w:val="00C020B9"/>
    <w:rsid w:val="00C045A7"/>
    <w:rsid w:val="00C05733"/>
    <w:rsid w:val="00C11280"/>
    <w:rsid w:val="00C11956"/>
    <w:rsid w:val="00C12B0C"/>
    <w:rsid w:val="00C13E62"/>
    <w:rsid w:val="00C154A7"/>
    <w:rsid w:val="00C20CF3"/>
    <w:rsid w:val="00C21219"/>
    <w:rsid w:val="00C22F63"/>
    <w:rsid w:val="00C236B0"/>
    <w:rsid w:val="00C23B5D"/>
    <w:rsid w:val="00C24E80"/>
    <w:rsid w:val="00C2756F"/>
    <w:rsid w:val="00C2757A"/>
    <w:rsid w:val="00C31525"/>
    <w:rsid w:val="00C33513"/>
    <w:rsid w:val="00C33C9A"/>
    <w:rsid w:val="00C3652C"/>
    <w:rsid w:val="00C4034E"/>
    <w:rsid w:val="00C40796"/>
    <w:rsid w:val="00C40A37"/>
    <w:rsid w:val="00C40D0E"/>
    <w:rsid w:val="00C415AF"/>
    <w:rsid w:val="00C41AC6"/>
    <w:rsid w:val="00C42065"/>
    <w:rsid w:val="00C43E09"/>
    <w:rsid w:val="00C43FA2"/>
    <w:rsid w:val="00C446C2"/>
    <w:rsid w:val="00C4523B"/>
    <w:rsid w:val="00C45B2B"/>
    <w:rsid w:val="00C47588"/>
    <w:rsid w:val="00C5008A"/>
    <w:rsid w:val="00C51962"/>
    <w:rsid w:val="00C51F7C"/>
    <w:rsid w:val="00C52D18"/>
    <w:rsid w:val="00C54E27"/>
    <w:rsid w:val="00C57803"/>
    <w:rsid w:val="00C60083"/>
    <w:rsid w:val="00C60F79"/>
    <w:rsid w:val="00C61D00"/>
    <w:rsid w:val="00C63E2A"/>
    <w:rsid w:val="00C65BC0"/>
    <w:rsid w:val="00C67280"/>
    <w:rsid w:val="00C67A7B"/>
    <w:rsid w:val="00C7051D"/>
    <w:rsid w:val="00C71890"/>
    <w:rsid w:val="00C71B76"/>
    <w:rsid w:val="00C71B8E"/>
    <w:rsid w:val="00C72ADE"/>
    <w:rsid w:val="00C73028"/>
    <w:rsid w:val="00C7339A"/>
    <w:rsid w:val="00C74F39"/>
    <w:rsid w:val="00C75D8A"/>
    <w:rsid w:val="00C77821"/>
    <w:rsid w:val="00C8256B"/>
    <w:rsid w:val="00C83219"/>
    <w:rsid w:val="00C83954"/>
    <w:rsid w:val="00C84477"/>
    <w:rsid w:val="00C84A31"/>
    <w:rsid w:val="00C8573B"/>
    <w:rsid w:val="00C85CC7"/>
    <w:rsid w:val="00C869FB"/>
    <w:rsid w:val="00C86C87"/>
    <w:rsid w:val="00C86DAA"/>
    <w:rsid w:val="00C86E8B"/>
    <w:rsid w:val="00C90C03"/>
    <w:rsid w:val="00C92D14"/>
    <w:rsid w:val="00C9779E"/>
    <w:rsid w:val="00CA0129"/>
    <w:rsid w:val="00CA299F"/>
    <w:rsid w:val="00CA40D0"/>
    <w:rsid w:val="00CA42DB"/>
    <w:rsid w:val="00CA44C6"/>
    <w:rsid w:val="00CA4AD8"/>
    <w:rsid w:val="00CA5FCF"/>
    <w:rsid w:val="00CA623D"/>
    <w:rsid w:val="00CA6285"/>
    <w:rsid w:val="00CA64C1"/>
    <w:rsid w:val="00CA672A"/>
    <w:rsid w:val="00CB17F4"/>
    <w:rsid w:val="00CB3378"/>
    <w:rsid w:val="00CB3421"/>
    <w:rsid w:val="00CB3820"/>
    <w:rsid w:val="00CB649C"/>
    <w:rsid w:val="00CB64BC"/>
    <w:rsid w:val="00CB6D34"/>
    <w:rsid w:val="00CB7581"/>
    <w:rsid w:val="00CC1510"/>
    <w:rsid w:val="00CC40B5"/>
    <w:rsid w:val="00CC4612"/>
    <w:rsid w:val="00CC6F4C"/>
    <w:rsid w:val="00CD0030"/>
    <w:rsid w:val="00CD0BA4"/>
    <w:rsid w:val="00CD0DA4"/>
    <w:rsid w:val="00CD15FD"/>
    <w:rsid w:val="00CD16F7"/>
    <w:rsid w:val="00CD2B59"/>
    <w:rsid w:val="00CD3AB0"/>
    <w:rsid w:val="00CD3D48"/>
    <w:rsid w:val="00CD7AF6"/>
    <w:rsid w:val="00CE0146"/>
    <w:rsid w:val="00CE2E91"/>
    <w:rsid w:val="00CE3BA4"/>
    <w:rsid w:val="00CE4122"/>
    <w:rsid w:val="00CE4595"/>
    <w:rsid w:val="00CF0450"/>
    <w:rsid w:val="00CF12D7"/>
    <w:rsid w:val="00CF1A50"/>
    <w:rsid w:val="00CF1DAF"/>
    <w:rsid w:val="00CF25EB"/>
    <w:rsid w:val="00CF2D78"/>
    <w:rsid w:val="00CF2F8B"/>
    <w:rsid w:val="00CF4A53"/>
    <w:rsid w:val="00CF7FB3"/>
    <w:rsid w:val="00D00D2B"/>
    <w:rsid w:val="00D0128E"/>
    <w:rsid w:val="00D0134F"/>
    <w:rsid w:val="00D044F7"/>
    <w:rsid w:val="00D075B1"/>
    <w:rsid w:val="00D0778E"/>
    <w:rsid w:val="00D079E0"/>
    <w:rsid w:val="00D10BE9"/>
    <w:rsid w:val="00D10D17"/>
    <w:rsid w:val="00D11FA7"/>
    <w:rsid w:val="00D132D4"/>
    <w:rsid w:val="00D160B0"/>
    <w:rsid w:val="00D17508"/>
    <w:rsid w:val="00D20AAC"/>
    <w:rsid w:val="00D20CC5"/>
    <w:rsid w:val="00D21673"/>
    <w:rsid w:val="00D22A39"/>
    <w:rsid w:val="00D23785"/>
    <w:rsid w:val="00D23DC9"/>
    <w:rsid w:val="00D24925"/>
    <w:rsid w:val="00D24F8D"/>
    <w:rsid w:val="00D26B29"/>
    <w:rsid w:val="00D30868"/>
    <w:rsid w:val="00D3218D"/>
    <w:rsid w:val="00D32E91"/>
    <w:rsid w:val="00D339C1"/>
    <w:rsid w:val="00D366FE"/>
    <w:rsid w:val="00D40668"/>
    <w:rsid w:val="00D42CFE"/>
    <w:rsid w:val="00D455E4"/>
    <w:rsid w:val="00D4695B"/>
    <w:rsid w:val="00D47A24"/>
    <w:rsid w:val="00D50050"/>
    <w:rsid w:val="00D5009A"/>
    <w:rsid w:val="00D51ED9"/>
    <w:rsid w:val="00D523B1"/>
    <w:rsid w:val="00D5257C"/>
    <w:rsid w:val="00D53FEA"/>
    <w:rsid w:val="00D54E9D"/>
    <w:rsid w:val="00D554A1"/>
    <w:rsid w:val="00D560D4"/>
    <w:rsid w:val="00D56633"/>
    <w:rsid w:val="00D56AFE"/>
    <w:rsid w:val="00D6260D"/>
    <w:rsid w:val="00D642DD"/>
    <w:rsid w:val="00D655EA"/>
    <w:rsid w:val="00D65885"/>
    <w:rsid w:val="00D660A7"/>
    <w:rsid w:val="00D66D32"/>
    <w:rsid w:val="00D6739C"/>
    <w:rsid w:val="00D70B12"/>
    <w:rsid w:val="00D770B2"/>
    <w:rsid w:val="00D8071B"/>
    <w:rsid w:val="00D81587"/>
    <w:rsid w:val="00D817C8"/>
    <w:rsid w:val="00D835A7"/>
    <w:rsid w:val="00D872A5"/>
    <w:rsid w:val="00D91A69"/>
    <w:rsid w:val="00D9655A"/>
    <w:rsid w:val="00D967EB"/>
    <w:rsid w:val="00D96F73"/>
    <w:rsid w:val="00D97C47"/>
    <w:rsid w:val="00D97E09"/>
    <w:rsid w:val="00DA1011"/>
    <w:rsid w:val="00DA1EAF"/>
    <w:rsid w:val="00DA2AE6"/>
    <w:rsid w:val="00DA50FA"/>
    <w:rsid w:val="00DA66C3"/>
    <w:rsid w:val="00DB00BD"/>
    <w:rsid w:val="00DB0AF4"/>
    <w:rsid w:val="00DB2FF7"/>
    <w:rsid w:val="00DB4C6F"/>
    <w:rsid w:val="00DC139D"/>
    <w:rsid w:val="00DC31FD"/>
    <w:rsid w:val="00DC4B14"/>
    <w:rsid w:val="00DC5201"/>
    <w:rsid w:val="00DC6D58"/>
    <w:rsid w:val="00DC6EA6"/>
    <w:rsid w:val="00DD0405"/>
    <w:rsid w:val="00DD044B"/>
    <w:rsid w:val="00DD0C77"/>
    <w:rsid w:val="00DD10B4"/>
    <w:rsid w:val="00DD122E"/>
    <w:rsid w:val="00DD12FA"/>
    <w:rsid w:val="00DD2524"/>
    <w:rsid w:val="00DD2A57"/>
    <w:rsid w:val="00DD39CA"/>
    <w:rsid w:val="00DE440F"/>
    <w:rsid w:val="00DE6346"/>
    <w:rsid w:val="00DF0000"/>
    <w:rsid w:val="00DF0119"/>
    <w:rsid w:val="00DF0B1F"/>
    <w:rsid w:val="00DF12AA"/>
    <w:rsid w:val="00DF1DC9"/>
    <w:rsid w:val="00DF2696"/>
    <w:rsid w:val="00DF5844"/>
    <w:rsid w:val="00E00283"/>
    <w:rsid w:val="00E0036E"/>
    <w:rsid w:val="00E004C6"/>
    <w:rsid w:val="00E0275E"/>
    <w:rsid w:val="00E03996"/>
    <w:rsid w:val="00E040F1"/>
    <w:rsid w:val="00E040F6"/>
    <w:rsid w:val="00E10090"/>
    <w:rsid w:val="00E11815"/>
    <w:rsid w:val="00E11CF9"/>
    <w:rsid w:val="00E12488"/>
    <w:rsid w:val="00E1331F"/>
    <w:rsid w:val="00E174F9"/>
    <w:rsid w:val="00E203FD"/>
    <w:rsid w:val="00E208A1"/>
    <w:rsid w:val="00E20A21"/>
    <w:rsid w:val="00E2384E"/>
    <w:rsid w:val="00E25FE5"/>
    <w:rsid w:val="00E27E63"/>
    <w:rsid w:val="00E35053"/>
    <w:rsid w:val="00E367E0"/>
    <w:rsid w:val="00E37078"/>
    <w:rsid w:val="00E40688"/>
    <w:rsid w:val="00E415E7"/>
    <w:rsid w:val="00E42D64"/>
    <w:rsid w:val="00E42EBB"/>
    <w:rsid w:val="00E444BB"/>
    <w:rsid w:val="00E462F7"/>
    <w:rsid w:val="00E4769F"/>
    <w:rsid w:val="00E47B00"/>
    <w:rsid w:val="00E47C17"/>
    <w:rsid w:val="00E50050"/>
    <w:rsid w:val="00E52AA9"/>
    <w:rsid w:val="00E55A4E"/>
    <w:rsid w:val="00E6721E"/>
    <w:rsid w:val="00E70922"/>
    <w:rsid w:val="00E73D96"/>
    <w:rsid w:val="00E741CE"/>
    <w:rsid w:val="00E74A62"/>
    <w:rsid w:val="00E7540D"/>
    <w:rsid w:val="00E763B8"/>
    <w:rsid w:val="00E83339"/>
    <w:rsid w:val="00E83E0E"/>
    <w:rsid w:val="00E84110"/>
    <w:rsid w:val="00E842D2"/>
    <w:rsid w:val="00E86719"/>
    <w:rsid w:val="00E90631"/>
    <w:rsid w:val="00E9174F"/>
    <w:rsid w:val="00E93B2B"/>
    <w:rsid w:val="00E946FF"/>
    <w:rsid w:val="00E9557C"/>
    <w:rsid w:val="00E96C3A"/>
    <w:rsid w:val="00E97A68"/>
    <w:rsid w:val="00EA0446"/>
    <w:rsid w:val="00EA1DEE"/>
    <w:rsid w:val="00EA245A"/>
    <w:rsid w:val="00EA62B6"/>
    <w:rsid w:val="00EB44AC"/>
    <w:rsid w:val="00EB4529"/>
    <w:rsid w:val="00EB4CF8"/>
    <w:rsid w:val="00EB5760"/>
    <w:rsid w:val="00EC09B0"/>
    <w:rsid w:val="00EC1A5A"/>
    <w:rsid w:val="00EC2761"/>
    <w:rsid w:val="00EC2970"/>
    <w:rsid w:val="00EC4517"/>
    <w:rsid w:val="00EC5248"/>
    <w:rsid w:val="00EC7497"/>
    <w:rsid w:val="00ED01CF"/>
    <w:rsid w:val="00ED01DC"/>
    <w:rsid w:val="00ED0844"/>
    <w:rsid w:val="00ED128D"/>
    <w:rsid w:val="00ED2FA9"/>
    <w:rsid w:val="00ED3253"/>
    <w:rsid w:val="00ED43D8"/>
    <w:rsid w:val="00ED50AA"/>
    <w:rsid w:val="00EE50F5"/>
    <w:rsid w:val="00EF347C"/>
    <w:rsid w:val="00EF45A9"/>
    <w:rsid w:val="00EF68FD"/>
    <w:rsid w:val="00EF6D2B"/>
    <w:rsid w:val="00EF7054"/>
    <w:rsid w:val="00F03053"/>
    <w:rsid w:val="00F03EEC"/>
    <w:rsid w:val="00F055ED"/>
    <w:rsid w:val="00F05927"/>
    <w:rsid w:val="00F06CB3"/>
    <w:rsid w:val="00F10324"/>
    <w:rsid w:val="00F10EAF"/>
    <w:rsid w:val="00F11506"/>
    <w:rsid w:val="00F120F4"/>
    <w:rsid w:val="00F12234"/>
    <w:rsid w:val="00F12301"/>
    <w:rsid w:val="00F15A36"/>
    <w:rsid w:val="00F1716A"/>
    <w:rsid w:val="00F20EBC"/>
    <w:rsid w:val="00F20FFC"/>
    <w:rsid w:val="00F2287B"/>
    <w:rsid w:val="00F2550E"/>
    <w:rsid w:val="00F26709"/>
    <w:rsid w:val="00F275CF"/>
    <w:rsid w:val="00F30557"/>
    <w:rsid w:val="00F32842"/>
    <w:rsid w:val="00F33326"/>
    <w:rsid w:val="00F34B63"/>
    <w:rsid w:val="00F34F73"/>
    <w:rsid w:val="00F35024"/>
    <w:rsid w:val="00F356ED"/>
    <w:rsid w:val="00F361BC"/>
    <w:rsid w:val="00F375DB"/>
    <w:rsid w:val="00F40EBE"/>
    <w:rsid w:val="00F40F37"/>
    <w:rsid w:val="00F42206"/>
    <w:rsid w:val="00F42678"/>
    <w:rsid w:val="00F45127"/>
    <w:rsid w:val="00F463A5"/>
    <w:rsid w:val="00F47D0E"/>
    <w:rsid w:val="00F505A5"/>
    <w:rsid w:val="00F513BB"/>
    <w:rsid w:val="00F51A8D"/>
    <w:rsid w:val="00F53443"/>
    <w:rsid w:val="00F538CC"/>
    <w:rsid w:val="00F55E43"/>
    <w:rsid w:val="00F56D4D"/>
    <w:rsid w:val="00F57DE1"/>
    <w:rsid w:val="00F608F4"/>
    <w:rsid w:val="00F632AC"/>
    <w:rsid w:val="00F64BFB"/>
    <w:rsid w:val="00F64E5F"/>
    <w:rsid w:val="00F65D3C"/>
    <w:rsid w:val="00F67058"/>
    <w:rsid w:val="00F676A2"/>
    <w:rsid w:val="00F70B31"/>
    <w:rsid w:val="00F70BB9"/>
    <w:rsid w:val="00F70F76"/>
    <w:rsid w:val="00F717CD"/>
    <w:rsid w:val="00F72D60"/>
    <w:rsid w:val="00F72E66"/>
    <w:rsid w:val="00F73981"/>
    <w:rsid w:val="00F73CF0"/>
    <w:rsid w:val="00F751B7"/>
    <w:rsid w:val="00F75B63"/>
    <w:rsid w:val="00F76215"/>
    <w:rsid w:val="00F7765E"/>
    <w:rsid w:val="00F8122D"/>
    <w:rsid w:val="00F812DB"/>
    <w:rsid w:val="00F8413C"/>
    <w:rsid w:val="00F8471B"/>
    <w:rsid w:val="00F85E2D"/>
    <w:rsid w:val="00F869AA"/>
    <w:rsid w:val="00F86CCC"/>
    <w:rsid w:val="00F8725B"/>
    <w:rsid w:val="00F87342"/>
    <w:rsid w:val="00F90626"/>
    <w:rsid w:val="00FA0B7B"/>
    <w:rsid w:val="00FA0CBF"/>
    <w:rsid w:val="00FA1E51"/>
    <w:rsid w:val="00FA5879"/>
    <w:rsid w:val="00FB1ADB"/>
    <w:rsid w:val="00FB31D9"/>
    <w:rsid w:val="00FB3627"/>
    <w:rsid w:val="00FB40D0"/>
    <w:rsid w:val="00FB4ABA"/>
    <w:rsid w:val="00FB6A19"/>
    <w:rsid w:val="00FC2496"/>
    <w:rsid w:val="00FC3E0C"/>
    <w:rsid w:val="00FC422A"/>
    <w:rsid w:val="00FC63F9"/>
    <w:rsid w:val="00FC6A87"/>
    <w:rsid w:val="00FD1572"/>
    <w:rsid w:val="00FD2CC7"/>
    <w:rsid w:val="00FD3093"/>
    <w:rsid w:val="00FD3455"/>
    <w:rsid w:val="00FD4117"/>
    <w:rsid w:val="00FD5BED"/>
    <w:rsid w:val="00FD6FF0"/>
    <w:rsid w:val="00FD7B13"/>
    <w:rsid w:val="00FE30E9"/>
    <w:rsid w:val="00FE3EA7"/>
    <w:rsid w:val="00FE4B62"/>
    <w:rsid w:val="00FE5096"/>
    <w:rsid w:val="00FE5622"/>
    <w:rsid w:val="00FE5DCA"/>
    <w:rsid w:val="00FE5E43"/>
    <w:rsid w:val="00FE61D9"/>
    <w:rsid w:val="00FE65AA"/>
    <w:rsid w:val="00FF1594"/>
    <w:rsid w:val="00FF2C42"/>
    <w:rsid w:val="00FF38F4"/>
    <w:rsid w:val="00FF5F5E"/>
    <w:rsid w:val="0EBBF477"/>
    <w:rsid w:val="301141D4"/>
    <w:rsid w:val="4049DA4A"/>
    <w:rsid w:val="4733FC6C"/>
    <w:rsid w:val="521935BA"/>
    <w:rsid w:val="576A7FC3"/>
    <w:rsid w:val="640BE9DD"/>
    <w:rsid w:val="670B854E"/>
  </w:rsids>
  <m:mathPr>
    <m:mathFont m:val="Cambria Math"/>
    <m:brkBin m:val="before"/>
    <m:brkBinSub m:val="--"/>
    <m:smallFrac m:val="1"/>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uiPriority="0" w:name="toc 4"/>
    <w:lsdException w:unhideWhenUsed="0" w:uiPriority="39" w:semiHidden="0" w:name="toc 5"/>
    <w:lsdException w:uiPriority="0" w:name="toc 6"/>
    <w:lsdException w:uiPriority="0" w:name="toc 7"/>
    <w:lsdException w:qFormat="1" w:unhideWhenUsed="0" w:uiPriority="39" w:semiHidden="0" w:name="toc 8"/>
    <w:lsdException w:qFormat="1" w:unhideWhenUsed="0" w:uiPriority="39" w:semiHidden="0" w:name="toc 9"/>
    <w:lsdException w:uiPriority="0" w:name="Normal Indent"/>
    <w:lsdException w:uiPriority="0" w:name="footnote text"/>
    <w:lsdException w:unhideWhenUsed="0" w:uiPriority="0" w:semiHidden="0" w:name="annotation text"/>
    <w:lsdException w:unhideWhenUsed="0" w:uiPriority="99" w:semiHidden="0" w:name="header"/>
    <w:lsdException w:unhideWhenUsed="0" w:uiPriority="99" w:semiHidden="0" w:name="footer"/>
    <w:lsdException w:uiPriority="0" w:name="index heading"/>
    <w:lsdException w:qFormat="1" w:uiPriority="0" w:semiHidden="0" w:name="caption"/>
    <w:lsdException w:uiPriority="0" w:name="table of figures"/>
    <w:lsdException w:uiPriority="0" w:name="envelope address"/>
    <w:lsdException w:uiPriority="0" w:name="envelope return"/>
    <w:lsdException w:uiPriority="0" w:name="footnote reference"/>
    <w:lsdException w:unhideWhenUsed="0" w:uiPriority="0" w:semiHidden="0" w:name="annotation reference"/>
    <w:lsdException w:uiPriority="0" w:name="line number"/>
    <w:lsdException w:unhideWhenUsed="0" w:uiPriority="0" w:semiHidden="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uiPriority="1" w:name="Default Paragraph Font"/>
    <w:lsdException w:unhideWhenUsed="0" w:uiPriority="0" w:semiHidden="0" w:name="Body Text"/>
    <w:lsdException w:unhideWhenUsed="0" w:uiPriority="0" w:semiHidden="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99" w:semiHidden="0" w:name="Hyperlink"/>
    <w:lsdException w:uiPriority="0" w:name="FollowedHyperlink"/>
    <w:lsdException w:qFormat="1" w:unhideWhenUsed="0" w:uiPriority="0" w:semiHidden="0" w:name="Strong"/>
    <w:lsdException w:qFormat="1" w:unhideWhenUsed="0" w:uiPriority="0" w:semiHidden="0" w:name="Emphasis"/>
    <w:lsdException w:unhideWhenUsed="0" w:uiPriority="0" w:name="Document Map"/>
    <w:lsdException w:uiPriority="0" w:name="Plain Text"/>
    <w:lsdException w:uiPriority="0" w:name="E-mail Signature"/>
    <w:lsdException w:unhideWhenUsed="0" w:uiPriority="0"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overflowPunct w:val="0"/>
      <w:autoSpaceDE w:val="0"/>
      <w:autoSpaceDN w:val="0"/>
      <w:adjustRightInd w:val="0"/>
      <w:spacing w:before="120"/>
      <w:ind w:left="576" w:right="576"/>
      <w:textAlignment w:val="baseline"/>
    </w:pPr>
    <w:rPr>
      <w:rFonts w:ascii="Arial" w:hAnsi="Arial" w:eastAsia="Times New Roman" w:cs="Times New Roman"/>
      <w:lang w:val="en-US" w:eastAsia="en-US" w:bidi="ar-SA"/>
    </w:rPr>
  </w:style>
  <w:style w:type="paragraph" w:styleId="2">
    <w:name w:val="heading 1"/>
    <w:basedOn w:val="1"/>
    <w:next w:val="1"/>
    <w:qFormat/>
    <w:uiPriority w:val="0"/>
    <w:pPr>
      <w:keepNext/>
      <w:ind w:hanging="576"/>
      <w:outlineLvl w:val="0"/>
    </w:pPr>
    <w:rPr>
      <w:b/>
      <w:lang w:val="en-GB"/>
    </w:rPr>
  </w:style>
  <w:style w:type="paragraph" w:styleId="3">
    <w:name w:val="heading 2"/>
    <w:basedOn w:val="1"/>
    <w:next w:val="1"/>
    <w:qFormat/>
    <w:uiPriority w:val="0"/>
    <w:pPr>
      <w:keepNext/>
      <w:jc w:val="center"/>
      <w:outlineLvl w:val="1"/>
    </w:pPr>
    <w:rPr>
      <w:b/>
    </w:rPr>
  </w:style>
  <w:style w:type="paragraph" w:styleId="4">
    <w:name w:val="heading 3"/>
    <w:basedOn w:val="1"/>
    <w:next w:val="1"/>
    <w:qFormat/>
    <w:uiPriority w:val="0"/>
    <w:pPr>
      <w:keepNext/>
      <w:ind w:right="342"/>
      <w:jc w:val="both"/>
      <w:outlineLvl w:val="2"/>
    </w:pPr>
    <w:rPr>
      <w:b/>
      <w:sz w:val="18"/>
    </w:rPr>
  </w:style>
  <w:style w:type="paragraph" w:styleId="5">
    <w:name w:val="heading 4"/>
    <w:basedOn w:val="1"/>
    <w:next w:val="1"/>
    <w:qFormat/>
    <w:uiPriority w:val="0"/>
    <w:pPr>
      <w:keepNext/>
      <w:ind w:right="342"/>
      <w:jc w:val="both"/>
      <w:outlineLvl w:val="3"/>
    </w:pPr>
    <w:rPr>
      <w:b/>
      <w:sz w:val="24"/>
    </w:rPr>
  </w:style>
  <w:style w:type="paragraph" w:styleId="6">
    <w:name w:val="heading 5"/>
    <w:basedOn w:val="1"/>
    <w:next w:val="1"/>
    <w:qFormat/>
    <w:uiPriority w:val="0"/>
    <w:pPr>
      <w:keepNext/>
      <w:ind w:right="346"/>
      <w:jc w:val="both"/>
      <w:outlineLvl w:val="4"/>
    </w:pPr>
    <w:rPr>
      <w:b/>
      <w:sz w:val="24"/>
    </w:rPr>
  </w:style>
  <w:style w:type="paragraph" w:styleId="7">
    <w:name w:val="heading 6"/>
    <w:basedOn w:val="1"/>
    <w:next w:val="1"/>
    <w:qFormat/>
    <w:uiPriority w:val="0"/>
    <w:pPr>
      <w:keepNext/>
      <w:jc w:val="both"/>
      <w:outlineLvl w:val="5"/>
    </w:pPr>
    <w:rPr>
      <w:sz w:val="24"/>
    </w:rPr>
  </w:style>
  <w:style w:type="paragraph" w:styleId="8">
    <w:name w:val="heading 7"/>
    <w:basedOn w:val="1"/>
    <w:next w:val="1"/>
    <w:qFormat/>
    <w:uiPriority w:val="0"/>
    <w:pPr>
      <w:keepNext/>
      <w:jc w:val="both"/>
      <w:outlineLvl w:val="6"/>
    </w:pPr>
    <w:rPr>
      <w:b/>
      <w:sz w:val="24"/>
    </w:rPr>
  </w:style>
  <w:style w:type="paragraph" w:styleId="9">
    <w:name w:val="heading 8"/>
    <w:basedOn w:val="1"/>
    <w:next w:val="1"/>
    <w:qFormat/>
    <w:uiPriority w:val="0"/>
    <w:pPr>
      <w:keepNext/>
      <w:spacing w:before="40" w:after="40" w:line="240" w:lineRule="atLeast"/>
      <w:ind w:left="547"/>
      <w:jc w:val="both"/>
      <w:outlineLvl w:val="7"/>
    </w:pPr>
    <w:rPr>
      <w:b/>
      <w:caps/>
    </w:rPr>
  </w:style>
  <w:style w:type="paragraph" w:styleId="10">
    <w:name w:val="heading 9"/>
    <w:basedOn w:val="1"/>
    <w:next w:val="1"/>
    <w:qFormat/>
    <w:uiPriority w:val="0"/>
    <w:pPr>
      <w:keepNext/>
      <w:numPr>
        <w:ilvl w:val="0"/>
        <w:numId w:val="1"/>
      </w:numPr>
      <w:jc w:val="center"/>
      <w:outlineLvl w:val="8"/>
    </w:pPr>
    <w:rPr>
      <w:b/>
      <w:sz w:val="28"/>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Balloon Text"/>
    <w:basedOn w:val="1"/>
    <w:semiHidden/>
    <w:uiPriority w:val="0"/>
    <w:rPr>
      <w:rFonts w:ascii="Tahoma" w:hAnsi="Tahoma" w:cs="Tahoma"/>
      <w:sz w:val="16"/>
      <w:szCs w:val="16"/>
    </w:rPr>
  </w:style>
  <w:style w:type="paragraph" w:styleId="14">
    <w:name w:val="Block Text"/>
    <w:basedOn w:val="1"/>
    <w:uiPriority w:val="0"/>
    <w:pPr>
      <w:tabs>
        <w:tab w:val="left" w:pos="720"/>
      </w:tabs>
      <w:ind w:left="720" w:right="72" w:hanging="18"/>
      <w:jc w:val="both"/>
    </w:pPr>
    <w:rPr>
      <w:sz w:val="24"/>
    </w:rPr>
  </w:style>
  <w:style w:type="paragraph" w:styleId="15">
    <w:name w:val="Body Text"/>
    <w:basedOn w:val="1"/>
    <w:link w:val="61"/>
    <w:uiPriority w:val="0"/>
    <w:rPr>
      <w:sz w:val="24"/>
    </w:rPr>
  </w:style>
  <w:style w:type="paragraph" w:styleId="16">
    <w:name w:val="Body Text 2"/>
    <w:basedOn w:val="1"/>
    <w:uiPriority w:val="0"/>
    <w:pPr>
      <w:jc w:val="both"/>
    </w:pPr>
    <w:rPr>
      <w:sz w:val="24"/>
    </w:rPr>
  </w:style>
  <w:style w:type="paragraph" w:styleId="17">
    <w:name w:val="Body Text 3"/>
    <w:basedOn w:val="1"/>
    <w:uiPriority w:val="0"/>
    <w:pPr>
      <w:ind w:right="702"/>
      <w:jc w:val="both"/>
    </w:pPr>
    <w:rPr>
      <w:sz w:val="24"/>
    </w:rPr>
  </w:style>
  <w:style w:type="paragraph" w:styleId="18">
    <w:name w:val="Body Text Indent"/>
    <w:basedOn w:val="1"/>
    <w:uiPriority w:val="0"/>
    <w:pPr>
      <w:tabs>
        <w:tab w:val="left" w:pos="432"/>
      </w:tabs>
      <w:ind w:left="432" w:hanging="432"/>
      <w:jc w:val="both"/>
    </w:pPr>
    <w:rPr>
      <w:sz w:val="24"/>
    </w:rPr>
  </w:style>
  <w:style w:type="paragraph" w:styleId="19">
    <w:name w:val="Body Text Indent 2"/>
    <w:basedOn w:val="1"/>
    <w:uiPriority w:val="0"/>
    <w:pPr>
      <w:ind w:left="522"/>
      <w:jc w:val="both"/>
    </w:pPr>
    <w:rPr>
      <w:sz w:val="24"/>
    </w:rPr>
  </w:style>
  <w:style w:type="paragraph" w:styleId="20">
    <w:name w:val="Body Text Indent 3"/>
    <w:basedOn w:val="1"/>
    <w:uiPriority w:val="0"/>
    <w:pPr>
      <w:tabs>
        <w:tab w:val="left" w:pos="2052"/>
      </w:tabs>
      <w:ind w:left="2052" w:hanging="2052"/>
      <w:jc w:val="both"/>
    </w:pPr>
    <w:rPr>
      <w:sz w:val="24"/>
    </w:rPr>
  </w:style>
  <w:style w:type="paragraph" w:styleId="21">
    <w:name w:val="caption"/>
    <w:basedOn w:val="1"/>
    <w:next w:val="1"/>
    <w:unhideWhenUsed/>
    <w:qFormat/>
    <w:uiPriority w:val="0"/>
    <w:pPr>
      <w:spacing w:before="0" w:after="200"/>
    </w:pPr>
    <w:rPr>
      <w:i/>
      <w:iCs/>
      <w:color w:val="1F497D" w:themeColor="text2"/>
      <w:sz w:val="18"/>
      <w:szCs w:val="18"/>
      <w14:textFill>
        <w14:solidFill>
          <w14:schemeClr w14:val="tx2"/>
        </w14:solidFill>
      </w14:textFill>
    </w:rPr>
  </w:style>
  <w:style w:type="character" w:styleId="22">
    <w:name w:val="annotation reference"/>
    <w:basedOn w:val="11"/>
    <w:uiPriority w:val="0"/>
    <w:rPr>
      <w:sz w:val="16"/>
      <w:szCs w:val="16"/>
    </w:rPr>
  </w:style>
  <w:style w:type="paragraph" w:styleId="23">
    <w:name w:val="annotation text"/>
    <w:basedOn w:val="1"/>
    <w:link w:val="58"/>
    <w:uiPriority w:val="0"/>
  </w:style>
  <w:style w:type="paragraph" w:styleId="24">
    <w:name w:val="annotation subject"/>
    <w:basedOn w:val="23"/>
    <w:next w:val="23"/>
    <w:link w:val="59"/>
    <w:uiPriority w:val="0"/>
    <w:rPr>
      <w:b/>
      <w:bCs/>
    </w:rPr>
  </w:style>
  <w:style w:type="paragraph" w:styleId="25">
    <w:name w:val="Document Map"/>
    <w:basedOn w:val="1"/>
    <w:semiHidden/>
    <w:uiPriority w:val="0"/>
    <w:pPr>
      <w:shd w:val="clear" w:color="auto" w:fill="000080"/>
    </w:pPr>
    <w:rPr>
      <w:rFonts w:ascii="Tahoma" w:hAnsi="Tahoma" w:cs="Tahoma"/>
    </w:rPr>
  </w:style>
  <w:style w:type="paragraph" w:styleId="26">
    <w:name w:val="footer"/>
    <w:basedOn w:val="1"/>
    <w:link w:val="55"/>
    <w:uiPriority w:val="99"/>
    <w:pPr>
      <w:pBdr>
        <w:top w:val="single" w:color="auto" w:sz="12" w:space="1"/>
      </w:pBdr>
      <w:tabs>
        <w:tab w:val="center" w:pos="4320"/>
        <w:tab w:val="right" w:pos="8640"/>
      </w:tabs>
    </w:pPr>
    <w:rPr>
      <w:rFonts w:cs="Arial"/>
      <w:bCs/>
      <w:lang w:val="en-GB"/>
    </w:rPr>
  </w:style>
  <w:style w:type="paragraph" w:styleId="27">
    <w:name w:val="header"/>
    <w:basedOn w:val="1"/>
    <w:link w:val="54"/>
    <w:uiPriority w:val="99"/>
    <w:pPr>
      <w:tabs>
        <w:tab w:val="center" w:pos="4320"/>
        <w:tab w:val="right" w:pos="8640"/>
      </w:tabs>
    </w:pPr>
  </w:style>
  <w:style w:type="character" w:styleId="28">
    <w:name w:val="Hyperlink"/>
    <w:basedOn w:val="11"/>
    <w:uiPriority w:val="99"/>
    <w:rPr>
      <w:color w:val="0000FF"/>
      <w:u w:val="single"/>
    </w:rPr>
  </w:style>
  <w:style w:type="paragraph" w:styleId="29">
    <w:name w:val="Normal (Web)"/>
    <w:basedOn w:val="1"/>
    <w:uiPriority w:val="0"/>
    <w:pPr>
      <w:overflowPunct/>
      <w:autoSpaceDE/>
      <w:autoSpaceDN/>
      <w:adjustRightInd/>
      <w:spacing w:before="100" w:beforeAutospacing="1" w:after="100" w:afterAutospacing="1"/>
      <w:textAlignment w:val="auto"/>
    </w:pPr>
    <w:rPr>
      <w:rFonts w:ascii="Verdana" w:hAnsi="Verdana"/>
      <w:color w:val="FFFFFF"/>
      <w:sz w:val="22"/>
      <w:szCs w:val="22"/>
    </w:rPr>
  </w:style>
  <w:style w:type="character" w:styleId="30">
    <w:name w:val="page number"/>
    <w:uiPriority w:val="0"/>
    <w:rPr>
      <w:rFonts w:ascii="Times New Roman" w:hAnsi="Times New Roman"/>
      <w:color w:val="auto"/>
      <w:spacing w:val="0"/>
      <w:sz w:val="24"/>
    </w:rPr>
  </w:style>
  <w:style w:type="character" w:styleId="31">
    <w:name w:val="Strong"/>
    <w:basedOn w:val="11"/>
    <w:qFormat/>
    <w:uiPriority w:val="0"/>
    <w:rPr>
      <w:b/>
      <w:bCs/>
    </w:rPr>
  </w:style>
  <w:style w:type="table" w:styleId="32">
    <w:name w:val="Table Grid"/>
    <w:basedOn w:val="12"/>
    <w:uiPriority w:val="0"/>
    <w:pPr>
      <w:overflowPunct w:val="0"/>
      <w:autoSpaceDE w:val="0"/>
      <w:autoSpaceDN w:val="0"/>
      <w:adjustRightInd w:val="0"/>
      <w:textAlignment w:val="baseline"/>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33">
    <w:name w:val="Title"/>
    <w:basedOn w:val="1"/>
    <w:qFormat/>
    <w:uiPriority w:val="0"/>
    <w:pPr>
      <w:numPr>
        <w:ilvl w:val="0"/>
        <w:numId w:val="2"/>
      </w:numPr>
      <w:overflowPunct/>
      <w:autoSpaceDE/>
      <w:autoSpaceDN/>
      <w:adjustRightInd/>
      <w:jc w:val="center"/>
      <w:textAlignment w:val="auto"/>
    </w:pPr>
    <w:rPr>
      <w:b/>
      <w:sz w:val="28"/>
      <w:lang w:val="en-GB"/>
    </w:rPr>
  </w:style>
  <w:style w:type="paragraph" w:styleId="34">
    <w:name w:val="toc 1"/>
    <w:basedOn w:val="1"/>
    <w:next w:val="1"/>
    <w:qFormat/>
    <w:uiPriority w:val="39"/>
    <w:pPr>
      <w:tabs>
        <w:tab w:val="left" w:pos="864"/>
        <w:tab w:val="left" w:pos="1008"/>
        <w:tab w:val="left" w:pos="1100"/>
        <w:tab w:val="right" w:pos="9360"/>
      </w:tabs>
      <w:ind w:left="58" w:right="58" w:firstLine="212"/>
      <w:jc w:val="both"/>
    </w:pPr>
    <w:rPr>
      <w:rFonts w:cs="Arial"/>
      <w:b/>
      <w:bCs/>
      <w:lang w:val="en-GB"/>
    </w:rPr>
  </w:style>
  <w:style w:type="paragraph" w:styleId="35">
    <w:name w:val="toc 2"/>
    <w:basedOn w:val="1"/>
    <w:next w:val="1"/>
    <w:qFormat/>
    <w:uiPriority w:val="39"/>
    <w:pPr>
      <w:tabs>
        <w:tab w:val="left" w:pos="9072"/>
      </w:tabs>
      <w:ind w:left="619" w:right="-115"/>
    </w:pPr>
  </w:style>
  <w:style w:type="paragraph" w:styleId="36">
    <w:name w:val="toc 3"/>
    <w:basedOn w:val="1"/>
    <w:next w:val="1"/>
    <w:qFormat/>
    <w:uiPriority w:val="39"/>
    <w:pPr>
      <w:tabs>
        <w:tab w:val="center" w:pos="360"/>
        <w:tab w:val="left" w:pos="792"/>
        <w:tab w:val="right" w:pos="9360"/>
        <w:tab w:val="right" w:pos="9922"/>
      </w:tabs>
      <w:ind w:left="1238" w:right="-115" w:firstLine="382"/>
      <w:jc w:val="both"/>
    </w:pPr>
  </w:style>
  <w:style w:type="paragraph" w:styleId="37">
    <w:name w:val="toc 5"/>
    <w:basedOn w:val="1"/>
    <w:next w:val="1"/>
    <w:uiPriority w:val="39"/>
    <w:pPr>
      <w:tabs>
        <w:tab w:val="left" w:pos="9090"/>
        <w:tab w:val="right" w:pos="9639"/>
      </w:tabs>
      <w:ind w:left="800" w:right="1181" w:firstLine="1000"/>
    </w:pPr>
  </w:style>
  <w:style w:type="paragraph" w:styleId="38">
    <w:name w:val="toc 8"/>
    <w:basedOn w:val="1"/>
    <w:next w:val="1"/>
    <w:qFormat/>
    <w:uiPriority w:val="39"/>
    <w:pPr>
      <w:tabs>
        <w:tab w:val="left" w:pos="792"/>
        <w:tab w:val="right" w:pos="9360"/>
      </w:tabs>
      <w:ind w:left="54"/>
    </w:pPr>
    <w:rPr>
      <w:b/>
      <w:lang w:val="en-GB"/>
    </w:rPr>
  </w:style>
  <w:style w:type="paragraph" w:styleId="39">
    <w:name w:val="toc 9"/>
    <w:basedOn w:val="1"/>
    <w:next w:val="1"/>
    <w:qFormat/>
    <w:uiPriority w:val="39"/>
    <w:pPr>
      <w:tabs>
        <w:tab w:val="left" w:pos="864"/>
        <w:tab w:val="right" w:pos="9360"/>
      </w:tabs>
      <w:ind w:left="54"/>
    </w:pPr>
    <w:rPr>
      <w:b/>
    </w:rPr>
  </w:style>
  <w:style w:type="character" w:customStyle="1" w:styleId="40">
    <w:name w:val="Default Paragraph Font1"/>
    <w:semiHidden/>
    <w:uiPriority w:val="0"/>
    <w:rPr>
      <w:rFonts w:ascii="Times New Roman" w:hAnsi="Times New Roman"/>
      <w:color w:val="auto"/>
      <w:spacing w:val="0"/>
      <w:sz w:val="24"/>
    </w:rPr>
  </w:style>
  <w:style w:type="paragraph" w:customStyle="1" w:styleId="41">
    <w:name w:val="Heading 21"/>
    <w:basedOn w:val="1"/>
    <w:uiPriority w:val="0"/>
    <w:pPr>
      <w:keepNext/>
    </w:pPr>
    <w:rPr>
      <w:rFonts w:ascii="Arial Narrow" w:hAnsi="Arial Narrow"/>
      <w:sz w:val="24"/>
    </w:rPr>
  </w:style>
  <w:style w:type="paragraph" w:customStyle="1" w:styleId="42">
    <w:name w:val="Heading 91"/>
    <w:basedOn w:val="1"/>
    <w:uiPriority w:val="0"/>
    <w:pPr>
      <w:keepNext/>
      <w:jc w:val="center"/>
    </w:pPr>
    <w:rPr>
      <w:b/>
      <w:sz w:val="18"/>
    </w:rPr>
  </w:style>
  <w:style w:type="paragraph" w:customStyle="1" w:styleId="43">
    <w:name w:val="Heading 61"/>
    <w:basedOn w:val="1"/>
    <w:uiPriority w:val="0"/>
    <w:pPr>
      <w:keepNext/>
      <w:jc w:val="both"/>
    </w:pPr>
    <w:rPr>
      <w:sz w:val="24"/>
    </w:rPr>
  </w:style>
  <w:style w:type="paragraph" w:customStyle="1" w:styleId="44">
    <w:name w:val="Heading 71"/>
    <w:basedOn w:val="1"/>
    <w:uiPriority w:val="0"/>
    <w:pPr>
      <w:keepNext/>
      <w:jc w:val="center"/>
    </w:pPr>
    <w:rPr>
      <w:sz w:val="24"/>
    </w:rPr>
  </w:style>
  <w:style w:type="paragraph" w:customStyle="1" w:styleId="45">
    <w:name w:val="Heading 51"/>
    <w:basedOn w:val="1"/>
    <w:uiPriority w:val="0"/>
    <w:pPr>
      <w:keepNext/>
      <w:jc w:val="both"/>
    </w:pPr>
    <w:rPr>
      <w:b/>
      <w:sz w:val="24"/>
    </w:rPr>
  </w:style>
  <w:style w:type="paragraph" w:customStyle="1" w:styleId="46">
    <w:name w:val="Heading 31"/>
    <w:basedOn w:val="1"/>
    <w:uiPriority w:val="0"/>
    <w:pPr>
      <w:keepNext/>
      <w:ind w:left="1350"/>
      <w:jc w:val="both"/>
    </w:pPr>
    <w:rPr>
      <w:sz w:val="24"/>
    </w:rPr>
  </w:style>
  <w:style w:type="paragraph" w:customStyle="1" w:styleId="47">
    <w:name w:val="Heading 41"/>
    <w:basedOn w:val="1"/>
    <w:uiPriority w:val="0"/>
    <w:pPr>
      <w:keepNext/>
      <w:ind w:left="720"/>
      <w:jc w:val="both"/>
    </w:pPr>
    <w:rPr>
      <w:sz w:val="24"/>
    </w:rPr>
  </w:style>
  <w:style w:type="paragraph" w:customStyle="1" w:styleId="48">
    <w:name w:val="Heading 81"/>
    <w:basedOn w:val="1"/>
    <w:uiPriority w:val="0"/>
    <w:pPr>
      <w:keepNext/>
      <w:jc w:val="center"/>
    </w:pPr>
    <w:rPr>
      <w:b/>
      <w:sz w:val="22"/>
    </w:rPr>
  </w:style>
  <w:style w:type="paragraph" w:customStyle="1" w:styleId="49">
    <w:name w:val="Header1"/>
    <w:basedOn w:val="1"/>
    <w:uiPriority w:val="0"/>
    <w:pPr>
      <w:tabs>
        <w:tab w:val="center" w:pos="4320"/>
        <w:tab w:val="right" w:pos="8640"/>
      </w:tabs>
    </w:pPr>
  </w:style>
  <w:style w:type="paragraph" w:customStyle="1" w:styleId="50">
    <w:name w:val="Heading 11"/>
    <w:basedOn w:val="1"/>
    <w:uiPriority w:val="0"/>
    <w:pPr>
      <w:keepNext/>
      <w:spacing w:line="360" w:lineRule="auto"/>
      <w:jc w:val="center"/>
    </w:pPr>
    <w:rPr>
      <w:b/>
    </w:rPr>
  </w:style>
  <w:style w:type="paragraph" w:customStyle="1" w:styleId="51">
    <w:name w:val="Default Text:1"/>
    <w:basedOn w:val="1"/>
    <w:uiPriority w:val="0"/>
    <w:rPr>
      <w:sz w:val="24"/>
    </w:rPr>
  </w:style>
  <w:style w:type="paragraph" w:customStyle="1" w:styleId="52">
    <w:name w:val="Default Text"/>
    <w:basedOn w:val="1"/>
    <w:uiPriority w:val="0"/>
    <w:rPr>
      <w:sz w:val="24"/>
    </w:rPr>
  </w:style>
  <w:style w:type="paragraph" w:customStyle="1" w:styleId="53">
    <w:name w:val="Body Single"/>
    <w:basedOn w:val="1"/>
    <w:uiPriority w:val="0"/>
    <w:pPr>
      <w:overflowPunct/>
      <w:autoSpaceDE/>
      <w:autoSpaceDN/>
      <w:adjustRightInd/>
      <w:textAlignment w:val="auto"/>
    </w:pPr>
    <w:rPr>
      <w:snapToGrid w:val="0"/>
      <w:sz w:val="22"/>
    </w:rPr>
  </w:style>
  <w:style w:type="character" w:customStyle="1" w:styleId="54">
    <w:name w:val="Header Char"/>
    <w:basedOn w:val="11"/>
    <w:link w:val="27"/>
    <w:uiPriority w:val="99"/>
  </w:style>
  <w:style w:type="character" w:customStyle="1" w:styleId="55">
    <w:name w:val="Footer Char"/>
    <w:basedOn w:val="11"/>
    <w:link w:val="26"/>
    <w:uiPriority w:val="99"/>
    <w:rPr>
      <w:rFonts w:ascii="Arial" w:hAnsi="Arial" w:cs="Arial"/>
      <w:bCs/>
      <w:lang w:val="en-GB"/>
    </w:rPr>
  </w:style>
  <w:style w:type="paragraph" w:styleId="56">
    <w:name w:val="List Paragraph"/>
    <w:basedOn w:val="1"/>
    <w:qFormat/>
    <w:uiPriority w:val="34"/>
    <w:pPr>
      <w:numPr>
        <w:ilvl w:val="0"/>
        <w:numId w:val="3"/>
      </w:numPr>
      <w:overflowPunct/>
      <w:autoSpaceDE/>
      <w:autoSpaceDN/>
      <w:adjustRightInd/>
      <w:spacing w:before="0" w:after="40" w:line="240" w:lineRule="atLeast"/>
      <w:ind w:right="609"/>
      <w:jc w:val="both"/>
      <w:textAlignment w:val="auto"/>
    </w:pPr>
    <w:rPr>
      <w:lang w:val="en-GB"/>
    </w:rPr>
  </w:style>
  <w:style w:type="paragraph" w:customStyle="1" w:styleId="57">
    <w:name w:val="TOC Heading"/>
    <w:basedOn w:val="2"/>
    <w:next w:val="1"/>
    <w:semiHidden/>
    <w:unhideWhenUsed/>
    <w:qFormat/>
    <w:uiPriority w:val="39"/>
    <w:pPr>
      <w:keepLines/>
      <w:overflowPunct/>
      <w:autoSpaceDE/>
      <w:autoSpaceDN/>
      <w:adjustRightInd/>
      <w:spacing w:before="480" w:line="276" w:lineRule="auto"/>
      <w:ind w:left="0" w:right="0" w:firstLine="0"/>
      <w:textAlignment w:val="auto"/>
      <w:outlineLvl w:val="9"/>
    </w:pPr>
    <w:rPr>
      <w:rFonts w:ascii="Cambria" w:hAnsi="Cambria"/>
      <w:bCs/>
      <w:color w:val="365F91"/>
      <w:sz w:val="28"/>
      <w:szCs w:val="28"/>
      <w:lang w:val="en-US"/>
    </w:rPr>
  </w:style>
  <w:style w:type="character" w:customStyle="1" w:styleId="58">
    <w:name w:val="Comment Text Char"/>
    <w:basedOn w:val="11"/>
    <w:link w:val="23"/>
    <w:uiPriority w:val="0"/>
    <w:rPr>
      <w:rFonts w:ascii="Arial" w:hAnsi="Arial"/>
    </w:rPr>
  </w:style>
  <w:style w:type="character" w:customStyle="1" w:styleId="59">
    <w:name w:val="Comment Subject Char"/>
    <w:basedOn w:val="58"/>
    <w:link w:val="24"/>
    <w:uiPriority w:val="0"/>
    <w:rPr>
      <w:rFonts w:ascii="Arial" w:hAnsi="Arial"/>
      <w:b/>
      <w:bCs/>
    </w:rPr>
  </w:style>
  <w:style w:type="paragraph" w:customStyle="1" w:styleId="60">
    <w:name w:val="Revision"/>
    <w:hidden/>
    <w:semiHidden/>
    <w:uiPriority w:val="99"/>
    <w:rPr>
      <w:rFonts w:ascii="Arial" w:hAnsi="Arial" w:eastAsia="Times New Roman" w:cs="Times New Roman"/>
      <w:lang w:val="en-US" w:eastAsia="en-US" w:bidi="ar-SA"/>
    </w:rPr>
  </w:style>
  <w:style w:type="character" w:customStyle="1" w:styleId="61">
    <w:name w:val="Body Text Char"/>
    <w:link w:val="15"/>
    <w:uiPriority w:val="0"/>
    <w:rPr>
      <w:rFonts w:ascii="Arial" w:hAnsi="Arial"/>
      <w:sz w:val="24"/>
    </w:rPr>
  </w:style>
  <w:style w:type="paragraph" w:customStyle="1" w:styleId="62">
    <w:name w:val="Table Text"/>
    <w:basedOn w:val="1"/>
    <w:uiPriority w:val="0"/>
    <w:pPr>
      <w:overflowPunct/>
      <w:spacing w:before="0"/>
      <w:ind w:left="0" w:right="0"/>
      <w:textAlignment w:val="auto"/>
    </w:pPr>
    <w:rPr>
      <w:rFonts w:cs="Arial"/>
      <w:sz w:val="22"/>
      <w:szCs w:val="22"/>
    </w:rPr>
  </w:style>
  <w:style w:type="paragraph" w:customStyle="1" w:styleId="63">
    <w:name w:val="Default"/>
    <w:uiPriority w:val="0"/>
    <w:pPr>
      <w:autoSpaceDE w:val="0"/>
      <w:autoSpaceDN w:val="0"/>
      <w:adjustRightInd w:val="0"/>
    </w:pPr>
    <w:rPr>
      <w:rFonts w:ascii="Calibri" w:hAnsi="Calibri" w:eastAsia="Times New Roman" w:cs="Calibri"/>
      <w:color w:val="000000"/>
      <w:sz w:val="24"/>
      <w:szCs w:val="24"/>
      <w:lang w:val="en-US" w:eastAsia="en-US" w:bidi="ar-SA"/>
    </w:rPr>
  </w:style>
  <w:style w:type="character" w:customStyle="1" w:styleId="64">
    <w:name w:val="normaltextrun"/>
    <w:basedOn w:val="11"/>
    <w:uiPriority w:val="0"/>
  </w:style>
  <w:style w:type="character" w:customStyle="1" w:styleId="65">
    <w:name w:val="eop"/>
    <w:basedOn w:val="11"/>
    <w:uiPriority w:val="0"/>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footer" Target="footer3.xml"/><Relationship Id="rId73" Type="http://schemas.microsoft.com/office/2011/relationships/people" Target="people.xml"/><Relationship Id="rId72" Type="http://schemas.openxmlformats.org/officeDocument/2006/relationships/fontTable" Target="fontTable.xml"/><Relationship Id="rId71" Type="http://schemas.openxmlformats.org/officeDocument/2006/relationships/customXml" Target="../customXml/item5.xml"/><Relationship Id="rId70" Type="http://schemas.openxmlformats.org/officeDocument/2006/relationships/customXml" Target="../customXml/item4.xml"/><Relationship Id="rId7" Type="http://schemas.openxmlformats.org/officeDocument/2006/relationships/footer" Target="footer2.xml"/><Relationship Id="rId69" Type="http://schemas.openxmlformats.org/officeDocument/2006/relationships/customXml" Target="../customXml/item3.xml"/><Relationship Id="rId68" Type="http://schemas.openxmlformats.org/officeDocument/2006/relationships/customXml" Target="../customXml/item2.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37.emf"/><Relationship Id="rId64" Type="http://schemas.openxmlformats.org/officeDocument/2006/relationships/oleObject" Target="embeddings/Document1.doc"/><Relationship Id="rId63" Type="http://schemas.openxmlformats.org/officeDocument/2006/relationships/image" Target="media/image36.png"/><Relationship Id="rId62" Type="http://schemas.openxmlformats.org/officeDocument/2006/relationships/image" Target="media/image35.png"/><Relationship Id="rId61" Type="http://schemas.openxmlformats.org/officeDocument/2006/relationships/image" Target="media/image34.png"/><Relationship Id="rId60" Type="http://schemas.openxmlformats.org/officeDocument/2006/relationships/image" Target="media/image33.png"/><Relationship Id="rId6" Type="http://schemas.openxmlformats.org/officeDocument/2006/relationships/footer" Target="footer1.xml"/><Relationship Id="rId59" Type="http://schemas.openxmlformats.org/officeDocument/2006/relationships/image" Target="media/image32.png"/><Relationship Id="rId58" Type="http://schemas.openxmlformats.org/officeDocument/2006/relationships/image" Target="media/image31.png"/><Relationship Id="rId57" Type="http://schemas.openxmlformats.org/officeDocument/2006/relationships/image" Target="media/image30.png"/><Relationship Id="rId56" Type="http://schemas.openxmlformats.org/officeDocument/2006/relationships/image" Target="media/image29.png"/><Relationship Id="rId55" Type="http://schemas.openxmlformats.org/officeDocument/2006/relationships/image" Target="media/image28.png"/><Relationship Id="rId54" Type="http://schemas.openxmlformats.org/officeDocument/2006/relationships/image" Target="media/image27.png"/><Relationship Id="rId53" Type="http://schemas.openxmlformats.org/officeDocument/2006/relationships/image" Target="media/image26.png"/><Relationship Id="rId52" Type="http://schemas.openxmlformats.org/officeDocument/2006/relationships/image" Target="media/image25.png"/><Relationship Id="rId51" Type="http://schemas.openxmlformats.org/officeDocument/2006/relationships/image" Target="media/image24.png"/><Relationship Id="rId50" Type="http://schemas.openxmlformats.org/officeDocument/2006/relationships/image" Target="media/image23.png"/><Relationship Id="rId5" Type="http://schemas.openxmlformats.org/officeDocument/2006/relationships/header" Target="header2.xml"/><Relationship Id="rId49" Type="http://schemas.openxmlformats.org/officeDocument/2006/relationships/image" Target="media/image22.png"/><Relationship Id="rId48" Type="http://schemas.openxmlformats.org/officeDocument/2006/relationships/image" Target="media/image21.png"/><Relationship Id="rId47" Type="http://schemas.openxmlformats.org/officeDocument/2006/relationships/image" Target="media/image20.png"/><Relationship Id="rId46" Type="http://schemas.openxmlformats.org/officeDocument/2006/relationships/image" Target="media/image19.png"/><Relationship Id="rId45" Type="http://schemas.openxmlformats.org/officeDocument/2006/relationships/image" Target="media/image18.png"/><Relationship Id="rId44" Type="http://schemas.openxmlformats.org/officeDocument/2006/relationships/image" Target="media/image17.png"/><Relationship Id="rId43" Type="http://schemas.openxmlformats.org/officeDocument/2006/relationships/image" Target="media/image16.png"/><Relationship Id="rId42" Type="http://schemas.openxmlformats.org/officeDocument/2006/relationships/image" Target="media/image15.png"/><Relationship Id="rId41" Type="http://schemas.openxmlformats.org/officeDocument/2006/relationships/image" Target="media/image14.png"/><Relationship Id="rId40" Type="http://schemas.openxmlformats.org/officeDocument/2006/relationships/image" Target="media/image13.png"/><Relationship Id="rId4" Type="http://schemas.openxmlformats.org/officeDocument/2006/relationships/header" Target="header1.xml"/><Relationship Id="rId39" Type="http://schemas.openxmlformats.org/officeDocument/2006/relationships/image" Target="media/image12.png"/><Relationship Id="rId38" Type="http://schemas.openxmlformats.org/officeDocument/2006/relationships/image" Target="media/image11.png"/><Relationship Id="rId37" Type="http://schemas.openxmlformats.org/officeDocument/2006/relationships/image" Target="media/image10.emf"/><Relationship Id="rId36" Type="http://schemas.openxmlformats.org/officeDocument/2006/relationships/oleObject" Target="embeddings/oleObject2.bin"/><Relationship Id="rId35" Type="http://schemas.openxmlformats.org/officeDocument/2006/relationships/image" Target="media/image9.emf"/><Relationship Id="rId34" Type="http://schemas.openxmlformats.org/officeDocument/2006/relationships/oleObject" Target="embeddings/oleObject1.bin"/><Relationship Id="rId33" Type="http://schemas.openxmlformats.org/officeDocument/2006/relationships/image" Target="media/image8.jpeg"/><Relationship Id="rId32" Type="http://schemas.openxmlformats.org/officeDocument/2006/relationships/image" Target="media/image7.png"/><Relationship Id="rId31" Type="http://schemas.openxmlformats.org/officeDocument/2006/relationships/image" Target="media/image6.jpeg"/><Relationship Id="rId30" Type="http://schemas.openxmlformats.org/officeDocument/2006/relationships/image" Target="media/image5.png"/><Relationship Id="rId3" Type="http://schemas.openxmlformats.org/officeDocument/2006/relationships/footnotes" Target="footnotes.xml"/><Relationship Id="rId29" Type="http://schemas.openxmlformats.org/officeDocument/2006/relationships/image" Target="media/image4.png"/><Relationship Id="rId28" Type="http://schemas.openxmlformats.org/officeDocument/2006/relationships/image" Target="media/image3.png"/><Relationship Id="rId27" Type="http://schemas.openxmlformats.org/officeDocument/2006/relationships/image" Target="media/image1.png"/><Relationship Id="rId26" Type="http://schemas.openxmlformats.org/officeDocument/2006/relationships/theme" Target="theme/theme1.xml"/><Relationship Id="rId25" Type="http://schemas.openxmlformats.org/officeDocument/2006/relationships/footer" Target="footer15.xml"/><Relationship Id="rId24" Type="http://schemas.openxmlformats.org/officeDocument/2006/relationships/footer" Target="footer14.xml"/><Relationship Id="rId23" Type="http://schemas.openxmlformats.org/officeDocument/2006/relationships/header" Target="header7.xml"/><Relationship Id="rId22" Type="http://schemas.openxmlformats.org/officeDocument/2006/relationships/footer" Target="footer13.xml"/><Relationship Id="rId21" Type="http://schemas.openxmlformats.org/officeDocument/2006/relationships/header" Target="header6.xml"/><Relationship Id="rId20" Type="http://schemas.openxmlformats.org/officeDocument/2006/relationships/footer" Target="footer12.xml"/><Relationship Id="rId2" Type="http://schemas.openxmlformats.org/officeDocument/2006/relationships/settings" Target="settings.xml"/><Relationship Id="rId19" Type="http://schemas.openxmlformats.org/officeDocument/2006/relationships/header" Target="header5.xml"/><Relationship Id="rId18" Type="http://schemas.openxmlformats.org/officeDocument/2006/relationships/footer" Target="footer11.xml"/><Relationship Id="rId17" Type="http://schemas.openxmlformats.org/officeDocument/2006/relationships/footer" Target="footer10.xml"/><Relationship Id="rId16" Type="http://schemas.openxmlformats.org/officeDocument/2006/relationships/header" Target="header4.xml"/><Relationship Id="rId15" Type="http://schemas.openxmlformats.org/officeDocument/2006/relationships/header" Target="header3.xml"/><Relationship Id="rId14" Type="http://schemas.openxmlformats.org/officeDocument/2006/relationships/footer" Target="footer9.xml"/><Relationship Id="rId13" Type="http://schemas.openxmlformats.org/officeDocument/2006/relationships/footer" Target="footer8.xml"/><Relationship Id="rId12" Type="http://schemas.openxmlformats.org/officeDocument/2006/relationships/footer" Target="footer7.xml"/><Relationship Id="rId11" Type="http://schemas.openxmlformats.org/officeDocument/2006/relationships/footer" Target="footer6.xml"/><Relationship Id="rId10" Type="http://schemas.openxmlformats.org/officeDocument/2006/relationships/footer" Target="footer5.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s:customData>
</file>

<file path=customXml/item2.xml><?xml version="1.0" encoding="utf-8"?>
<ct:contentTypeSchema xmlns:ct="http://schemas.microsoft.com/office/2006/metadata/contentType" xmlns:ma="http://schemas.microsoft.com/office/2006/metadata/properties/metaAttributes" ct:_="" ma:_="" ma:contentTypeName="Document" ma:contentTypeID="0x010100D3D021BBEC3B8E47B76A14D405A24909" ma:contentTypeVersion="12" ma:contentTypeDescription="Create a new document." ma:contentTypeScope="" ma:versionID="efd10cb89c7d577d828fffa920fa9bef">
  <xsd:schema xmlns:xsd="http://www.w3.org/2001/XMLSchema" xmlns:xs="http://www.w3.org/2001/XMLSchema" xmlns:p="http://schemas.microsoft.com/office/2006/metadata/properties" xmlns:ns2="ab82fb70-4683-4dc5-93f8-1fca5a57b4de" xmlns:ns3="9eb71d38-3b9c-4b2d-923d-26d2c20aa208" targetNamespace="http://schemas.microsoft.com/office/2006/metadata/properties" ma:root="true" ma:fieldsID="ba7369affaedf365dee4480851ad1f97" ns2:_="" ns3:_="">
    <xsd:import namespace="ab82fb70-4683-4dc5-93f8-1fca5a57b4de"/>
    <xsd:import namespace="9eb71d38-3b9c-4b2d-923d-26d2c20aa208"/>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b82fb70-4683-4dc5-93f8-1fca5a57b4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eb71d38-3b9c-4b2d-923d-26d2c20aa208"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F892C2E-9EBA-4780-873E-924CB7CE746E}">
  <ds:schemaRefs/>
</ds:datastoreItem>
</file>

<file path=customXml/itemProps3.xml><?xml version="1.0" encoding="utf-8"?>
<ds:datastoreItem xmlns:ds="http://schemas.openxmlformats.org/officeDocument/2006/customXml" ds:itemID="{2DEE56D4-25CB-41CE-B1F8-E3AF3ACCCBC0}">
  <ds:schemaRefs/>
</ds:datastoreItem>
</file>

<file path=customXml/itemProps4.xml><?xml version="1.0" encoding="utf-8"?>
<ds:datastoreItem xmlns:ds="http://schemas.openxmlformats.org/officeDocument/2006/customXml" ds:itemID="{40976DC4-311A-4456-AE06-FECF258320C8}">
  <ds:schemaRefs/>
</ds:datastoreItem>
</file>

<file path=customXml/itemProps5.xml><?xml version="1.0" encoding="utf-8"?>
<ds:datastoreItem xmlns:ds="http://schemas.openxmlformats.org/officeDocument/2006/customXml" ds:itemID="{4E8A67E3-5BB1-4AEE-9CAC-9A72E4396EFC}">
  <ds:schemaRefs/>
</ds:datastoreItem>
</file>

<file path=docProps/app.xml><?xml version="1.0" encoding="utf-8"?>
<Properties xmlns="http://schemas.openxmlformats.org/officeDocument/2006/extended-properties" xmlns:vt="http://schemas.openxmlformats.org/officeDocument/2006/docPropsVTypes">
  <Template>Normal.dotm</Template>
  <Company>Malaysia Airlines System</Company>
  <Pages>48</Pages>
  <Words>5626</Words>
  <Characters>32069</Characters>
  <Lines>267</Lines>
  <Paragraphs>75</Paragraphs>
  <TotalTime>10</TotalTime>
  <ScaleCrop>false</ScaleCrop>
  <LinksUpToDate>false</LinksUpToDate>
  <CharactersWithSpaces>37620</CharactersWithSpaces>
  <Application>WPS Office_11.2.0.10426_F1E327BC-269C-435d-A152-05C5408002CA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2021-05-10T00:53:00Z</dcterms:created>
  <dc:creator>Zureen Eliza Zakria</dc:creator>
  <cp:lastModifiedBy>Palash</cp:lastModifiedBy>
  <cp:lastPrinted>2018-04-05T17:22:00Z</cp:lastPrinted>
  <dcterms:modified xsi:type="dcterms:W3CDTF">2022-01-05T09:26:22Z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0x010100D3D021BBEC3B8E47B76A14D405A24909</vt:lpwstr>
  </property>
  <property fmtid="{D5CDD505-2E9C-101B-9397-08002B2CF9AE}" pid="3" name="Order">
    <vt:r8>2485300</vt:r8>
  </property>
  <property fmtid="{D5CDD505-2E9C-101B-9397-08002B2CF9AE}" pid="4" name="ComplianceAssetId">
    <vt:lpwstr/>
  </property>
  <property fmtid="{D5CDD505-2E9C-101B-9397-08002B2CF9AE}" pid="5" name="KSOProductBuildVer">
    <vt:lpwstr>1033-11.2.0.10426</vt:lpwstr>
  </property>
  <property fmtid="{D5CDD505-2E9C-101B-9397-08002B2CF9AE}" pid="6" name="ICV">
    <vt:lpwstr>7F2122C32B5540699E3957AF42CBE9D2</vt:lpwstr>
  </property>
</Properties>
</file>